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3981" w:rsidRDefault="007E3981" w:rsidP="006A3FA2">
      <w:pPr>
        <w:widowControl w:val="0"/>
        <w:autoSpaceDE w:val="0"/>
        <w:autoSpaceDN w:val="0"/>
        <w:adjustRightInd w:val="0"/>
        <w:spacing w:before="48"/>
        <w:ind w:left="3705" w:right="3706"/>
        <w:jc w:val="center"/>
        <w:rPr>
          <w:rFonts w:ascii="Arial" w:hAnsi="Arial" w:cs="Arial"/>
          <w:sz w:val="36"/>
          <w:szCs w:val="36"/>
        </w:rPr>
      </w:pPr>
      <w:r>
        <w:rPr>
          <w:rFonts w:ascii="Arial" w:hAnsi="Arial" w:cs="Arial"/>
          <w:b/>
          <w:bCs/>
          <w:w w:val="99"/>
          <w:sz w:val="36"/>
          <w:szCs w:val="36"/>
        </w:rPr>
        <w:t>DCIP2D</w:t>
      </w:r>
    </w:p>
    <w:p w:rsidR="007E3981" w:rsidRDefault="007E3981" w:rsidP="006A3FA2">
      <w:pPr>
        <w:widowControl w:val="0"/>
        <w:autoSpaceDE w:val="0"/>
        <w:autoSpaceDN w:val="0"/>
        <w:adjustRightInd w:val="0"/>
        <w:spacing w:before="6" w:line="220" w:lineRule="exact"/>
        <w:jc w:val="center"/>
        <w:rPr>
          <w:rFonts w:ascii="Arial" w:hAnsi="Arial" w:cs="Arial"/>
        </w:rPr>
      </w:pPr>
    </w:p>
    <w:p w:rsidR="007E3981" w:rsidRDefault="007E3981" w:rsidP="006A3FA2">
      <w:pPr>
        <w:widowControl w:val="0"/>
        <w:autoSpaceDE w:val="0"/>
        <w:autoSpaceDN w:val="0"/>
        <w:adjustRightInd w:val="0"/>
        <w:spacing w:line="395" w:lineRule="exact"/>
        <w:ind w:left="1001" w:right="1001"/>
        <w:jc w:val="center"/>
        <w:rPr>
          <w:rFonts w:ascii="Times New Roman" w:hAnsi="Times New Roman"/>
          <w:sz w:val="36"/>
          <w:szCs w:val="36"/>
        </w:rPr>
      </w:pPr>
      <w:r>
        <w:rPr>
          <w:rFonts w:ascii="Times New Roman" w:hAnsi="Times New Roman"/>
          <w:w w:val="99"/>
          <w:position w:val="-2"/>
          <w:sz w:val="36"/>
          <w:szCs w:val="36"/>
        </w:rPr>
        <w:t>A</w:t>
      </w:r>
      <w:r>
        <w:rPr>
          <w:rFonts w:ascii="Times New Roman" w:hAnsi="Times New Roman"/>
          <w:spacing w:val="-8"/>
          <w:position w:val="-2"/>
          <w:sz w:val="36"/>
          <w:szCs w:val="36"/>
        </w:rPr>
        <w:t xml:space="preserve"> </w:t>
      </w:r>
      <w:r>
        <w:rPr>
          <w:rFonts w:ascii="Times New Roman" w:hAnsi="Times New Roman"/>
          <w:position w:val="-2"/>
          <w:sz w:val="36"/>
          <w:szCs w:val="36"/>
        </w:rPr>
        <w:t>Program</w:t>
      </w:r>
      <w:r>
        <w:rPr>
          <w:rFonts w:ascii="Times New Roman" w:hAnsi="Times New Roman"/>
          <w:spacing w:val="-20"/>
          <w:position w:val="-2"/>
          <w:sz w:val="36"/>
          <w:szCs w:val="36"/>
        </w:rPr>
        <w:t xml:space="preserve"> </w:t>
      </w:r>
      <w:r>
        <w:rPr>
          <w:rFonts w:ascii="Times New Roman" w:hAnsi="Times New Roman"/>
          <w:position w:val="-2"/>
          <w:sz w:val="36"/>
          <w:szCs w:val="36"/>
        </w:rPr>
        <w:t>Library</w:t>
      </w:r>
      <w:r>
        <w:rPr>
          <w:rFonts w:ascii="Times New Roman" w:hAnsi="Times New Roman"/>
          <w:spacing w:val="-15"/>
          <w:position w:val="-2"/>
          <w:sz w:val="36"/>
          <w:szCs w:val="36"/>
        </w:rPr>
        <w:t xml:space="preserve"> </w:t>
      </w:r>
      <w:r>
        <w:rPr>
          <w:rFonts w:ascii="Times New Roman" w:hAnsi="Times New Roman"/>
          <w:position w:val="-2"/>
          <w:sz w:val="36"/>
          <w:szCs w:val="36"/>
        </w:rPr>
        <w:t>for</w:t>
      </w:r>
      <w:r>
        <w:rPr>
          <w:rFonts w:ascii="Times New Roman" w:hAnsi="Times New Roman"/>
          <w:spacing w:val="-13"/>
          <w:position w:val="-2"/>
          <w:sz w:val="36"/>
          <w:szCs w:val="36"/>
        </w:rPr>
        <w:t xml:space="preserve"> </w:t>
      </w:r>
      <w:r>
        <w:rPr>
          <w:rFonts w:ascii="Times New Roman" w:hAnsi="Times New Roman"/>
          <w:position w:val="-2"/>
          <w:sz w:val="36"/>
          <w:szCs w:val="36"/>
        </w:rPr>
        <w:t>Forward</w:t>
      </w:r>
      <w:r>
        <w:rPr>
          <w:rFonts w:ascii="Times New Roman" w:hAnsi="Times New Roman"/>
          <w:spacing w:val="-16"/>
          <w:position w:val="-2"/>
          <w:sz w:val="36"/>
          <w:szCs w:val="36"/>
        </w:rPr>
        <w:t xml:space="preserve"> </w:t>
      </w:r>
      <w:r>
        <w:rPr>
          <w:rFonts w:ascii="Times New Roman" w:hAnsi="Times New Roman"/>
          <w:position w:val="-2"/>
          <w:sz w:val="36"/>
          <w:szCs w:val="36"/>
        </w:rPr>
        <w:t>Modelling</w:t>
      </w:r>
      <w:r>
        <w:rPr>
          <w:rFonts w:ascii="Times New Roman" w:hAnsi="Times New Roman"/>
          <w:spacing w:val="-18"/>
          <w:position w:val="-2"/>
          <w:sz w:val="36"/>
          <w:szCs w:val="36"/>
        </w:rPr>
        <w:t xml:space="preserve"> </w:t>
      </w:r>
      <w:r>
        <w:rPr>
          <w:rFonts w:ascii="Times New Roman" w:hAnsi="Times New Roman"/>
          <w:w w:val="99"/>
          <w:position w:val="-2"/>
          <w:sz w:val="36"/>
          <w:szCs w:val="36"/>
        </w:rPr>
        <w:t>and</w:t>
      </w:r>
    </w:p>
    <w:p w:rsidR="007E3981" w:rsidRDefault="007E3981" w:rsidP="006A3FA2">
      <w:pPr>
        <w:widowControl w:val="0"/>
        <w:autoSpaceDE w:val="0"/>
        <w:autoSpaceDN w:val="0"/>
        <w:adjustRightInd w:val="0"/>
        <w:spacing w:line="348" w:lineRule="exact"/>
        <w:ind w:left="1008" w:right="1007"/>
        <w:jc w:val="center"/>
        <w:rPr>
          <w:rFonts w:ascii="Times New Roman" w:hAnsi="Times New Roman"/>
          <w:w w:val="99"/>
          <w:position w:val="1"/>
          <w:sz w:val="36"/>
          <w:szCs w:val="36"/>
        </w:rPr>
      </w:pPr>
      <w:r>
        <w:rPr>
          <w:rFonts w:ascii="Times New Roman" w:hAnsi="Times New Roman"/>
          <w:w w:val="99"/>
          <w:position w:val="1"/>
          <w:sz w:val="36"/>
          <w:szCs w:val="36"/>
        </w:rPr>
        <w:t>Inversion</w:t>
      </w:r>
      <w:r>
        <w:rPr>
          <w:rFonts w:ascii="Times New Roman" w:hAnsi="Times New Roman"/>
          <w:spacing w:val="-12"/>
          <w:position w:val="1"/>
          <w:sz w:val="36"/>
          <w:szCs w:val="36"/>
        </w:rPr>
        <w:t xml:space="preserve"> </w:t>
      </w:r>
      <w:r>
        <w:rPr>
          <w:rFonts w:ascii="Times New Roman" w:hAnsi="Times New Roman"/>
          <w:position w:val="1"/>
          <w:sz w:val="36"/>
          <w:szCs w:val="36"/>
        </w:rPr>
        <w:t>of</w:t>
      </w:r>
      <w:r>
        <w:rPr>
          <w:rFonts w:ascii="Times New Roman" w:hAnsi="Times New Roman"/>
          <w:spacing w:val="-12"/>
          <w:position w:val="1"/>
          <w:sz w:val="36"/>
          <w:szCs w:val="36"/>
        </w:rPr>
        <w:t xml:space="preserve"> </w:t>
      </w:r>
      <w:r>
        <w:rPr>
          <w:rFonts w:ascii="Times New Roman" w:hAnsi="Times New Roman"/>
          <w:position w:val="1"/>
          <w:sz w:val="36"/>
          <w:szCs w:val="36"/>
        </w:rPr>
        <w:t>DC/IP</w:t>
      </w:r>
      <w:r>
        <w:rPr>
          <w:rFonts w:ascii="Times New Roman" w:hAnsi="Times New Roman"/>
          <w:spacing w:val="-17"/>
          <w:position w:val="1"/>
          <w:sz w:val="36"/>
          <w:szCs w:val="36"/>
        </w:rPr>
        <w:t xml:space="preserve"> </w:t>
      </w:r>
      <w:r>
        <w:rPr>
          <w:rFonts w:ascii="Times New Roman" w:hAnsi="Times New Roman"/>
          <w:position w:val="1"/>
          <w:sz w:val="36"/>
          <w:szCs w:val="36"/>
        </w:rPr>
        <w:t>Data</w:t>
      </w:r>
      <w:r>
        <w:rPr>
          <w:rFonts w:ascii="Times New Roman" w:hAnsi="Times New Roman"/>
          <w:spacing w:val="-15"/>
          <w:position w:val="1"/>
          <w:sz w:val="36"/>
          <w:szCs w:val="36"/>
        </w:rPr>
        <w:t xml:space="preserve"> </w:t>
      </w:r>
      <w:r>
        <w:rPr>
          <w:rFonts w:ascii="Times New Roman" w:hAnsi="Times New Roman"/>
          <w:position w:val="1"/>
          <w:sz w:val="36"/>
          <w:szCs w:val="36"/>
        </w:rPr>
        <w:t>over</w:t>
      </w:r>
      <w:r>
        <w:rPr>
          <w:rFonts w:ascii="Times New Roman" w:hAnsi="Times New Roman"/>
          <w:spacing w:val="-14"/>
          <w:position w:val="1"/>
          <w:sz w:val="36"/>
          <w:szCs w:val="36"/>
        </w:rPr>
        <w:t xml:space="preserve"> </w:t>
      </w:r>
      <w:r>
        <w:rPr>
          <w:rFonts w:ascii="Times New Roman" w:hAnsi="Times New Roman"/>
          <w:position w:val="1"/>
          <w:sz w:val="36"/>
          <w:szCs w:val="36"/>
        </w:rPr>
        <w:t>2D</w:t>
      </w:r>
      <w:r>
        <w:rPr>
          <w:rFonts w:ascii="Times New Roman" w:hAnsi="Times New Roman"/>
          <w:spacing w:val="-14"/>
          <w:position w:val="1"/>
          <w:sz w:val="36"/>
          <w:szCs w:val="36"/>
        </w:rPr>
        <w:t xml:space="preserve"> </w:t>
      </w:r>
      <w:r>
        <w:rPr>
          <w:rFonts w:ascii="Times New Roman" w:hAnsi="Times New Roman"/>
          <w:w w:val="99"/>
          <w:position w:val="1"/>
          <w:sz w:val="36"/>
          <w:szCs w:val="36"/>
        </w:rPr>
        <w:t>Structures</w:t>
      </w:r>
    </w:p>
    <w:p w:rsidR="007E3981" w:rsidRDefault="007E3981" w:rsidP="006A3FA2">
      <w:pPr>
        <w:widowControl w:val="0"/>
        <w:autoSpaceDE w:val="0"/>
        <w:autoSpaceDN w:val="0"/>
        <w:adjustRightInd w:val="0"/>
        <w:spacing w:line="348" w:lineRule="exact"/>
        <w:ind w:left="1008" w:right="1007"/>
        <w:jc w:val="center"/>
        <w:rPr>
          <w:rFonts w:ascii="Times New Roman" w:hAnsi="Times New Roman"/>
          <w:w w:val="99"/>
          <w:position w:val="1"/>
          <w:sz w:val="36"/>
          <w:szCs w:val="36"/>
        </w:rPr>
      </w:pPr>
    </w:p>
    <w:p w:rsidR="007E3981" w:rsidRPr="00442C2C" w:rsidRDefault="007E3981" w:rsidP="006A3FA2">
      <w:pPr>
        <w:widowControl w:val="0"/>
        <w:autoSpaceDE w:val="0"/>
        <w:autoSpaceDN w:val="0"/>
        <w:adjustRightInd w:val="0"/>
        <w:spacing w:line="348" w:lineRule="exact"/>
        <w:ind w:left="1008" w:right="1007"/>
        <w:jc w:val="center"/>
        <w:rPr>
          <w:rFonts w:ascii="Times New Roman" w:hAnsi="Times New Roman"/>
          <w:sz w:val="36"/>
          <w:szCs w:val="36"/>
          <w:u w:val="single"/>
        </w:rPr>
      </w:pPr>
      <w:r w:rsidRPr="00442C2C">
        <w:rPr>
          <w:rFonts w:ascii="Times New Roman" w:hAnsi="Times New Roman"/>
          <w:w w:val="99"/>
          <w:position w:val="1"/>
          <w:sz w:val="36"/>
          <w:szCs w:val="36"/>
          <w:u w:val="single"/>
        </w:rPr>
        <w:t>VERSION 5.0</w:t>
      </w: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110" w:lineRule="exact"/>
        <w:jc w:val="center"/>
        <w:rPr>
          <w:rFonts w:ascii="Times New Roman" w:hAnsi="Times New Roman"/>
          <w:sz w:val="11"/>
          <w:szCs w:val="11"/>
        </w:rPr>
      </w:pPr>
    </w:p>
    <w:p w:rsidR="007E3981" w:rsidRDefault="007E3981" w:rsidP="006A3FA2">
      <w:pPr>
        <w:widowControl w:val="0"/>
        <w:autoSpaceDE w:val="0"/>
        <w:autoSpaceDN w:val="0"/>
        <w:adjustRightInd w:val="0"/>
        <w:spacing w:line="110" w:lineRule="exact"/>
        <w:jc w:val="center"/>
        <w:rPr>
          <w:rFonts w:ascii="Times New Roman" w:hAnsi="Times New Roman"/>
          <w:sz w:val="11"/>
          <w:szCs w:val="11"/>
        </w:rPr>
      </w:pPr>
    </w:p>
    <w:p w:rsidR="007E3981" w:rsidRDefault="007E3981" w:rsidP="006A3FA2">
      <w:pPr>
        <w:widowControl w:val="0"/>
        <w:autoSpaceDE w:val="0"/>
        <w:autoSpaceDN w:val="0"/>
        <w:adjustRightInd w:val="0"/>
        <w:spacing w:line="110" w:lineRule="exact"/>
        <w:jc w:val="center"/>
        <w:rPr>
          <w:rFonts w:ascii="Times New Roman" w:hAnsi="Times New Roman"/>
          <w:sz w:val="11"/>
          <w:szCs w:val="11"/>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59" w:lineRule="auto"/>
        <w:ind w:left="2287" w:right="2288"/>
        <w:jc w:val="center"/>
        <w:rPr>
          <w:rFonts w:ascii="Times New Roman" w:hAnsi="Times New Roman"/>
          <w:sz w:val="24"/>
          <w:szCs w:val="24"/>
        </w:rPr>
      </w:pPr>
      <w:r w:rsidRPr="00815DA8">
        <w:rPr>
          <w:rFonts w:ascii="Times New Roman" w:hAnsi="Times New Roman"/>
          <w:sz w:val="24"/>
          <w:szCs w:val="24"/>
        </w:rPr>
        <w:t>UBC–Geophysical</w:t>
      </w:r>
      <w:r w:rsidRPr="00815DA8">
        <w:rPr>
          <w:rFonts w:ascii="Times New Roman" w:hAnsi="Times New Roman"/>
          <w:spacing w:val="-8"/>
          <w:sz w:val="24"/>
          <w:szCs w:val="24"/>
        </w:rPr>
        <w:t xml:space="preserve"> </w:t>
      </w:r>
      <w:r w:rsidRPr="00815DA8">
        <w:rPr>
          <w:rFonts w:ascii="Times New Roman" w:hAnsi="Times New Roman"/>
          <w:sz w:val="24"/>
          <w:szCs w:val="24"/>
        </w:rPr>
        <w:t>Inversion</w:t>
      </w:r>
      <w:r>
        <w:rPr>
          <w:rFonts w:ascii="Times New Roman" w:hAnsi="Times New Roman"/>
          <w:sz w:val="24"/>
          <w:szCs w:val="24"/>
        </w:rPr>
        <w:t xml:space="preserve"> Facility</w:t>
      </w:r>
      <w:r w:rsidRPr="00815DA8">
        <w:rPr>
          <w:rFonts w:ascii="Times New Roman" w:hAnsi="Times New Roman"/>
          <w:spacing w:val="10"/>
          <w:sz w:val="24"/>
          <w:szCs w:val="24"/>
        </w:rPr>
        <w:t xml:space="preserve"> </w:t>
      </w:r>
      <w:r>
        <w:rPr>
          <w:rFonts w:ascii="Times New Roman" w:hAnsi="Times New Roman"/>
          <w:sz w:val="24"/>
          <w:szCs w:val="24"/>
        </w:rPr>
        <w:t>Department</w:t>
      </w:r>
      <w:r>
        <w:rPr>
          <w:rFonts w:ascii="Times New Roman" w:hAnsi="Times New Roman"/>
          <w:spacing w:val="21"/>
          <w:sz w:val="24"/>
          <w:szCs w:val="24"/>
        </w:rPr>
        <w:t xml:space="preserve"> </w:t>
      </w:r>
      <w:r>
        <w:rPr>
          <w:rFonts w:ascii="Times New Roman" w:hAnsi="Times New Roman"/>
          <w:sz w:val="24"/>
          <w:szCs w:val="24"/>
        </w:rPr>
        <w:t>of</w:t>
      </w:r>
      <w:r>
        <w:rPr>
          <w:rFonts w:ascii="Times New Roman" w:hAnsi="Times New Roman"/>
          <w:spacing w:val="17"/>
          <w:sz w:val="24"/>
          <w:szCs w:val="24"/>
        </w:rPr>
        <w:t xml:space="preserve"> </w:t>
      </w:r>
      <w:r>
        <w:rPr>
          <w:rFonts w:ascii="Times New Roman" w:hAnsi="Times New Roman"/>
          <w:sz w:val="24"/>
          <w:szCs w:val="24"/>
        </w:rPr>
        <w:t xml:space="preserve">Earth and </w:t>
      </w:r>
      <w:smartTag w:uri="urn:schemas-microsoft-com:office:smarttags" w:element="PlaceType">
        <w:r>
          <w:rPr>
            <w:rFonts w:ascii="Times New Roman" w:hAnsi="Times New Roman"/>
            <w:sz w:val="24"/>
            <w:szCs w:val="24"/>
          </w:rPr>
          <w:t>Ocean</w:t>
        </w:r>
      </w:smartTag>
      <w:r>
        <w:rPr>
          <w:rFonts w:ascii="Times New Roman" w:hAnsi="Times New Roman"/>
          <w:sz w:val="24"/>
          <w:szCs w:val="24"/>
        </w:rPr>
        <w:t xml:space="preserve"> </w:t>
      </w:r>
      <w:smartTag w:uri="urn:schemas-microsoft-com:office:smarttags" w:element="PlaceName">
        <w:r>
          <w:rPr>
            <w:rFonts w:ascii="Times New Roman" w:hAnsi="Times New Roman"/>
            <w:sz w:val="24"/>
            <w:szCs w:val="24"/>
          </w:rPr>
          <w:t>Sciences</w:t>
        </w:r>
      </w:smartTag>
      <w:r>
        <w:rPr>
          <w:rFonts w:ascii="Times New Roman" w:hAnsi="Times New Roman"/>
          <w:w w:val="99"/>
          <w:sz w:val="24"/>
          <w:szCs w:val="24"/>
        </w:rPr>
        <w:t xml:space="preserve"> </w:t>
      </w:r>
      <w:smartTag w:uri="urn:schemas-microsoft-com:office:smarttags" w:element="PlaceType">
        <w:r>
          <w:rPr>
            <w:rFonts w:ascii="Times New Roman" w:hAnsi="Times New Roman"/>
            <w:sz w:val="24"/>
            <w:szCs w:val="24"/>
          </w:rPr>
          <w:t>University</w:t>
        </w:r>
      </w:smartTag>
      <w:r>
        <w:rPr>
          <w:rFonts w:ascii="Times New Roman" w:hAnsi="Times New Roman"/>
          <w:spacing w:val="20"/>
          <w:sz w:val="24"/>
          <w:szCs w:val="24"/>
        </w:rPr>
        <w:t xml:space="preserve"> </w:t>
      </w:r>
      <w:r>
        <w:rPr>
          <w:rFonts w:ascii="Times New Roman" w:hAnsi="Times New Roman"/>
          <w:sz w:val="24"/>
          <w:szCs w:val="24"/>
        </w:rPr>
        <w:t>of</w:t>
      </w:r>
      <w:r>
        <w:rPr>
          <w:rFonts w:ascii="Times New Roman" w:hAnsi="Times New Roman"/>
          <w:spacing w:val="17"/>
          <w:sz w:val="24"/>
          <w:szCs w:val="24"/>
        </w:rPr>
        <w:t xml:space="preserve"> </w:t>
      </w:r>
      <w:smartTag w:uri="urn:schemas-microsoft-com:office:smarttags" w:element="State">
        <w:smartTag w:uri="urn:schemas-microsoft-com:office:smarttags" w:element="place">
          <w:r>
            <w:rPr>
              <w:rFonts w:ascii="Times New Roman" w:hAnsi="Times New Roman"/>
              <w:sz w:val="24"/>
              <w:szCs w:val="24"/>
            </w:rPr>
            <w:t>British Columbia</w:t>
          </w:r>
        </w:smartTag>
      </w:smartTag>
    </w:p>
    <w:p w:rsidR="007E3981" w:rsidRDefault="007E3981" w:rsidP="006A3FA2">
      <w:pPr>
        <w:widowControl w:val="0"/>
        <w:autoSpaceDE w:val="0"/>
        <w:autoSpaceDN w:val="0"/>
        <w:adjustRightInd w:val="0"/>
        <w:spacing w:before="2"/>
        <w:ind w:left="2944" w:right="2943"/>
        <w:jc w:val="center"/>
        <w:rPr>
          <w:rFonts w:ascii="Times New Roman" w:hAnsi="Times New Roman"/>
          <w:sz w:val="24"/>
          <w:szCs w:val="24"/>
        </w:rPr>
      </w:pPr>
      <w:smartTag w:uri="urn:schemas-microsoft-com:office:smarttags" w:element="City">
        <w:smartTag w:uri="urn:schemas-microsoft-com:office:smarttags" w:element="place">
          <w:r>
            <w:rPr>
              <w:rFonts w:ascii="Times New Roman" w:hAnsi="Times New Roman"/>
              <w:spacing w:val="-26"/>
              <w:sz w:val="24"/>
              <w:szCs w:val="24"/>
            </w:rPr>
            <w:t>V</w:t>
          </w:r>
          <w:r>
            <w:rPr>
              <w:rFonts w:ascii="Times New Roman" w:hAnsi="Times New Roman"/>
              <w:sz w:val="24"/>
              <w:szCs w:val="24"/>
            </w:rPr>
            <w:t>ancouver</w:t>
          </w:r>
        </w:smartTag>
        <w:r>
          <w:rPr>
            <w:rFonts w:ascii="Times New Roman" w:hAnsi="Times New Roman"/>
            <w:sz w:val="24"/>
            <w:szCs w:val="24"/>
          </w:rPr>
          <w:t>,</w:t>
        </w:r>
        <w:r>
          <w:rPr>
            <w:rFonts w:ascii="Times New Roman" w:hAnsi="Times New Roman"/>
            <w:spacing w:val="17"/>
            <w:sz w:val="24"/>
            <w:szCs w:val="24"/>
          </w:rPr>
          <w:t xml:space="preserve"> </w:t>
        </w:r>
        <w:smartTag w:uri="urn:schemas-microsoft-com:office:smarttags" w:element="State">
          <w:r>
            <w:rPr>
              <w:rFonts w:ascii="Times New Roman" w:hAnsi="Times New Roman"/>
              <w:spacing w:val="17"/>
              <w:sz w:val="24"/>
              <w:szCs w:val="24"/>
            </w:rPr>
            <w:t>B</w:t>
          </w:r>
          <w:r>
            <w:rPr>
              <w:rFonts w:ascii="Times New Roman" w:hAnsi="Times New Roman"/>
              <w:sz w:val="24"/>
              <w:szCs w:val="24"/>
            </w:rPr>
            <w:t>C</w:t>
          </w:r>
        </w:smartTag>
      </w:smartTag>
    </w:p>
    <w:p w:rsidR="007E3981" w:rsidRDefault="007E3981" w:rsidP="006A3FA2">
      <w:pPr>
        <w:widowControl w:val="0"/>
        <w:autoSpaceDE w:val="0"/>
        <w:autoSpaceDN w:val="0"/>
        <w:adjustRightInd w:val="0"/>
        <w:spacing w:before="9" w:line="110" w:lineRule="exact"/>
        <w:jc w:val="center"/>
        <w:rPr>
          <w:rFonts w:ascii="Times New Roman" w:hAnsi="Times New Roman"/>
          <w:sz w:val="11"/>
          <w:szCs w:val="11"/>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71" w:lineRule="exact"/>
        <w:ind w:left="3881" w:right="3867"/>
        <w:jc w:val="center"/>
        <w:rPr>
          <w:rFonts w:ascii="Times New Roman" w:hAnsi="Times New Roman"/>
          <w:sz w:val="24"/>
          <w:szCs w:val="24"/>
        </w:rPr>
      </w:pPr>
      <w:del w:id="0" w:author="EOS" w:date="2011-07-03T15:35:00Z">
        <w:r w:rsidDel="00EA4B50">
          <w:rPr>
            <w:rFonts w:ascii="Times New Roman" w:hAnsi="Times New Roman"/>
            <w:position w:val="-1"/>
            <w:sz w:val="24"/>
            <w:szCs w:val="24"/>
          </w:rPr>
          <w:delText xml:space="preserve">June </w:delText>
        </w:r>
      </w:del>
      <w:ins w:id="1" w:author="EOS" w:date="2011-08-02T13:09:00Z">
        <w:r w:rsidR="001E0A68">
          <w:rPr>
            <w:rFonts w:ascii="Times New Roman" w:hAnsi="Times New Roman"/>
            <w:position w:val="-1"/>
            <w:sz w:val="24"/>
            <w:szCs w:val="24"/>
          </w:rPr>
          <w:t>August</w:t>
        </w:r>
      </w:ins>
      <w:ins w:id="2" w:author="EOS" w:date="2011-07-03T15:35:00Z">
        <w:r>
          <w:rPr>
            <w:rFonts w:ascii="Times New Roman" w:hAnsi="Times New Roman"/>
            <w:position w:val="-1"/>
            <w:sz w:val="24"/>
            <w:szCs w:val="24"/>
          </w:rPr>
          <w:t xml:space="preserve"> </w:t>
        </w:r>
      </w:ins>
      <w:r>
        <w:rPr>
          <w:rFonts w:ascii="Times New Roman" w:hAnsi="Times New Roman"/>
          <w:position w:val="-1"/>
          <w:sz w:val="24"/>
          <w:szCs w:val="24"/>
        </w:rPr>
        <w:t>2011</w:t>
      </w:r>
    </w:p>
    <w:p w:rsidR="007E3981" w:rsidRDefault="007E3981" w:rsidP="006A3FA2">
      <w:pPr>
        <w:widowControl w:val="0"/>
        <w:autoSpaceDE w:val="0"/>
        <w:autoSpaceDN w:val="0"/>
        <w:adjustRightInd w:val="0"/>
        <w:spacing w:before="5" w:line="110" w:lineRule="exact"/>
        <w:jc w:val="center"/>
        <w:rPr>
          <w:rFonts w:ascii="Times New Roman" w:hAnsi="Times New Roman"/>
          <w:sz w:val="11"/>
          <w:szCs w:val="11"/>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sz w:val="20"/>
          <w:szCs w:val="20"/>
        </w:rPr>
      </w:pPr>
    </w:p>
    <w:p w:rsidR="007E3981" w:rsidRDefault="00F24369" w:rsidP="006A3FA2">
      <w:pPr>
        <w:widowControl w:val="0"/>
        <w:autoSpaceDE w:val="0"/>
        <w:autoSpaceDN w:val="0"/>
        <w:adjustRightInd w:val="0"/>
        <w:spacing w:line="918" w:lineRule="exact"/>
        <w:ind w:left="3603" w:right="3537"/>
        <w:jc w:val="center"/>
        <w:rPr>
          <w:rFonts w:ascii="Times New Roman" w:hAnsi="Times New Roman"/>
          <w:color w:val="000000"/>
          <w:sz w:val="84"/>
          <w:szCs w:val="84"/>
        </w:rPr>
      </w:pPr>
      <w:r>
        <w:rPr>
          <w:noProof/>
          <w:lang w:val="en-CA" w:eastAsia="en-CA"/>
        </w:rPr>
        <w:pict>
          <v:group id="Group 2" o:spid="_x0000_s1026" style="position:absolute;left:0;text-align:left;margin-left:225.85pt;margin-top:-33.7pt;width:161.8pt;height:113pt;z-index:-251663360;mso-position-horizontal-relative:page" coordorigin="4517,-674" coordsize="3236,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" o:allowincell="f">
            <v:shape id="Freeform 3" o:spid="_x0000_s1027" style="position:absolute;left:4539;top:-651;width:3192;height:2215;visibility:visible;mso-wrap-style:square;v-text-anchor:top" coordsize="3192,2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yPA8MA&#10;AADcAAAADwAAAGRycy9kb3ducmV2LnhtbERPTWvCQBC9C/0PyxS86UYRkdRNaEsVvQi1paW3ITtN&#10;gtnZuLsm8d+7QqG3ebzPWeeDaURHzteWFcymCQjiwuqaSwWfH5vJCoQPyBoby6TgSh7y7GG0xlTb&#10;nt+pO4ZSxBD2KSqoQmhTKX1RkUE/tS1x5H6tMxgidKXUDvsYbho5T5KlNFhzbKiwpdeKitPxYhT0&#10;vFkeVvS1dd9dcn47XPanF/xRavw4PD+BCDSEf/Gfe6fj/NkC7s/EC2R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yPA8MAAADcAAAADwAAAAAAAAAAAAAAAACYAgAAZHJzL2Rv&#10;d25yZXYueG1sUEsFBgAAAAAEAAQA9QAAAIgDAAAAAA==&#10;" path="m,1071l1611,,3191,1076,1637,2215,,1071xe" filled="f" strokecolor="#03f" strokeweight=".79206mm">
              <v:path arrowok="t" o:connecttype="custom" o:connectlocs="0,1071;1611,0;3191,1076;1637,2215;0,1071" o:connectangles="0,0,0,0,0"/>
            </v:shape>
            <v:shape id="Freeform 4" o:spid="_x0000_s1028" style="position:absolute;left:4646;top:-579;width:2981;height:2069;visibility:visible;mso-wrap-style:square;v-text-anchor:top" coordsize="2981,2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C8CcIA&#10;AADcAAAADwAAAGRycy9kb3ducmV2LnhtbERP22qDQBB9D+Qflgn0LVm1EILJJpRCbNG+5PIBU3eq&#10;EndW3I2av88WCn2bw7nO7jCZVgzUu8aygngVgSAurW64UnC9HJcbEM4ja2wtk4IHOTjs57MdptqO&#10;fKLh7CsRQtilqKD2vkuldGVNBt3KdsSB+7G9QR9gX0nd4xjCTSuTKFpLgw2Hhho7eq+pvJ3vRkH+&#10;ceJbXny/Fn6TfTVZjmbI1kq9LKa3LQhPk/8X/7k/dZifxPD7TLhA7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ALwJwgAAANwAAAAPAAAAAAAAAAAAAAAAAJgCAABkcnMvZG93&#10;bnJldi54bWxQSwUGAAAAAAQABAD1AAAAhwMAAAAA&#10;" path="m,1000l1504,,2980,1004,1529,2069,,1000xe" filled="f" strokecolor="#03f" strokeweight=".26403mm">
              <v:path arrowok="t" o:connecttype="custom" o:connectlocs="0,1000;1504,0;2980,1004;1529,2069;0,1000" o:connectangles="0,0,0,0,0"/>
            </v:shape>
            <v:shape id="Freeform 5" o:spid="_x0000_s1029" style="position:absolute;left:6053;top:827;width:213;height:632;visibility:visible;mso-wrap-style:square;v-text-anchor:top" coordsize="21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8Q+8MA&#10;AADcAAAADwAAAGRycy9kb3ducmV2LnhtbERPPW/CMBDdkfgP1iF1I06DoFWKQQHUwsDStEPHa3wk&#10;UeNzFLtJ+Pd1JSS2e3qft96OphE9da62rOAxikEQF1bXXCr4/HidP4NwHlljY5kUXMnBdjOdrDHV&#10;duB36nNfihDCLkUFlfdtKqUrKjLoItsSB+5iO4M+wK6UusMhhJtGJnG8kgZrDg0VtrSvqPjJf40C&#10;Pi+ONtstXfZ9aP3X5cCLt6ejUg+zMXsB4Wn0d/HNfdJhfpLA/zPhAr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8Q+8MAAADcAAAADwAAAAAAAAAAAAAAAACYAgAAZHJzL2Rv&#10;d25yZXYueG1sUEsFBgAAAAAEAAQA9QAAAIgDAAAAAA==&#10;" path="m,l,,123,632,213,1,,xe" fillcolor="#ffe300" stroked="f">
              <v:path arrowok="t" o:connecttype="custom" o:connectlocs="0,0;0,0;123,632;213,1;0,0" o:connectangles="0,0,0,0,0"/>
            </v:shape>
            <v:shape id="Freeform 6" o:spid="_x0000_s1030" style="position:absolute;left:6053;top:827;width:213;height:632;visibility:visible;mso-wrap-style:square;v-text-anchor:top" coordsize="213,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kj8MA&#10;AADcAAAADwAAAGRycy9kb3ducmV2LnhtbERPS2sCMRC+F/wPYYTeatYnuhqlFKS1F/GF12EzZlc3&#10;k2UT3e2/N4VCb/PxPWexam0pHlT7wrGCfi8BQZw5XbBRcDys36YgfEDWWDomBT/kYbXsvCww1a7h&#10;HT32wYgYwj5FBXkIVSqlz3Ky6HuuIo7cxdUWQ4S1kbrGJobbUg6SZCItFhwbcqzoI6fstr9bBePx&#10;afN5NsdZ/9qMDufv7eh6N06p1277PgcRqA3/4j/3l47zB0P4fSZe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kj8MAAADcAAAADwAAAAAAAAAAAAAAAACYAgAAZHJzL2Rv&#10;d25yZXYueG1sUEsFBgAAAAAEAAQA9QAAAIgDAAAAAA==&#10;" path="m,l213,1,123,632,,xe" filled="f" strokecolor="#03f" strokeweight=".176mm">
              <v:path arrowok="t" o:connecttype="custom" o:connectlocs="0,0;213,1;123,632;0,0" o:connectangles="0,0,0,0"/>
            </v:shape>
            <v:shape id="Freeform 7" o:spid="_x0000_s1031" style="position:absolute;left:5499;top:751;width:212;height:238;visibility:visible;mso-wrap-style:square;v-text-anchor:top" coordsize="212,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uOMIA&#10;AADcAAAADwAAAGRycy9kb3ducmV2LnhtbERP24rCMBB9X/Afwgj7tqZeUKlGcRcFseD9A4ZmbIvN&#10;pDRZrX79RljwbQ7nOtN5Y0pxo9oVlhV0OxEI4tTqgjMF59PqawzCeWSNpWVS8CAH81nrY4qxtnc+&#10;0O3oMxFC2MWoIPe+iqV0aU4GXcdWxIG72NqgD7DOpK7xHsJNKXtRNJQGCw4NOVb0k1N6Pf4aBYfR&#10;6PrcFdkm2evvZtgfJNulS5T6bDeLCQhPjX+L/91rHeb3BvB6Jlw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3644wgAAANwAAAAPAAAAAAAAAAAAAAAAAJgCAABkcnMvZG93&#10;bnJldi54bWxQSwUGAAAAAAQABAD1AAAAhwMAAAAA&#10;" path="m,238r,l211,86,81,,,238xe" fillcolor="#ffe300" stroked="f">
              <v:path arrowok="t" o:connecttype="custom" o:connectlocs="0,238;0,238;211,86;81,0;0,238" o:connectangles="0,0,0,0,0"/>
            </v:shape>
            <v:shape id="Freeform 8" o:spid="_x0000_s1032" style="position:absolute;left:5494;top:751;width:217;height:241;visibility:visible;mso-wrap-style:square;v-text-anchor:top" coordsize="217,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nQesMA&#10;AADcAAAADwAAAGRycy9kb3ducmV2LnhtbERP22rCQBB9L/gPyxT6UurGFEXSbEQFQehDafQDhuzk&#10;QrOzye6qqV/fLRT6NodznXwzmV5cyfnOsoLFPAFBXFndcaPgfDq8rEH4gKyxt0wKvsnDppg95Jhp&#10;e+NPupahETGEfYYK2hCGTEpftWTQz+1AHLnaOoMhQtdI7fAWw00v0yRZSYMdx4YWB9q3VH2VF6Mg&#10;cL0c6+nD3eXWpfw6rnbP76NST4/T9g1EoCn8i//cRx3np0v4fSZe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nQesMAAADcAAAADwAAAAAAAAAAAAAAAACYAgAAZHJzL2Rv&#10;d25yZXYueG1sUEsFBgAAAAAEAAQA9QAAAIgDAAAAAA==&#10;" path="m5,238l,241,87,,217,86,5,238xe" filled="f" strokecolor="#03f" strokeweight=".176mm">
              <v:path arrowok="t" o:connecttype="custom" o:connectlocs="5,238;0,241;87,0;217,86;5,238" o:connectangles="0,0,0,0,0"/>
            </v:shape>
            <v:shape id="Freeform 9" o:spid="_x0000_s1033" style="position:absolute;left:6644;top:771;width:157;height:245;visibility:visible;mso-wrap-style:square;v-text-anchor:top" coordsize="157,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pfZcQA&#10;AADcAAAADwAAAGRycy9kb3ducmV2LnhtbERP22rCQBB9L/gPywh9qxuDhBJdRQShVHqJN3wcsmMS&#10;zM6G7DbGfn23IPg2h3Od2aI3teiodZVlBeNRBII4t7riQsF+t355BeE8ssbaMim4kYPFfPA0w1Tb&#10;K2fUbX0hQgi7FBWU3jeplC4vyaAb2YY4cGfbGvQBtoXULV5DuKllHEWJNFhxaCixoVVJ+WX7YxRM&#10;kveNO/W33++vbPfxGWfn/eHYKfU87JdTEJ56/xDf3W86zI8T+H8mX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6X2XEAAAA3AAAAA8AAAAAAAAAAAAAAAAAmAIAAGRycy9k&#10;b3ducmV2LnhtbFBLBQYAAAAABAAEAPUAAACJAwAAAAA=&#10;" path="m157,238r,l148,,,71,156,244r1,-6xe" fillcolor="#ffe300" stroked="f">
              <v:path arrowok="t" o:connecttype="custom" o:connectlocs="157,238;157,238;148,0;0,71;156,244;157,238" o:connectangles="0,0,0,0,0,0"/>
            </v:shape>
            <v:shape id="Freeform 10" o:spid="_x0000_s1034" style="position:absolute;left:6644;top:771;width:157;height:245;visibility:visible;mso-wrap-style:square;v-text-anchor:top" coordsize="157,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g5pcIA&#10;AADcAAAADwAAAGRycy9kb3ducmV2LnhtbERPTYvCMBC9C/6HMII3TZVldatRXKEgqEjVy96GZmy7&#10;20xKE7X7740geJvH+5z5sjWVuFHjSssKRsMIBHFmdcm5gvMpGUxBOI+ssbJMCv7JwXLR7cwx1vbO&#10;Kd2OPhchhF2MCgrv61hKlxVk0A1tTRy4i20M+gCbXOoG7yHcVHIcRZ/SYMmhocCa1gVlf8erUfBN&#10;ybmV611EH/sk/frl7c+hnCjV77WrGQhPrX+LX+6NDvPHE3g+Ey6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ODmlwgAAANwAAAAPAAAAAAAAAAAAAAAAAJgCAABkcnMvZG93&#10;bnJldi54bWxQSwUGAAAAAAQABAD1AAAAhwMAAAAA&#10;" path="m157,238r-1,6l,71,148,r9,238xe" filled="f" strokecolor="#03f" strokeweight=".176mm">
              <v:path arrowok="t" o:connecttype="custom" o:connectlocs="157,238;156,244;0,71;148,0;157,238" o:connectangles="0,0,0,0,0"/>
            </v:shape>
            <v:shape id="Freeform 11" o:spid="_x0000_s1035" style="position:absolute;left:6442;top:774;width:188;height:345;visibility:visible;mso-wrap-style:square;v-text-anchor:top" coordsize="18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lisYA&#10;AADcAAAADwAAAGRycy9kb3ducmV2LnhtbESPT2vCQBDF74V+h2UK3uqmCq1EVym2glAp+Ae8Dtkx&#10;iWZnw+6apN++cyj0NsN7895vFqvBNaqjEGvPBl7GGSjiwtuaSwOn4+Z5BiomZIuNZzLwQxFWy8eH&#10;BebW97yn7pBKJSEcczRQpdTmWseiIodx7Fti0S4+OEyyhlLbgL2Eu0ZPsuxVO6xZGipsaV1RcTvc&#10;nYFmfb7Y6UcY3na76bH70p/f/TUzZvQ0vM9BJRrSv/nvemsFfyK08ox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ZlisYAAADcAAAADwAAAAAAAAAAAAAAAACYAgAAZHJz&#10;L2Rvd25yZXYueG1sUEsFBgAAAAAEAAQA9QAAAIsDAAAAAA==&#10;" path="m188,344r,l147,,,61,188,344xe" fillcolor="#ffe300" stroked="f">
              <v:path arrowok="t" o:connecttype="custom" o:connectlocs="188,344;188,344;147,0;0,61;188,344" o:connectangles="0,0,0,0,0"/>
            </v:shape>
            <v:shape id="Freeform 12" o:spid="_x0000_s1036" style="position:absolute;left:6442;top:774;width:188;height:353;visibility:visible;mso-wrap-style:square;v-text-anchor:top" coordsize="188,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FPRcMA&#10;AADcAAAADwAAAGRycy9kb3ducmV2LnhtbERPTWvCQBC9F/wPywheim7MQdrUTShCQPTQGnvwOGSn&#10;ydLsbMyuGv99Vyj0No/3OetitJ240uCNYwXLRQKCuHbacKPg61jOX0D4gKyxc0wK7uShyCdPa8y0&#10;u/GBrlVoRAxhn6GCNoQ+k9LXLVn0C9cTR+7bDRZDhEMj9YC3GG47mSbJSlo0HBta7GnTUv1TXayC&#10;3We52R6X6Zn244d/Lk11KE9Gqdl0fH8DEWgM/+I/91bH+ekrPJ6JF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FPRcMAAADcAAAADwAAAAAAAAAAAAAAAACYAgAAZHJzL2Rv&#10;d25yZXYueG1sUEsFBgAAAAAEAAQA9QAAAIgDAAAAAA==&#10;" path="m188,344r,8l,61,147,r41,344xe" filled="f" strokecolor="#03f" strokeweight=".176mm">
              <v:path arrowok="t" o:connecttype="custom" o:connectlocs="188,344;188,352;0,61;147,0;188,344" o:connectangles="0,0,0,0,0"/>
            </v:shape>
            <v:shape id="Freeform 13" o:spid="_x0000_s1037" style="position:absolute;left:5683;top:765;width:229;height:355;visibility:visible;mso-wrap-style:square;v-text-anchor:top" coordsize="229,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akcIA&#10;AADcAAAADwAAAGRycy9kb3ducmV2LnhtbESPQWvDMAyF74P+B6PCbouzjYYui1tCYdDrurVnEWtJ&#10;aCwH203Sfz8dBrtJvKf3PlX7xQ1qohB7zwaesxwUceNtz62B76+Ppy2omJAtDp7JwJ0i7HerhwpL&#10;62f+pOmUWiUhHEs00KU0llrHpiOHMfMjsWg/PjhMsoZW24CzhLtBv+R5oR32LA0djnToqLmebs7A&#10;Jt/UE10t4mIv/VCc66J4m415XC/1O6hES/o3/10freC/Cr48IxPo3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e9qRwgAAANwAAAAPAAAAAAAAAAAAAAAAAJgCAABkcnMvZG93&#10;bnJldi54bWxQSwUGAAAAAAQABAD1AAAAhwMAAAAA&#10;" path="m,354r,l228,61,91,,,354xe" fillcolor="#ffe300" stroked="f">
              <v:path arrowok="t" o:connecttype="custom" o:connectlocs="0,354;0,354;228,61;91,0;0,354" o:connectangles="0,0,0,0,0"/>
            </v:shape>
            <v:shape id="Freeform 14" o:spid="_x0000_s1038" style="position:absolute;left:5679;top:765;width:233;height:360;visibility:visible;mso-wrap-style:square;v-text-anchor:top" coordsize="23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2tJsQA&#10;AADcAAAADwAAAGRycy9kb3ducmV2LnhtbERPTWvCQBC9F/oflil4KXWjQixpNlLEgHopWkuv0+w0&#10;Cc3Oxuxq4r93hYK3ebzPSReDacSZOldbVjAZRyCIC6trLhUcPvOXVxDOI2tsLJOCCzlYZI8PKSba&#10;9ryj896XIoSwS1BB5X2bSOmKigy6sW2JA/drO4M+wK6UusM+hJtGTqMolgZrDg0VtrSsqPjbn4yC&#10;ZY5f3/HJ//Srw/OUNvNjnH9slRo9De9vIDwN/i7+d691mD+bwO2ZcIH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NrSbEAAAA3AAAAA8AAAAAAAAAAAAAAAAAmAIAAGRycy9k&#10;b3ducmV2LnhtbFBLBQYAAAAABAAEAPUAAACJAwAAAAA=&#10;" path="m4,354l,359,96,,233,61,4,354xe" filled="f" strokecolor="#03f" strokeweight=".176mm">
              <v:path arrowok="t" o:connecttype="custom" o:connectlocs="4,354;0,359;96,0;233,61;4,354" o:connectangles="0,0,0,0,0"/>
            </v:shape>
            <v:shape id="Freeform 15" o:spid="_x0000_s1039" style="position:absolute;left:5884;top:845;width:153;height:418;visibility:visible;mso-wrap-style:square;v-text-anchor:top" coordsize="153,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cy0MAA&#10;AADcAAAADwAAAGRycy9kb3ducmV2LnhtbERPS4vCMBC+C/sfwizsTdNVUKlGkQVlwYOv3fvQjG2x&#10;mZQk1tZfbwTB23x8z5kvW1OJhpwvLSv4HiQgiDOrS84V/J3W/SkIH5A1VpZJQUcelouP3hxTbW98&#10;oOYYchFD2KeooAihTqX0WUEG/cDWxJE7W2cwROhyqR3eYrip5DBJxtJgybGhwJp+Csoux6tRMKma&#10;O226sRutuizf7i9X3v2TUl+f7WoGIlAb3uKX+1fH+aMh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pcy0MAAAADcAAAADwAAAAAAAAAAAAAAAACYAgAAZHJzL2Rvd25y&#10;ZXYueG1sUEsFBgAAAAAEAAQA9QAAAIUDAAAAAA==&#10;" path="m,418r,l153,,38,,,418xe" fillcolor="#ffe300" stroked="f">
              <v:path arrowok="t" o:connecttype="custom" o:connectlocs="0,418;0,418;153,0;38,0;0,418" o:connectangles="0,0,0,0,0"/>
            </v:shape>
            <v:shape id="Freeform 16" o:spid="_x0000_s1040" style="position:absolute;left:5884;top:845;width:153;height:418;visibility:visible;mso-wrap-style:square;v-text-anchor:top" coordsize="153,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l/3cEA&#10;AADcAAAADwAAAGRycy9kb3ducmV2LnhtbERPTWsCMRC9C/6HMEJvmlWhlK1RRBH0WBVhb9PNmKxu&#10;Jusm6vrvm0Kht3m8z5ktOleLB7Wh8qxgPMpAEJdeV2wUHA+b4QeIEJE11p5JwYsCLOb93gxz7Z/8&#10;RY99NCKFcMhRgY2xyaUMpSWHYeQb4sSdfeswJtgaqVt8pnBXy0mWvUuHFacGiw2tLJXX/d0pKMxr&#10;fTkdb9simOIQTzv63ti7Um+DbvkJIlIX/8V/7q1O86dT+H0mXSD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5f93BAAAA3AAAAA8AAAAAAAAAAAAAAAAAmAIAAGRycy9kb3du&#10;cmV2LnhtbFBLBQYAAAAABAAEAPUAAACGAwAAAAA=&#10;" path="m,418l38,,153,,,418xe" filled="f" strokecolor="#03f" strokeweight=".176mm">
              <v:path arrowok="t" o:connecttype="custom" o:connectlocs="0,418;38,0;153,0;0,418" o:connectangles="0,0,0,0"/>
            </v:shape>
            <v:shape id="Freeform 17" o:spid="_x0000_s1041" style="position:absolute;left:6281;top:832;width:159;height:438;visibility:visible;mso-wrap-style:square;v-text-anchor:top" coordsize="159,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31LcIA&#10;AADcAAAADwAAAGRycy9kb3ducmV2LnhtbERP22rCQBB9L/gPywh9KXXXC9KmriKC0Acp3j5gmh2T&#10;0OxsyI4x/ftuQfBtDuc6i1Xva9VRG6vAFsYjA4o4D67iwsL5tH19AxUF2WEdmCz8UoTVcvC0wMyF&#10;Gx+oO0qhUgjHDC2UIk2mdcxL8hhHoSFO3CW0HiXBttCuxVsK97WeGDPXHitODSU2tCkp/zlevQWR&#10;6ffX/trtjLkc6l0+fx+bF7H2edivP0AJ9fIQ392fLs2fzuD/mXSBX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zfUtwgAAANwAAAAPAAAAAAAAAAAAAAAAAJgCAABkcnMvZG93&#10;bnJldi54bWxQSwUGAAAAAAQABAD1AAAAhwMAAAAA&#10;" path="m159,437r,l149,,,12,159,437xe" fillcolor="#ffe300" stroked="f">
              <v:path arrowok="t" o:connecttype="custom" o:connectlocs="159,437;159,437;149,0;0,12;159,437" o:connectangles="0,0,0,0,0"/>
            </v:shape>
            <v:shape id="Freeform 18" o:spid="_x0000_s1042" style="position:absolute;left:6281;top:832;width:159;height:438;visibility:visible;mso-wrap-style:square;v-text-anchor:top" coordsize="159,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Me58AA&#10;AADcAAAADwAAAGRycy9kb3ducmV2LnhtbERPTWvCQBC9F/wPywje6kSlpURXEcFSPAg16X3Ijkk0&#10;Oxuya4z/3i0UepvH+5zVZrCN6rnztRMNs2kCiqVwppZSQ57tXz9A+UBiqHHCGh7sYbMevawoNe4u&#10;39yfQqliiPiUNFQhtCmiLyq25KeuZYnc2XWWQoRdiaajewy3Dc6T5B0t1RIbKmp5V3FxPd2shl1m&#10;Dz94yI8hu+T4WQ5Hwv6m9WQ8bJegAg/hX/zn/jJx/uINfp+JF+D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4Me58AAAADcAAAADwAAAAAAAAAAAAAAAACYAgAAZHJzL2Rvd25y&#10;ZXYueG1sUEsFBgAAAAAEAAQA9QAAAIUDAAAAAA==&#10;" path="m159,437l,12,149,r10,437xe" filled="f" strokecolor="#03f" strokeweight=".176mm">
              <v:path arrowok="t" o:connecttype="custom" o:connectlocs="159,437;0,12;149,0;159,437" o:connectangles="0,0,0,0"/>
            </v:shape>
            <v:shape id="Freeform 19" o:spid="_x0000_s1043" style="position:absolute;left:6669;top:-103;width:139;height:208;visibility:visible;mso-wrap-style:square;v-text-anchor:top" coordsize="139,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R8sIA&#10;AADcAAAADwAAAGRycy9kb3ducmV2LnhtbERPTWvCQBC9F/oflhG81Y0GxEZXkUKLoJdqoddpdkxC&#10;srMxuybrv3eFgrd5vM9ZbYJpRE+dqywrmE4SEMS51RUXCn5On28LEM4ja2wsk4IbOdisX19WmGk7&#10;8Df1R1+IGMIuQwWl920mpctLMugmtiWO3Nl2Bn2EXSF1h0MMN42cJclcGqw4NpTY0kdJeX28GgXv&#10;f9dQX4ZDLfvb/ncbTunX7JIqNR6F7RKEp+Cf4n/3Tsf56Rwez8QL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T9HywgAAANwAAAAPAAAAAAAAAAAAAAAAAJgCAABkcnMvZG93&#10;bnJldi54bWxQSwUGAAAAAAQABAD1AAAAhwMAAAAA&#10;" path="m136,2r,l,168r120,41l139,r-3,2xe" fillcolor="#ffe300" stroked="f">
              <v:path arrowok="t" o:connecttype="custom" o:connectlocs="136,2;136,2;0,168;120,209;139,0;136,2" o:connectangles="0,0,0,0,0,0"/>
            </v:shape>
            <v:shape id="Freeform 20" o:spid="_x0000_s1044" style="position:absolute;left:6669;top:-103;width:139;height:208;visibility:visible;mso-wrap-style:square;v-text-anchor:top" coordsize="139,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Yvq8MA&#10;AADcAAAADwAAAGRycy9kb3ducmV2LnhtbERPS2vCQBC+F/wPyxS81Y0V+ojZiAgFwYtGwR6n2XET&#10;ujsbsquJ/75bKPQ2H99zitXorLhRH1rPCuazDARx7XXLRsHp+PH0BiJEZI3WMym4U4BVOXkoMNd+&#10;4APdqmhECuGQo4Imxi6XMtQNOQwz3xEn7uJ7hzHB3kjd45DCnZXPWfYiHbacGhrsaNNQ/V1dnYKv&#10;c5xXe3u23XF3eP80m8Ho016p6eO4XoKINMZ/8Z97q9P8xSv8PpMu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2Yvq8MAAADcAAAADwAAAAAAAAAAAAAAAACYAgAAZHJzL2Rv&#10;d25yZXYueG1sUEsFBgAAAAAEAAQA9QAAAIgDAAAAAA==&#10;" path="m136,2l139,,120,209,,168,136,2xe" filled="f" strokecolor="#03f" strokeweight=".176mm">
              <v:path arrowok="t" o:connecttype="custom" o:connectlocs="136,2;139,0;120,209;0,168;136,2" o:connectangles="0,0,0,0,0"/>
            </v:shape>
            <v:shape id="Freeform 21" o:spid="_x0000_s1045" style="position:absolute;left:5475;top:-96;width:174;height:260;visibility:visible;mso-wrap-style:square;v-text-anchor:top" coordsize="17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Oh6MIA&#10;AADcAAAADwAAAGRycy9kb3ducmV2LnhtbESPzYrCQBCE78K+w9ALezOTVRDJOooIKwEP/j5Ak+lN&#10;opmekBlN9u3tg+Ctm6qu+nqxGlyjHtSF2rOB7yQFRVx4W3Np4HL+Hc9BhYhssfFMBv4pwGr5MVpg&#10;Zn3PR3qcYqkkhEOGBqoY20zrUFTkMCS+JRbtz3cOo6xdqW2HvYS7Rk/SdKYd1iwNFba0qai4ne7O&#10;AOf5/bqxe+J6skt74oPe7tbGfH0O6x9QkYb4Nr+ucyv4U6GVZ2QCv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6HowgAAANwAAAAPAAAAAAAAAAAAAAAAAJgCAABkcnMvZG93&#10;bnJldi54bWxQSwUGAAAAAAQABAD1AAAAhwMAAAAA&#10;" path="m,6r,l33,260,174,182,,,,6xe" fillcolor="#ffe300" stroked="f">
              <v:path arrowok="t" o:connecttype="custom" o:connectlocs="0,6;0,6;33,260;174,182;0,0;0,6" o:connectangles="0,0,0,0,0,0"/>
            </v:shape>
            <v:shape id="Freeform 22" o:spid="_x0000_s1046" style="position:absolute;left:5475;top:-96;width:174;height:260;visibility:visible;mso-wrap-style:square;v-text-anchor:top" coordsize="17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XY9cEA&#10;AADcAAAADwAAAGRycy9kb3ducmV2LnhtbERP24rCMBB9F/yHMIJvNlVB3GqUVfC2+qLrBwzNbNvd&#10;ZlKaWOvfmwXBtzmc68yXrSlFQ7UrLCsYRjEI4tTqgjMF1+/NYArCeWSNpWVS8CAHy0W3M8dE2zuf&#10;qbn4TIQQdgkqyL2vEildmpNBF9mKOHA/tjboA6wzqWu8h3BTylEcT6TBgkNDjhWtc0r/LjejYGv3&#10;541pTo8GV8fd7/R20PLroFS/137OQHhq/Vv8cu91mD/+gP9nwgV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V2PXBAAAA3AAAAA8AAAAAAAAAAAAAAAAAmAIAAGRycy9kb3du&#10;cmV2LnhtbFBLBQYAAAAABAAEAPUAAACGAwAAAAA=&#10;" path="m,6l,,174,182,33,260,,6xe" filled="f" strokecolor="#03f" strokeweight=".176mm">
              <v:path arrowok="t" o:connecttype="custom" o:connectlocs="0,6;0,0;174,182;33,260;0,6" o:connectangles="0,0,0,0,0"/>
            </v:shape>
            <v:shape id="Freeform 23" o:spid="_x0000_s1047" style="position:absolute;left:5660;top:-193;width:227;height:385;visibility:visible;mso-wrap-style:square;v-text-anchor:top" coordsize="227,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yYjsUA&#10;AADcAAAADwAAAGRycy9kb3ducmV2LnhtbESPQWvCQBCF70L/wzKF3nSjiJToKiJILb3YKIi3SXZM&#10;gtnZkN2a+O87h0JvM7w3732z2gyuUQ/qQu3ZwHSSgCIuvK25NHA+7cfvoEJEtth4JgNPCrBZv4xW&#10;mFrf8zc9slgqCeGQooEqxjbVOhQVOQwT3xKLdvOdwyhrV2rbYS/hrtGzJFlohzVLQ4Ut7Soq7tmP&#10;M3ANn8Mh/5pdbJZ/7I+3vJzbZ2/M2+uwXYKKNMR/89/1wQr+XPDlGZlAr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JiOxQAAANwAAAAPAAAAAAAAAAAAAAAAAJgCAABkcnMv&#10;ZG93bnJldi54bWxQSwUGAAAAAAQABAD1AAAAigMAAAAA&#10;" path="m,l,,72,385,227,311,,xe" fillcolor="#ffe300" stroked="f">
              <v:path arrowok="t" o:connecttype="custom" o:connectlocs="0,0;0,0;72,385;227,311;0,0" o:connectangles="0,0,0,0,0"/>
            </v:shape>
            <v:shape id="Freeform 24" o:spid="_x0000_s1048" style="position:absolute;left:5660;top:-193;width:227;height:385;visibility:visible;mso-wrap-style:square;v-text-anchor:top" coordsize="227,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H4sMA&#10;AADcAAAADwAAAGRycy9kb3ducmV2LnhtbERPTUsDMRC9C/6HMII3O7tiW9k2LUUQelDEtgeP0824&#10;WdxMtknarv56Iwi9zeN9znw5uE6dOMTWi4ZyVIBiqb1ppdGw2z7fPYKKicRQ54U1fHOE5eL6ak6V&#10;8Wd559MmNSqHSKxIg02prxBjbdlRHPmeJXOfPjhKGYYGTaBzDncd3hfFBB21khss9fxkuf7aHJ2G&#10;ycsujNd7/MFx+XF8tThM3w5W69ubYTUDlXhIF/G/e23y/IcS/p7JF+D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XH4sMAAADcAAAADwAAAAAAAAAAAAAAAACYAgAAZHJzL2Rv&#10;d25yZXYueG1sUEsFBgAAAAAEAAQA9QAAAIgDAAAAAA==&#10;" path="m,l227,311,72,385,,xe" filled="f" strokecolor="#03f" strokeweight=".176mm">
              <v:path arrowok="t" o:connecttype="custom" o:connectlocs="0,0;227,311;72,385;0,0" o:connectangles="0,0,0,0"/>
            </v:shape>
            <v:shape id="Freeform 25" o:spid="_x0000_s1049" style="position:absolute;left:6459;top:-200;width:182;height:339;visibility:visible;mso-wrap-style:square;v-text-anchor:top" coordsize="182,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E2n78A&#10;AADcAAAADwAAAGRycy9kb3ducmV2LnhtbERPy6rCMBDdC/5DGMGdphYp12oUER936wtxNzRjW2wm&#10;pYla/95cEO5uDuc5s0VrKvGkxpWWFYyGEQjizOqScwWn42bwA8J5ZI2VZVLwJgeLebczw1TbF+/p&#10;efC5CCHsUlRQeF+nUrqsIINuaGviwN1sY9AH2ORSN/gK4aaScRQl0mDJoaHAmlYFZffDwyigcp2s&#10;J5d7cn7vzCS6cnzaXo1S/V67nILw1Pp/8df9q8P8cQx/z4QL5P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ATafvwAAANwAAAAPAAAAAAAAAAAAAAAAAJgCAABkcnMvZG93bnJl&#10;di54bWxQSwUGAAAAAAQABAD1AAAAhAMAAAAA&#10;" path="m181,r,l,295r162,45l181,xe" fillcolor="#ffe300" stroked="f">
              <v:path arrowok="t" o:connecttype="custom" o:connectlocs="181,0;181,0;0,295;162,340;181,0" o:connectangles="0,0,0,0,0"/>
            </v:shape>
            <v:shape id="Freeform 26" o:spid="_x0000_s1050" style="position:absolute;left:6459;top:-200;width:182;height:339;visibility:visible;mso-wrap-style:square;v-text-anchor:top" coordsize="182,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PjPsIA&#10;AADcAAAADwAAAGRycy9kb3ducmV2LnhtbERPTYvCMBC9L/gfwgje1lRdFqlGEaEgeqq7ix6HZmyq&#10;zaQ0sXb//WZB8DaP9znLdW9r0VHrK8cKJuMEBHHhdMWlgu+v7H0OwgdkjbVjUvBLHtarwdsSU+0e&#10;nFN3DKWIIexTVGBCaFIpfWHIoh+7hjhyF9daDBG2pdQtPmK4reU0ST6lxYpjg8GGtoaK2/FuFRx2&#10;2U/o53l+6jbmkk3P+6u57pUaDfvNAkSgPrzET/dOx/kfM/h/Jl4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wgAAANwAAAAPAAAAAAAAAAAAAAAAAJgCAABkcnMvZG93&#10;bnJldi54bWxQSwUGAAAAAAQABAD1AAAAhwMAAAAA&#10;" path="m181,l162,340,,295,181,xe" filled="f" strokecolor="#03f" strokeweight=".176mm">
              <v:path arrowok="t" o:connecttype="custom" o:connectlocs="181,0;162,340;0,295;181,0" o:connectangles="0,0,0,0"/>
            </v:shape>
            <v:shape id="Freeform 27" o:spid="_x0000_s1051" style="position:absolute;left:6281;top:-345;width:165;height:459;visibility:visible;mso-wrap-style:square;v-text-anchor:top" coordsize="165,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0icsQA&#10;AADcAAAADwAAAGRycy9kb3ducmV2LnhtbERPTWvCQBC9C/6HZQrezKZipUZXEWnBQxW0gnqbZqdJ&#10;THY2ZFeN/75bELzN433OdN6aSlypcYVlBa9RDII4tbrgTMH++7P/DsJ5ZI2VZVJwJwfzWbczxUTb&#10;G2/puvOZCCHsElSQe18nUro0J4MusjVx4H5tY9AH2GRSN3gL4aaSgzgeSYMFh4Yca1rmlJa7i1Hw&#10;cS43b1/j9c/qsCw3cVrUNjuelOq9tIsJCE+tf4of7pUO84dD+H8mX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dInLEAAAA3AAAAA8AAAAAAAAAAAAAAAAAmAIAAGRycy9k&#10;b3ducmV2LnhtbFBLBQYAAAAABAAEAPUAAACJAwAAAAA=&#10;" path="m162,6r,l,435r149,25l165,r-3,6xe" fillcolor="#ffe300" stroked="f">
              <v:path arrowok="t" o:connecttype="custom" o:connectlocs="162,6;162,6;0,435;149,460;165,0;162,6" o:connectangles="0,0,0,0,0,0"/>
            </v:shape>
            <v:shape id="Freeform 28" o:spid="_x0000_s1052" style="position:absolute;left:6281;top:-345;width:165;height:459;visibility:visible;mso-wrap-style:square;v-text-anchor:top" coordsize="165,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ohIsUA&#10;AADcAAAADwAAAGRycy9kb3ducmV2LnhtbESPT2/CMAzF75P2HSJP4jbSTYCgI6CBNNQd+XPgaDWm&#10;7WicKglQvj0+TOJm6z2/9/N82btWXSnExrOBj2EGirj0tuHKwGH/8z4FFROyxdYzGbhThOXi9WWO&#10;ufU33tJ1lyolIRxzNFCn1OVax7Imh3HoO2LRTj44TLKGStuANwl3rf7Msol22LA01NjRuqbyvLs4&#10;A9NQFpcWx+vJ8e93cz9tVsXsvDJm8NZ/f4FK1Ken+f+6sII/Elp5Rib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GiEixQAAANwAAAAPAAAAAAAAAAAAAAAAAJgCAABkcnMv&#10;ZG93bnJldi54bWxQSwUGAAAAAAQABAD1AAAAigMAAAAA&#10;" path="m162,6l165,,149,460,,435,162,6xe" filled="f" strokecolor="#03f" strokeweight=".176mm">
              <v:path arrowok="t" o:connecttype="custom" o:connectlocs="162,6;165,0;149,460;0,435;162,6" o:connectangles="0,0,0,0,0"/>
            </v:shape>
            <v:shape id="Freeform 29" o:spid="_x0000_s1053" style="position:absolute;left:6055;top:-548;width:200;height:631;visibility:visible;mso-wrap-style:square;v-text-anchor:top" coordsize="200,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N0asMA&#10;AADcAAAADwAAAGRycy9kb3ducmV2LnhtbERPTWsCMRC9F/wPYQreNNsi1q5GkcqiQi9qPXgbN9PN&#10;0s1kSaJu/30jCL3N433ObNHZRlzJh9qxgpdhBoK4dLrmSsHXoRhMQISIrLFxTAp+KcBi3nuaYa7d&#10;jXd03cdKpBAOOSowMba5lKE0ZDEMXUucuG/nLcYEfSW1x1sKt418zbKxtFhzajDY0oeh8md/sQrq&#10;8+i02qw/22JbNKfL8WzevDZK9Z+75RREpC7+ix/ujU7zR+9wfyZd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N0asMAAADcAAAADwAAAAAAAAAAAAAAAACYAgAAZHJzL2Rv&#10;d25yZXYueG1sUEsFBgAAAAAEAAQA9QAAAIgDAAAAAA==&#10;" path="m94,r,l,631r199,-4l94,xe" fillcolor="#ffe300" stroked="f">
              <v:path arrowok="t" o:connecttype="custom" o:connectlocs="94,0;94,0;0,631;199,627;94,0" o:connectangles="0,0,0,0,0"/>
            </v:shape>
            <v:shape id="Freeform 30" o:spid="_x0000_s1054" style="position:absolute;left:6055;top:-548;width:200;height:631;visibility:visible;mso-wrap-style:square;v-text-anchor:top" coordsize="200,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L908QA&#10;AADcAAAADwAAAGRycy9kb3ducmV2LnhtbERP22oCMRB9L/QfwhT6UjTbVkVWo0hBWiwoXvFx2Ew3&#10;WzeTJUl1/fumUPBtDuc642lra3EmHyrHCp67GQjiwumKSwW77bwzBBEissbaMSm4UoDp5P5ujLl2&#10;F17TeRNLkUI45KjAxNjkUobCkMXQdQ1x4r6ctxgT9KXUHi8p3NbyJcsG0mLFqcFgQ2+GitPmxyo4&#10;+p4Ji9e2+V4fVvX1fbl/+lzMlXp8aGcjEJHaeBP/uz90mt/rw98z6QI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dPEAAAA3AAAAA8AAAAAAAAAAAAAAAAAmAIAAGRycy9k&#10;b3ducmV2LnhtbFBLBQYAAAAABAAEAPUAAACJAwAAAAA=&#10;" path="m94,l199,627,,631,94,xe" filled="f" strokecolor="#03f" strokeweight=".176mm">
              <v:path arrowok="t" o:connecttype="custom" o:connectlocs="94,0;199,627;0,631;94,0" o:connectangles="0,0,0,0"/>
            </v:shape>
            <v:shape id="Freeform 31" o:spid="_x0000_s1055" style="position:absolute;left:5862;top:-344;width:170;height:422;visibility:visible;mso-wrap-style:square;v-text-anchor:top" coordsize="170,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ZAsMA&#10;AADcAAAADwAAAGRycy9kb3ducmV2LnhtbESP3YrCMBCF74V9hzAL3mnqKqVUoyziwl6Jfw8wNGNb&#10;bSbdJFvr2xtB8G6Gc+Z8Zxar3jSiI+drywom4wQEcWF1zaWC0/FnlIHwAVljY5kU3MnDavkxWGCu&#10;7Y331B1CKWII+xwVVCG0uZS+qMigH9uWOGpn6wyGuLpSaoe3GG4a+ZUkqTRYcyRU2NK6ouJ6+DcR&#10;cqdp5jb+r77sMptOkvP22HVKDT/77zmIQH14m1/XvzrWn6XwfCZO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IZAsMAAADcAAAADwAAAAAAAAAAAAAAAACYAgAAZHJzL2Rv&#10;d25yZXYueG1sUEsFBgAAAAAEAAQA9QAAAIgDAAAAAA==&#10;" path="m,7r,l28,422,169,383,,,,7xe" fillcolor="#ffe300" stroked="f">
              <v:path arrowok="t" o:connecttype="custom" o:connectlocs="0,7;0,7;28,422;169,383;0,0;0,7" o:connectangles="0,0,0,0,0,0"/>
            </v:shape>
            <v:shape id="Freeform 32" o:spid="_x0000_s1056" style="position:absolute;left:5862;top:-344;width:170;height:422;visibility:visible;mso-wrap-style:square;v-text-anchor:top" coordsize="170,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H7D8IA&#10;AADcAAAADwAAAGRycy9kb3ducmV2LnhtbERPzWoCMRC+F3yHMEJvNVsVK1ujiCL0ImXVBxg24250&#10;M1mTuG779E2h0Nt8fL+zWPW2ER35YBwreB1lIIhLpw1XCk7H3cscRIjIGhvHpOCLAqyWg6cF5to9&#10;uKDuECuRQjjkqKCOsc2lDGVNFsPItcSJOztvMSboK6k9PlK4beQ4y2bSouHUUGNLm5rK6+FuFRQz&#10;6rwpPm/3+eV620/k1nwfL0o9D/v1O4hIffwX/7k/dJo/fYPfZ9IF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MfsPwgAAANwAAAAPAAAAAAAAAAAAAAAAAJgCAABkcnMvZG93&#10;bnJldi54bWxQSwUGAAAAAAQABAD1AAAAhwMAAAAA&#10;" path="m,7l,,169,383,28,422,,7xe" filled="f" strokecolor="#03f" strokeweight=".176mm">
              <v:path arrowok="t" o:connecttype="custom" o:connectlocs="0,7;0,0;169,383;28,422;0,7" o:connectangles="0,0,0,0,0"/>
            </v:shape>
            <v:rect id="Rectangle 33" o:spid="_x0000_s1057" style="position:absolute;left:4994;top:49;width:2310;height:7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Wb/MQA&#10;AADcAAAADwAAAGRycy9kb3ducmV2LnhtbESPT4vCQAzF78J+hyELe9OpgiLVUZYFxV28+OfiLe3E&#10;ttjJlM5Yu9/eHARvCe/lvV+W697VqqM2VJ4NjEcJKOLc24oLA+fTZjgHFSKyxdozGfinAOvVx2CJ&#10;qfUPPlB3jIWSEA4pGihjbFKtQ16SwzDyDbFoV986jLK2hbYtPiTc1XqSJDPtsGJpKLGhn5Ly2/Hu&#10;DGS/+0Pc/p233Twrmtpnl/HeT435+uy/F6Ai9fFtfl3vrOBPBV+ekQn0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1m/zEAAAA3AAAAA8AAAAAAAAAAAAAAAAAmAIAAGRycy9k&#10;b3ducmV2LnhtbFBLBQYAAAAABAAEAPUAAACJAwAAAAA=&#10;" stroked="f">
              <v:path arrowok="t"/>
            </v:rect>
            <v:rect id="Rectangle 34" o:spid="_x0000_s1058" style="position:absolute;left:5069;top:129;width:2150;height:6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dnCMQA&#10;AADcAAAADwAAAGRycy9kb3ducmV2LnhtbERPS2vCQBC+F/oflil4qxsjsRJdpUoL9uDBF+ptyI5J&#10;aHY2za4x/vtuQehtPr7nTOedqURLjSstKxj0IxDEmdUl5wr2u8/XMQjnkTVWlknBnRzMZ89PU0y1&#10;vfGG2q3PRQhhl6KCwvs6ldJlBRl0fVsTB+5iG4M+wCaXusFbCDeVjKNoJA2WHBoKrGlZUPa9vRoF&#10;H+7Qrt7i+zrx9c/weF0k5/XpS6neS/c+AeGp8//ih3ulw/wkhr9nwgVy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3ZwjEAAAA3AAAAA8AAAAAAAAAAAAAAAAAmAIAAGRycy9k&#10;b3ducmV2LnhtbFBLBQYAAAAABAAEAPUAAACJAwAAAAA=&#10;" fillcolor="#03f" stroked="f">
              <v:path arrowok="t"/>
            </v:rect>
            <v:rect id="Rectangle 35" o:spid="_x0000_s1059" style="position:absolute;left:4989;top:49;width:2310;height:8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55w8MA&#10;AADcAAAADwAAAGRycy9kb3ducmV2LnhtbERPS2sCMRC+F/wPYYTeNKtirVujSEFwaS8+Dj0OmzG7&#10;dTPZJqm7/fdNQehtPr7nrDa9bcSNfKgdK5iMMxDEpdM1GwXn0270DCJEZI2NY1LwQwE268HDCnPt&#10;Oj7Q7RiNSCEcclRQxdjmUoayIoth7FrixF2ctxgT9EZqj10Kt42cZtmTtFhzaqiwpdeKyuvx2yow&#10;82VX7N/ar88Ps6Dl+b3wfCmUehz22xcQkfr4L7679zrNn8/g75l0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655w8MAAADcAAAADwAAAAAAAAAAAAAAAACYAgAAZHJzL2Rv&#10;d25yZXYueG1sUEsFBgAAAAAEAAQA9QAAAIgDAAAAAA==&#10;" filled="f" strokecolor="#03f" strokeweight=".35203mm">
              <v:path arrowok="t"/>
            </v:rect>
            <v:rect id="Rectangle 36" o:spid="_x0000_s1060" style="position:absolute;left:5069;top:129;width:2150;height:6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XlX8MA&#10;AADcAAAADwAAAGRycy9kb3ducmV2LnhtbERPTWvCQBC9F/wPyxR6KbprSWpJXUULhZwErZgeh+w0&#10;Cc3OhuzWpP/eFQRv83ifs1yPthVn6n3jWMN8pkAQl840XGk4fn1O30D4gGywdUwa/snDejV5WGJm&#10;3MB7Oh9CJWII+ww11CF0mZS+rMmin7mOOHI/rrcYIuwraXocYrht5YtSr9Jiw7Ghxo4+aip/D39W&#10;w257Uot9MRaYpKlKcuOe8+Fb66fHcfMOItAY7uKbOzdxfprA9Zl4gVx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XlX8MAAADcAAAADwAAAAAAAAAAAAAAAACYAgAAZHJzL2Rv&#10;d25yZXYueG1sUEsFBgAAAAAEAAQA9QAAAIgDAAAAAA==&#10;" filled="f" strokecolor="#03f" strokeweight="1.0601mm">
              <v:path arrowok="t"/>
            </v:rect>
            <w10:wrap anchorx="page"/>
          </v:group>
        </w:pict>
      </w:r>
      <w:r w:rsidR="007E3981">
        <w:rPr>
          <w:rFonts w:ascii="Times New Roman" w:hAnsi="Times New Roman"/>
          <w:b/>
          <w:bCs/>
          <w:i/>
          <w:iCs/>
          <w:color w:val="FFE300"/>
          <w:sz w:val="84"/>
          <w:szCs w:val="84"/>
        </w:rPr>
        <w:t>GIF</w:t>
      </w:r>
    </w:p>
    <w:p w:rsidR="007E3981" w:rsidRDefault="007E3981" w:rsidP="006A3FA2">
      <w:pPr>
        <w:widowControl w:val="0"/>
        <w:autoSpaceDE w:val="0"/>
        <w:autoSpaceDN w:val="0"/>
        <w:adjustRightInd w:val="0"/>
        <w:spacing w:before="1" w:line="160" w:lineRule="exact"/>
        <w:jc w:val="center"/>
        <w:rPr>
          <w:rFonts w:ascii="Times New Roman" w:hAnsi="Times New Roman"/>
          <w:color w:val="000000"/>
          <w:sz w:val="16"/>
          <w:szCs w:val="16"/>
        </w:rPr>
      </w:pPr>
    </w:p>
    <w:p w:rsidR="007E3981" w:rsidRDefault="007E3981" w:rsidP="006A3FA2">
      <w:pPr>
        <w:widowControl w:val="0"/>
        <w:autoSpaceDE w:val="0"/>
        <w:autoSpaceDN w:val="0"/>
        <w:adjustRightInd w:val="0"/>
        <w:spacing w:line="200" w:lineRule="exact"/>
        <w:jc w:val="center"/>
        <w:rPr>
          <w:rFonts w:ascii="Times New Roman" w:hAnsi="Times New Roman"/>
          <w:color w:val="000000"/>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color w:val="000000"/>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color w:val="000000"/>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color w:val="000000"/>
          <w:sz w:val="20"/>
          <w:szCs w:val="20"/>
        </w:rPr>
      </w:pPr>
    </w:p>
    <w:p w:rsidR="007E3981" w:rsidRDefault="007E3981" w:rsidP="006A3FA2">
      <w:pPr>
        <w:widowControl w:val="0"/>
        <w:autoSpaceDE w:val="0"/>
        <w:autoSpaceDN w:val="0"/>
        <w:adjustRightInd w:val="0"/>
        <w:spacing w:line="200" w:lineRule="exact"/>
        <w:jc w:val="center"/>
        <w:rPr>
          <w:rFonts w:ascii="Times New Roman" w:hAnsi="Times New Roman"/>
          <w:color w:val="000000"/>
          <w:sz w:val="20"/>
          <w:szCs w:val="20"/>
        </w:rPr>
      </w:pPr>
    </w:p>
    <w:p w:rsidR="007E3981" w:rsidRDefault="007E3981" w:rsidP="006A3FA2">
      <w:pPr>
        <w:widowControl w:val="0"/>
        <w:autoSpaceDE w:val="0"/>
        <w:autoSpaceDN w:val="0"/>
        <w:adjustRightInd w:val="0"/>
        <w:jc w:val="center"/>
        <w:rPr>
          <w:rFonts w:ascii="Times New Roman" w:hAnsi="Times New Roman"/>
          <w:color w:val="000000"/>
          <w:sz w:val="20"/>
          <w:szCs w:val="20"/>
        </w:rPr>
      </w:pPr>
    </w:p>
    <w:p w:rsidR="007E3981" w:rsidRDefault="007E3981" w:rsidP="006A3FA2">
      <w:pPr>
        <w:widowControl w:val="0"/>
        <w:autoSpaceDE w:val="0"/>
        <w:autoSpaceDN w:val="0"/>
        <w:adjustRightInd w:val="0"/>
        <w:jc w:val="center"/>
        <w:rPr>
          <w:rFonts w:ascii="Times New Roman" w:hAnsi="Times New Roman"/>
          <w:color w:val="000000"/>
          <w:sz w:val="24"/>
          <w:szCs w:val="24"/>
        </w:rPr>
      </w:pPr>
      <w:r>
        <w:rPr>
          <w:rFonts w:ascii="Times New Roman" w:hAnsi="Times New Roman"/>
          <w:color w:val="000000"/>
          <w:sz w:val="24"/>
          <w:szCs w:val="24"/>
        </w:rPr>
        <w:t>UBC</w:t>
      </w:r>
      <w:r>
        <w:rPr>
          <w:rFonts w:ascii="Times New Roman" w:hAnsi="Times New Roman"/>
          <w:color w:val="000000"/>
          <w:spacing w:val="5"/>
          <w:sz w:val="24"/>
          <w:szCs w:val="24"/>
        </w:rPr>
        <w:t xml:space="preserve"> </w:t>
      </w:r>
      <w:r>
        <w:rPr>
          <w:rFonts w:ascii="Times New Roman" w:hAnsi="Times New Roman"/>
          <w:color w:val="000000"/>
          <w:sz w:val="24"/>
          <w:szCs w:val="24"/>
        </w:rPr>
        <w:t>–</w:t>
      </w:r>
      <w:r>
        <w:rPr>
          <w:rFonts w:ascii="Times New Roman" w:hAnsi="Times New Roman"/>
          <w:color w:val="000000"/>
          <w:spacing w:val="19"/>
          <w:sz w:val="24"/>
          <w:szCs w:val="24"/>
        </w:rPr>
        <w:t xml:space="preserve"> </w:t>
      </w:r>
      <w:r>
        <w:rPr>
          <w:rFonts w:ascii="Times New Roman" w:hAnsi="Times New Roman"/>
          <w:color w:val="000000"/>
          <w:sz w:val="24"/>
          <w:szCs w:val="24"/>
        </w:rPr>
        <w:t>Geophysical</w:t>
      </w:r>
      <w:r>
        <w:rPr>
          <w:rFonts w:ascii="Times New Roman" w:hAnsi="Times New Roman"/>
          <w:color w:val="000000"/>
          <w:spacing w:val="9"/>
          <w:sz w:val="24"/>
          <w:szCs w:val="24"/>
        </w:rPr>
        <w:t xml:space="preserve"> </w:t>
      </w:r>
      <w:r>
        <w:rPr>
          <w:rFonts w:ascii="Times New Roman" w:hAnsi="Times New Roman"/>
          <w:color w:val="000000"/>
          <w:sz w:val="24"/>
          <w:szCs w:val="24"/>
        </w:rPr>
        <w:t>Inversion</w:t>
      </w:r>
      <w:r>
        <w:rPr>
          <w:rFonts w:ascii="Times New Roman" w:hAnsi="Times New Roman"/>
          <w:color w:val="000000"/>
          <w:spacing w:val="10"/>
          <w:sz w:val="24"/>
          <w:szCs w:val="24"/>
        </w:rPr>
        <w:t xml:space="preserve"> </w:t>
      </w:r>
      <w:r>
        <w:rPr>
          <w:rFonts w:ascii="Times New Roman" w:hAnsi="Times New Roman"/>
          <w:color w:val="000000"/>
          <w:sz w:val="24"/>
          <w:szCs w:val="24"/>
        </w:rPr>
        <w:t>Facility</w:t>
      </w:r>
      <w:r>
        <w:rPr>
          <w:rFonts w:ascii="Times New Roman" w:hAnsi="Times New Roman"/>
          <w:color w:val="000000"/>
          <w:spacing w:val="15"/>
          <w:sz w:val="24"/>
          <w:szCs w:val="24"/>
        </w:rPr>
        <w:t xml:space="preserve"> </w:t>
      </w:r>
      <w:r>
        <w:rPr>
          <w:rFonts w:ascii="Times New Roman" w:hAnsi="Times New Roman"/>
          <w:color w:val="000000"/>
          <w:sz w:val="24"/>
          <w:szCs w:val="24"/>
        </w:rPr>
        <w:t>1988-2011</w:t>
      </w:r>
    </w:p>
    <w:p w:rsidR="007E3981" w:rsidRDefault="007E3981" w:rsidP="006A3FA2">
      <w:pPr>
        <w:widowControl w:val="0"/>
        <w:autoSpaceDE w:val="0"/>
        <w:autoSpaceDN w:val="0"/>
        <w:adjustRightInd w:val="0"/>
        <w:jc w:val="both"/>
        <w:rPr>
          <w:rFonts w:ascii="Times New Roman" w:hAnsi="Times New Roman"/>
          <w:color w:val="000000"/>
          <w:sz w:val="24"/>
          <w:szCs w:val="24"/>
        </w:rPr>
        <w:sectPr w:rsidR="007E3981" w:rsidSect="007007EC">
          <w:footerReference w:type="default" r:id="rId9"/>
          <w:pgSz w:w="12240" w:h="15840"/>
          <w:pgMar w:top="1320" w:right="1720" w:bottom="280" w:left="1720" w:header="720" w:footer="720" w:gutter="0"/>
          <w:cols w:space="720"/>
          <w:noEndnote/>
          <w:titlePg/>
          <w:docGrid w:linePitch="299"/>
        </w:sectPr>
      </w:pPr>
    </w:p>
    <w:p w:rsidR="007E3981" w:rsidRDefault="007E3981" w:rsidP="00E85345">
      <w:pPr>
        <w:pStyle w:val="TOCHeading"/>
        <w:jc w:val="center"/>
        <w:rPr>
          <w:ins w:id="3" w:author="EOS" w:date="2011-07-21T16:03:00Z"/>
        </w:rPr>
      </w:pPr>
      <w:ins w:id="4" w:author="EOS" w:date="2011-07-21T16:03:00Z">
        <w:r>
          <w:lastRenderedPageBreak/>
          <w:t>Table of Contents</w:t>
        </w:r>
      </w:ins>
    </w:p>
    <w:p w:rsidR="007E3981" w:rsidRPr="00CB2F96" w:rsidRDefault="007E3981" w:rsidP="00E85345">
      <w:pPr>
        <w:widowControl w:val="0"/>
        <w:autoSpaceDE w:val="0"/>
        <w:autoSpaceDN w:val="0"/>
        <w:adjustRightInd w:val="0"/>
        <w:spacing w:before="53"/>
        <w:ind w:right="-50"/>
        <w:jc w:val="both"/>
        <w:rPr>
          <w:ins w:id="5" w:author="EOS" w:date="2011-07-21T16:03:00Z"/>
        </w:rPr>
      </w:pPr>
    </w:p>
    <w:p w:rsidR="007E3981" w:rsidRPr="005249B8" w:rsidRDefault="007E3981" w:rsidP="00E85345">
      <w:pPr>
        <w:widowControl w:val="0"/>
        <w:autoSpaceDE w:val="0"/>
        <w:autoSpaceDN w:val="0"/>
        <w:adjustRightInd w:val="0"/>
        <w:spacing w:line="314" w:lineRule="exact"/>
        <w:ind w:right="128"/>
        <w:jc w:val="both"/>
        <w:rPr>
          <w:ins w:id="6" w:author="EOS" w:date="2011-07-21T16:03:00Z"/>
          <w:rFonts w:ascii="Verdana" w:hAnsi="Verdana" w:cs="Verdana"/>
          <w:color w:val="000000"/>
          <w:sz w:val="24"/>
          <w:szCs w:val="24"/>
        </w:rPr>
      </w:pPr>
      <w:ins w:id="7" w:author="EOS" w:date="2011-07-21T16:03:00Z">
        <w:r w:rsidRPr="005249B8">
          <w:rPr>
            <w:rFonts w:ascii="Verdana" w:hAnsi="Verdana" w:cs="Verdana"/>
            <w:b/>
            <w:bCs/>
            <w:i/>
            <w:iCs/>
            <w:color w:val="CB0000"/>
            <w:position w:val="-2"/>
            <w:sz w:val="24"/>
            <w:szCs w:val="24"/>
          </w:rPr>
          <w:t>Package overview</w:t>
        </w:r>
      </w:ins>
    </w:p>
    <w:p w:rsidR="007E3981" w:rsidRDefault="007E3981" w:rsidP="00E85345">
      <w:pPr>
        <w:pStyle w:val="TOC3"/>
        <w:tabs>
          <w:tab w:val="right" w:leader="dot" w:pos="9840"/>
        </w:tabs>
        <w:rPr>
          <w:ins w:id="8" w:author="EOS" w:date="2011-07-21T16:03:00Z"/>
          <w:sz w:val="24"/>
          <w:szCs w:val="24"/>
        </w:rPr>
      </w:pPr>
    </w:p>
    <w:p w:rsidR="007E3981" w:rsidRPr="00384832" w:rsidRDefault="00962591" w:rsidP="00E85345">
      <w:pPr>
        <w:pStyle w:val="TOC3"/>
        <w:tabs>
          <w:tab w:val="right" w:leader="dot" w:pos="9840"/>
        </w:tabs>
        <w:rPr>
          <w:ins w:id="9" w:author="EOS" w:date="2011-07-21T16:03:00Z"/>
          <w:noProof/>
          <w:sz w:val="24"/>
          <w:szCs w:val="24"/>
        </w:rPr>
      </w:pPr>
      <w:ins w:id="10"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134CC8">
          <w:rPr>
            <w:noProof/>
            <w:sz w:val="24"/>
            <w:szCs w:val="24"/>
          </w:rPr>
          <w:instrText>HYPERLINK \l "_Toc296063671"</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b/>
            <w:noProof/>
            <w:color w:val="000000"/>
            <w:sz w:val="24"/>
            <w:szCs w:val="24"/>
            <w:u w:val="none"/>
          </w:rPr>
          <w:t>Background</w:t>
        </w:r>
        <w:r w:rsidR="007E3981" w:rsidRPr="00134CC8">
          <w:rPr>
            <w:noProof/>
            <w:webHidden/>
            <w:sz w:val="24"/>
            <w:szCs w:val="24"/>
          </w:rPr>
          <w:tab/>
        </w:r>
      </w:ins>
      <w:ins w:id="11" w:author="EOS" w:date="2011-08-02T09:44:00Z">
        <w:r w:rsidR="008430E2">
          <w:rPr>
            <w:b/>
            <w:noProof/>
            <w:webHidden/>
          </w:rPr>
          <w:t>4</w:t>
        </w:r>
      </w:ins>
      <w:ins w:id="12" w:author="EOS" w:date="2011-07-21T16:03:00Z">
        <w:r w:rsidRPr="00384832">
          <w:rPr>
            <w:rStyle w:val="Hyperlink"/>
            <w:rFonts w:cs="Calibri"/>
            <w:noProof/>
            <w:sz w:val="24"/>
            <w:szCs w:val="24"/>
          </w:rPr>
          <w:fldChar w:fldCharType="end"/>
        </w:r>
      </w:ins>
    </w:p>
    <w:p w:rsidR="007E3981" w:rsidRPr="00384832" w:rsidRDefault="007E3981" w:rsidP="00E85345">
      <w:pPr>
        <w:pStyle w:val="TOC3"/>
        <w:tabs>
          <w:tab w:val="right" w:leader="dot" w:pos="9840"/>
        </w:tabs>
        <w:rPr>
          <w:ins w:id="13" w:author="EOS" w:date="2011-07-21T16:03:00Z"/>
          <w:rStyle w:val="Hyperlink"/>
          <w:rFonts w:cs="Calibri"/>
          <w:noProof/>
          <w:sz w:val="24"/>
          <w:szCs w:val="24"/>
        </w:rPr>
      </w:pPr>
    </w:p>
    <w:p w:rsidR="007E3981" w:rsidRPr="00384832" w:rsidRDefault="00962591" w:rsidP="00E85345">
      <w:pPr>
        <w:pStyle w:val="TOC3"/>
        <w:tabs>
          <w:tab w:val="right" w:leader="dot" w:pos="9840"/>
        </w:tabs>
        <w:rPr>
          <w:ins w:id="14" w:author="EOS" w:date="2011-07-21T16:03:00Z"/>
          <w:rStyle w:val="Hyperlink"/>
          <w:rFonts w:cs="Calibri"/>
          <w:noProof/>
          <w:sz w:val="24"/>
          <w:szCs w:val="24"/>
        </w:rPr>
      </w:pPr>
      <w:ins w:id="15"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134CC8">
          <w:rPr>
            <w:noProof/>
            <w:sz w:val="24"/>
            <w:szCs w:val="24"/>
          </w:rPr>
          <w:instrText>HYPERLINK \l "_Toc296063672"</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b/>
            <w:noProof/>
            <w:color w:val="000000"/>
            <w:sz w:val="24"/>
            <w:szCs w:val="24"/>
            <w:u w:val="none"/>
          </w:rPr>
          <w:t>DCIP2D capabilities and limitations</w:t>
        </w:r>
        <w:r w:rsidR="007E3981" w:rsidRPr="00134CC8">
          <w:rPr>
            <w:noProof/>
            <w:webHidden/>
            <w:sz w:val="24"/>
            <w:szCs w:val="24"/>
          </w:rPr>
          <w:tab/>
        </w:r>
      </w:ins>
      <w:ins w:id="16" w:author="EOS" w:date="2011-08-02T09:45:00Z">
        <w:r w:rsidR="008430E2">
          <w:rPr>
            <w:b/>
            <w:noProof/>
            <w:webHidden/>
          </w:rPr>
          <w:t>6</w:t>
        </w:r>
      </w:ins>
      <w:ins w:id="17" w:author="EOS" w:date="2011-07-21T16:03:00Z">
        <w:r w:rsidRPr="00384832">
          <w:rPr>
            <w:rStyle w:val="Hyperlink"/>
            <w:rFonts w:cs="Calibri"/>
            <w:noProof/>
            <w:sz w:val="24"/>
            <w:szCs w:val="24"/>
          </w:rPr>
          <w:fldChar w:fldCharType="end"/>
        </w:r>
      </w:ins>
    </w:p>
    <w:p w:rsidR="007E3981" w:rsidRPr="00384832" w:rsidRDefault="007E3981" w:rsidP="00E85345">
      <w:pPr>
        <w:rPr>
          <w:ins w:id="18" w:author="EOS" w:date="2011-07-21T16:03:00Z"/>
        </w:rPr>
      </w:pPr>
    </w:p>
    <w:p w:rsidR="007E3981" w:rsidRPr="00384832" w:rsidRDefault="00962591" w:rsidP="00E85345">
      <w:pPr>
        <w:pStyle w:val="TOC3"/>
        <w:tabs>
          <w:tab w:val="right" w:leader="dot" w:pos="9840"/>
        </w:tabs>
        <w:rPr>
          <w:ins w:id="19" w:author="EOS" w:date="2011-07-21T16:03:00Z"/>
          <w:rStyle w:val="Hyperlink"/>
          <w:rFonts w:cs="Calibri"/>
          <w:noProof/>
          <w:sz w:val="24"/>
          <w:szCs w:val="24"/>
        </w:rPr>
      </w:pPr>
      <w:ins w:id="20"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134CC8">
          <w:rPr>
            <w:noProof/>
            <w:sz w:val="24"/>
            <w:szCs w:val="24"/>
          </w:rPr>
          <w:instrText>HYPERLINK \l "_Toc296063673"</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b/>
            <w:noProof/>
            <w:color w:val="000000"/>
            <w:sz w:val="24"/>
            <w:szCs w:val="24"/>
            <w:u w:val="none"/>
          </w:rPr>
          <w:t>Program library contents</w:t>
        </w:r>
        <w:r w:rsidR="007E3981" w:rsidRPr="00134CC8">
          <w:rPr>
            <w:noProof/>
            <w:webHidden/>
            <w:sz w:val="24"/>
            <w:szCs w:val="24"/>
          </w:rPr>
          <w:tab/>
        </w:r>
      </w:ins>
      <w:ins w:id="21" w:author="EOS" w:date="2011-08-02T09:45:00Z">
        <w:r w:rsidR="008430E2">
          <w:rPr>
            <w:b/>
            <w:noProof/>
            <w:webHidden/>
          </w:rPr>
          <w:t>6</w:t>
        </w:r>
      </w:ins>
      <w:ins w:id="22" w:author="EOS" w:date="2011-07-21T16:03:00Z">
        <w:r w:rsidRPr="00384832">
          <w:rPr>
            <w:rStyle w:val="Hyperlink"/>
            <w:rFonts w:cs="Calibri"/>
            <w:noProof/>
            <w:sz w:val="24"/>
            <w:szCs w:val="24"/>
          </w:rPr>
          <w:fldChar w:fldCharType="end"/>
        </w:r>
      </w:ins>
    </w:p>
    <w:p w:rsidR="007E3981" w:rsidRPr="00384832" w:rsidRDefault="007E3981" w:rsidP="00E85345">
      <w:pPr>
        <w:rPr>
          <w:ins w:id="23" w:author="EOS" w:date="2011-07-21T16:03:00Z"/>
        </w:rPr>
      </w:pPr>
    </w:p>
    <w:p w:rsidR="007E3981" w:rsidRPr="00384832" w:rsidRDefault="00962591" w:rsidP="00E85345">
      <w:pPr>
        <w:pStyle w:val="TOC3"/>
        <w:tabs>
          <w:tab w:val="right" w:leader="dot" w:pos="9840"/>
        </w:tabs>
        <w:rPr>
          <w:ins w:id="24" w:author="EOS" w:date="2011-07-21T16:03:00Z"/>
          <w:noProof/>
          <w:sz w:val="24"/>
          <w:szCs w:val="24"/>
        </w:rPr>
      </w:pPr>
      <w:ins w:id="25"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134CC8">
          <w:rPr>
            <w:noProof/>
            <w:sz w:val="24"/>
            <w:szCs w:val="24"/>
          </w:rPr>
          <w:instrText>HYPERLINK \l "_Toc296063674"</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b/>
            <w:noProof/>
            <w:color w:val="000000"/>
            <w:sz w:val="24"/>
            <w:szCs w:val="24"/>
            <w:u w:val="none"/>
          </w:rPr>
          <w:t>References</w:t>
        </w:r>
        <w:r w:rsidR="007E3981" w:rsidRPr="00134CC8">
          <w:rPr>
            <w:noProof/>
            <w:webHidden/>
            <w:sz w:val="24"/>
            <w:szCs w:val="24"/>
          </w:rPr>
          <w:tab/>
        </w:r>
      </w:ins>
      <w:ins w:id="26" w:author="EOS" w:date="2011-08-02T09:45:00Z">
        <w:r w:rsidR="008430E2">
          <w:rPr>
            <w:b/>
            <w:noProof/>
            <w:webHidden/>
          </w:rPr>
          <w:t>7</w:t>
        </w:r>
      </w:ins>
      <w:ins w:id="27" w:author="EOS" w:date="2011-07-21T16:03:00Z">
        <w:r w:rsidRPr="00384832">
          <w:rPr>
            <w:rStyle w:val="Hyperlink"/>
            <w:rFonts w:cs="Calibri"/>
            <w:noProof/>
            <w:sz w:val="24"/>
            <w:szCs w:val="24"/>
          </w:rPr>
          <w:fldChar w:fldCharType="end"/>
        </w:r>
      </w:ins>
    </w:p>
    <w:p w:rsidR="007E3981" w:rsidRDefault="00962591" w:rsidP="00E85345">
      <w:pPr>
        <w:pStyle w:val="TOC3"/>
        <w:tabs>
          <w:tab w:val="right" w:leader="dot" w:pos="9840"/>
        </w:tabs>
        <w:rPr>
          <w:ins w:id="28" w:author="EOS" w:date="2011-07-21T16:03:00Z"/>
          <w:rFonts w:ascii="Verdana" w:hAnsi="Verdana" w:cs="Verdana"/>
          <w:b/>
          <w:bCs/>
          <w:i/>
          <w:iCs/>
          <w:noProof/>
          <w:color w:val="CB0000"/>
          <w:position w:val="-2"/>
          <w:sz w:val="24"/>
          <w:szCs w:val="24"/>
        </w:rPr>
      </w:pPr>
      <w:ins w:id="29" w:author="EOS" w:date="2011-07-21T16:03:00Z">
        <w:r w:rsidRPr="00384832">
          <w:rPr>
            <w:sz w:val="24"/>
            <w:szCs w:val="24"/>
          </w:rPr>
          <w:fldChar w:fldCharType="begin"/>
        </w:r>
        <w:r w:rsidR="007E3981" w:rsidRPr="00384832">
          <w:rPr>
            <w:sz w:val="24"/>
            <w:szCs w:val="24"/>
          </w:rPr>
          <w:instrText xml:space="preserve"> TOC \o "1-3" \h \z \u </w:instrText>
        </w:r>
        <w:r w:rsidRPr="00384832">
          <w:rPr>
            <w:sz w:val="24"/>
            <w:szCs w:val="24"/>
          </w:rPr>
          <w:fldChar w:fldCharType="separate"/>
        </w:r>
      </w:ins>
    </w:p>
    <w:p w:rsidR="007E3981" w:rsidRPr="005249B8" w:rsidRDefault="007E3981" w:rsidP="00E85345">
      <w:pPr>
        <w:widowControl w:val="0"/>
        <w:autoSpaceDE w:val="0"/>
        <w:autoSpaceDN w:val="0"/>
        <w:adjustRightInd w:val="0"/>
        <w:spacing w:line="314" w:lineRule="exact"/>
        <w:ind w:right="128"/>
        <w:jc w:val="both"/>
        <w:rPr>
          <w:ins w:id="30" w:author="EOS" w:date="2011-07-21T16:03:00Z"/>
          <w:rFonts w:ascii="Verdana" w:hAnsi="Verdana" w:cs="Verdana"/>
          <w:noProof/>
          <w:color w:val="000000"/>
          <w:sz w:val="24"/>
          <w:szCs w:val="24"/>
        </w:rPr>
      </w:pPr>
      <w:ins w:id="31" w:author="EOS" w:date="2011-07-21T16:03:00Z">
        <w:r>
          <w:rPr>
            <w:rFonts w:ascii="Verdana" w:hAnsi="Verdana" w:cs="Verdana"/>
            <w:b/>
            <w:bCs/>
            <w:i/>
            <w:iCs/>
            <w:noProof/>
            <w:color w:val="CB0000"/>
            <w:position w:val="-2"/>
            <w:sz w:val="24"/>
            <w:szCs w:val="24"/>
          </w:rPr>
          <w:t>Theoretical Background</w:t>
        </w:r>
      </w:ins>
    </w:p>
    <w:p w:rsidR="007E3981" w:rsidRPr="00384832" w:rsidRDefault="00962591" w:rsidP="00E85345">
      <w:pPr>
        <w:pStyle w:val="TOC2"/>
        <w:rPr>
          <w:ins w:id="32" w:author="EOS" w:date="2011-07-21T16:03:00Z"/>
          <w:noProof/>
        </w:rPr>
      </w:pPr>
      <w:ins w:id="33"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"_Toc296063675"</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Introduction</w:t>
        </w:r>
        <w:r w:rsidR="007E3981" w:rsidRPr="00ED1FCE">
          <w:rPr>
            <w:noProof/>
            <w:webHidden/>
          </w:rPr>
          <w:tab/>
        </w:r>
        <w:r w:rsidRPr="00ED1FCE">
          <w:rPr>
            <w:noProof/>
            <w:webHidden/>
          </w:rPr>
          <w:fldChar w:fldCharType="begin"/>
        </w:r>
        <w:r w:rsidR="007E3981" w:rsidRPr="00ED1FCE">
          <w:rPr>
            <w:noProof/>
            <w:webHidden/>
          </w:rPr>
          <w:instrText xml:space="preserve"> PAGEREF _Toc296063675 \h </w:instrText>
        </w:r>
      </w:ins>
      <w:r w:rsidRPr="00ED1FCE">
        <w:rPr>
          <w:noProof/>
          <w:webHidden/>
        </w:rPr>
      </w:r>
      <w:ins w:id="34" w:author="EOS" w:date="2011-07-21T16:03:00Z">
        <w:r w:rsidRPr="00ED1FCE">
          <w:rPr>
            <w:noProof/>
            <w:webHidden/>
          </w:rPr>
          <w:fldChar w:fldCharType="separate"/>
        </w:r>
      </w:ins>
      <w:ins w:id="35" w:author="EOS" w:date="2011-09-07T12:31:00Z">
        <w:r w:rsidR="00F26A78">
          <w:rPr>
            <w:noProof/>
            <w:webHidden/>
          </w:rPr>
          <w:t>8</w:t>
        </w:r>
      </w:ins>
      <w:ins w:id="36" w:author="Doug Oldenburg" w:date="2011-08-01T16:39:00Z">
        <w:del w:id="37" w:author="EOS" w:date="2011-08-02T09:43:00Z">
          <w:r w:rsidR="007E3981" w:rsidDel="008430E2">
            <w:rPr>
              <w:noProof/>
              <w:webHidden/>
            </w:rPr>
            <w:delText>2</w:delText>
          </w:r>
        </w:del>
      </w:ins>
      <w:ins w:id="38"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39" w:author="EOS" w:date="2011-07-21T16:03:00Z"/>
          <w:noProof/>
        </w:rPr>
      </w:pPr>
      <w:ins w:id="40"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"_Toc296063676"</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Forward modeling</w:t>
        </w:r>
        <w:r w:rsidR="007E3981" w:rsidRPr="00ED1FCE">
          <w:rPr>
            <w:noProof/>
            <w:webHidden/>
          </w:rPr>
          <w:tab/>
        </w:r>
        <w:r w:rsidRPr="00ED1FCE">
          <w:rPr>
            <w:noProof/>
            <w:webHidden/>
          </w:rPr>
          <w:fldChar w:fldCharType="begin"/>
        </w:r>
        <w:r w:rsidR="007E3981" w:rsidRPr="00ED1FCE">
          <w:rPr>
            <w:noProof/>
            <w:webHidden/>
          </w:rPr>
          <w:instrText xml:space="preserve"> PAGEREF _Toc296063676 \h </w:instrText>
        </w:r>
      </w:ins>
      <w:r w:rsidRPr="00ED1FCE">
        <w:rPr>
          <w:noProof/>
          <w:webHidden/>
        </w:rPr>
      </w:r>
      <w:ins w:id="41" w:author="EOS" w:date="2011-07-21T16:03:00Z">
        <w:r w:rsidRPr="00ED1FCE">
          <w:rPr>
            <w:noProof/>
            <w:webHidden/>
          </w:rPr>
          <w:fldChar w:fldCharType="separate"/>
        </w:r>
      </w:ins>
      <w:ins w:id="42" w:author="EOS" w:date="2011-09-07T12:31:00Z">
        <w:r w:rsidR="00F26A78">
          <w:rPr>
            <w:noProof/>
            <w:webHidden/>
          </w:rPr>
          <w:t>10</w:t>
        </w:r>
      </w:ins>
      <w:ins w:id="43" w:author="Doug Oldenburg" w:date="2011-08-01T16:39:00Z">
        <w:del w:id="44" w:author="EOS" w:date="2011-08-02T09:43:00Z">
          <w:r w:rsidR="007E3981" w:rsidDel="008430E2">
            <w:rPr>
              <w:noProof/>
              <w:webHidden/>
            </w:rPr>
            <w:delText>2</w:delText>
          </w:r>
        </w:del>
      </w:ins>
      <w:ins w:id="45"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46" w:author="EOS" w:date="2011-07-21T16:03:00Z"/>
          <w:noProof/>
        </w:rPr>
      </w:pPr>
      <w:ins w:id="47"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"_Toc296063678"</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General methodology for inverting DC and IP data</w:t>
        </w:r>
        <w:r w:rsidR="007E3981" w:rsidRPr="00ED1FCE">
          <w:rPr>
            <w:noProof/>
            <w:webHidden/>
          </w:rPr>
          <w:tab/>
        </w:r>
        <w:r w:rsidRPr="00ED1FCE">
          <w:rPr>
            <w:noProof/>
            <w:webHidden/>
          </w:rPr>
          <w:fldChar w:fldCharType="begin"/>
        </w:r>
        <w:r w:rsidR="007E3981" w:rsidRPr="00ED1FCE">
          <w:rPr>
            <w:noProof/>
            <w:webHidden/>
          </w:rPr>
          <w:instrText xml:space="preserve"> PAGEREF _Toc296063678 \h </w:instrText>
        </w:r>
      </w:ins>
      <w:r w:rsidRPr="00ED1FCE">
        <w:rPr>
          <w:noProof/>
          <w:webHidden/>
        </w:rPr>
      </w:r>
      <w:ins w:id="48" w:author="EOS" w:date="2011-07-21T16:03:00Z">
        <w:r w:rsidRPr="00ED1FCE">
          <w:rPr>
            <w:noProof/>
            <w:webHidden/>
          </w:rPr>
          <w:fldChar w:fldCharType="separate"/>
        </w:r>
      </w:ins>
      <w:ins w:id="49" w:author="EOS" w:date="2011-09-07T12:31:00Z">
        <w:r w:rsidR="00F26A78">
          <w:rPr>
            <w:noProof/>
            <w:webHidden/>
          </w:rPr>
          <w:t>14</w:t>
        </w:r>
      </w:ins>
      <w:ins w:id="50" w:author="Doug Oldenburg" w:date="2011-08-01T16:39:00Z">
        <w:del w:id="51" w:author="EOS" w:date="2011-08-02T09:43:00Z">
          <w:r w:rsidR="007E3981" w:rsidDel="008430E2">
            <w:rPr>
              <w:noProof/>
              <w:webHidden/>
            </w:rPr>
            <w:delText>2</w:delText>
          </w:r>
        </w:del>
      </w:ins>
      <w:ins w:id="52"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53" w:author="EOS" w:date="2011-07-21T16:03:00Z"/>
          <w:noProof/>
        </w:rPr>
      </w:pPr>
      <w:ins w:id="54"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"_Toc296063679"</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Inversion of DC data</w:t>
        </w:r>
        <w:r w:rsidR="007E3981" w:rsidRPr="00ED1FCE">
          <w:rPr>
            <w:noProof/>
            <w:webHidden/>
          </w:rPr>
          <w:tab/>
        </w:r>
        <w:r w:rsidRPr="00ED1FCE">
          <w:rPr>
            <w:noProof/>
            <w:webHidden/>
          </w:rPr>
          <w:fldChar w:fldCharType="begin"/>
        </w:r>
        <w:r w:rsidR="007E3981" w:rsidRPr="00ED1FCE">
          <w:rPr>
            <w:noProof/>
            <w:webHidden/>
          </w:rPr>
          <w:instrText xml:space="preserve"> PAGEREF _Toc296063679 \h </w:instrText>
        </w:r>
      </w:ins>
      <w:r w:rsidRPr="00ED1FCE">
        <w:rPr>
          <w:noProof/>
          <w:webHidden/>
        </w:rPr>
      </w:r>
      <w:ins w:id="55" w:author="EOS" w:date="2011-07-21T16:03:00Z">
        <w:r w:rsidRPr="00ED1FCE">
          <w:rPr>
            <w:noProof/>
            <w:webHidden/>
          </w:rPr>
          <w:fldChar w:fldCharType="separate"/>
        </w:r>
      </w:ins>
      <w:ins w:id="56" w:author="EOS" w:date="2011-09-07T12:31:00Z">
        <w:r w:rsidR="00F26A78">
          <w:rPr>
            <w:noProof/>
            <w:webHidden/>
          </w:rPr>
          <w:t>16</w:t>
        </w:r>
      </w:ins>
      <w:ins w:id="57" w:author="Doug Oldenburg" w:date="2011-08-01T16:39:00Z">
        <w:del w:id="58" w:author="EOS" w:date="2011-08-02T09:43:00Z">
          <w:r w:rsidR="007E3981" w:rsidDel="008430E2">
            <w:rPr>
              <w:noProof/>
              <w:webHidden/>
            </w:rPr>
            <w:delText>2</w:delText>
          </w:r>
        </w:del>
      </w:ins>
      <w:ins w:id="59"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60" w:author="EOS" w:date="2011-07-21T16:03:00Z"/>
          <w:noProof/>
        </w:rPr>
      </w:pPr>
      <w:ins w:id="61"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"_Toc296063680"</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Inversion of IP data</w:t>
        </w:r>
        <w:r w:rsidR="007E3981" w:rsidRPr="00ED1FCE">
          <w:rPr>
            <w:noProof/>
            <w:webHidden/>
          </w:rPr>
          <w:tab/>
        </w:r>
        <w:r w:rsidRPr="00ED1FCE">
          <w:rPr>
            <w:noProof/>
            <w:webHidden/>
          </w:rPr>
          <w:fldChar w:fldCharType="begin"/>
        </w:r>
        <w:r w:rsidR="007E3981" w:rsidRPr="00ED1FCE">
          <w:rPr>
            <w:noProof/>
            <w:webHidden/>
          </w:rPr>
          <w:instrText xml:space="preserve"> PAGEREF _Toc296063680 \h </w:instrText>
        </w:r>
      </w:ins>
      <w:r w:rsidRPr="00ED1FCE">
        <w:rPr>
          <w:noProof/>
          <w:webHidden/>
        </w:rPr>
      </w:r>
      <w:ins w:id="62" w:author="EOS" w:date="2011-07-21T16:03:00Z">
        <w:r w:rsidRPr="00ED1FCE">
          <w:rPr>
            <w:noProof/>
            <w:webHidden/>
          </w:rPr>
          <w:fldChar w:fldCharType="separate"/>
        </w:r>
      </w:ins>
      <w:ins w:id="63" w:author="EOS" w:date="2011-09-07T12:31:00Z">
        <w:r w:rsidR="00F26A78">
          <w:rPr>
            <w:noProof/>
            <w:webHidden/>
          </w:rPr>
          <w:t>18</w:t>
        </w:r>
      </w:ins>
      <w:ins w:id="64" w:author="Doug Oldenburg" w:date="2011-08-01T16:39:00Z">
        <w:del w:id="65" w:author="EOS" w:date="2011-08-02T09:43:00Z">
          <w:r w:rsidR="007E3981" w:rsidDel="008430E2">
            <w:rPr>
              <w:noProof/>
              <w:webHidden/>
            </w:rPr>
            <w:delText>2</w:delText>
          </w:r>
        </w:del>
      </w:ins>
      <w:ins w:id="66"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67" w:author="EOS" w:date="2011-07-21T16:03:00Z"/>
          <w:noProof/>
        </w:rPr>
      </w:pPr>
      <w:ins w:id="68"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"_Toc296063681"</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References</w:t>
        </w:r>
        <w:r w:rsidR="007E3981" w:rsidRPr="00ED1FCE">
          <w:rPr>
            <w:noProof/>
            <w:webHidden/>
          </w:rPr>
          <w:tab/>
        </w:r>
        <w:r w:rsidRPr="00ED1FCE">
          <w:rPr>
            <w:noProof/>
            <w:webHidden/>
          </w:rPr>
          <w:fldChar w:fldCharType="begin"/>
        </w:r>
        <w:r w:rsidR="007E3981" w:rsidRPr="00ED1FCE">
          <w:rPr>
            <w:noProof/>
            <w:webHidden/>
          </w:rPr>
          <w:instrText xml:space="preserve"> PAGEREF _Toc296063681 \h </w:instrText>
        </w:r>
      </w:ins>
      <w:r w:rsidRPr="00ED1FCE">
        <w:rPr>
          <w:noProof/>
          <w:webHidden/>
        </w:rPr>
      </w:r>
      <w:ins w:id="69" w:author="EOS" w:date="2011-07-21T16:03:00Z">
        <w:r w:rsidRPr="00ED1FCE">
          <w:rPr>
            <w:noProof/>
            <w:webHidden/>
          </w:rPr>
          <w:fldChar w:fldCharType="separate"/>
        </w:r>
      </w:ins>
      <w:ins w:id="70" w:author="EOS" w:date="2011-09-07T12:31:00Z">
        <w:r w:rsidR="00F26A78">
          <w:rPr>
            <w:noProof/>
            <w:webHidden/>
          </w:rPr>
          <w:t>20</w:t>
        </w:r>
      </w:ins>
      <w:ins w:id="71" w:author="Doug Oldenburg" w:date="2011-08-01T16:39:00Z">
        <w:del w:id="72" w:author="EOS" w:date="2011-08-02T09:43:00Z">
          <w:r w:rsidR="007E3981" w:rsidDel="008430E2">
            <w:rPr>
              <w:noProof/>
              <w:webHidden/>
            </w:rPr>
            <w:delText>2</w:delText>
          </w:r>
        </w:del>
      </w:ins>
      <w:ins w:id="73"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7E3981" w:rsidP="00E85345">
      <w:pPr>
        <w:pStyle w:val="TOC2"/>
        <w:ind w:firstLine="0"/>
        <w:rPr>
          <w:ins w:id="74" w:author="EOS" w:date="2011-07-21T16:03:00Z"/>
          <w:rStyle w:val="Hyperlink"/>
          <w:rFonts w:cs="Calibri"/>
          <w:noProof/>
          <w:sz w:val="24"/>
          <w:szCs w:val="24"/>
        </w:rPr>
      </w:pPr>
      <w:ins w:id="75" w:author="EOS" w:date="2011-07-21T16:03:00Z">
        <w:r w:rsidRPr="00FD2617">
          <w:rPr>
            <w:rFonts w:ascii="Verdana" w:hAnsi="Verdana" w:cs="Verdana"/>
            <w:bCs w:val="0"/>
            <w:i/>
            <w:iCs/>
            <w:noProof/>
            <w:color w:val="CB0000"/>
            <w:position w:val="-2"/>
            <w:sz w:val="24"/>
            <w:szCs w:val="24"/>
          </w:rPr>
          <w:t>Elements</w:t>
        </w:r>
      </w:ins>
    </w:p>
    <w:p w:rsidR="007E3981" w:rsidRPr="00384832" w:rsidRDefault="00962591" w:rsidP="00E85345">
      <w:pPr>
        <w:pStyle w:val="TOC2"/>
        <w:rPr>
          <w:ins w:id="76" w:author="EOS" w:date="2011-07-21T16:03:00Z"/>
          <w:noProof/>
        </w:rPr>
      </w:pPr>
      <w:ins w:id="77"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"_Toc296063682"</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Introduction</w:t>
        </w:r>
        <w:r w:rsidR="007E3981" w:rsidRPr="00ED1FCE">
          <w:rPr>
            <w:noProof/>
            <w:webHidden/>
          </w:rPr>
          <w:tab/>
        </w:r>
        <w:r w:rsidRPr="00ED1FCE">
          <w:rPr>
            <w:noProof/>
            <w:webHidden/>
          </w:rPr>
          <w:fldChar w:fldCharType="begin"/>
        </w:r>
        <w:r w:rsidR="007E3981" w:rsidRPr="00ED1FCE">
          <w:rPr>
            <w:noProof/>
            <w:webHidden/>
          </w:rPr>
          <w:instrText xml:space="preserve"> PAGEREF _Toc296063682 \h </w:instrText>
        </w:r>
      </w:ins>
      <w:r w:rsidRPr="00ED1FCE">
        <w:rPr>
          <w:noProof/>
          <w:webHidden/>
        </w:rPr>
      </w:r>
      <w:ins w:id="78" w:author="EOS" w:date="2011-07-21T16:03:00Z">
        <w:r w:rsidRPr="00ED1FCE">
          <w:rPr>
            <w:noProof/>
            <w:webHidden/>
          </w:rPr>
          <w:fldChar w:fldCharType="separate"/>
        </w:r>
      </w:ins>
      <w:ins w:id="79" w:author="EOS" w:date="2011-09-07T12:31:00Z">
        <w:r w:rsidR="00F26A78">
          <w:rPr>
            <w:noProof/>
            <w:webHidden/>
          </w:rPr>
          <w:t>21</w:t>
        </w:r>
      </w:ins>
      <w:ins w:id="80" w:author="Doug Oldenburg" w:date="2011-08-01T16:39:00Z">
        <w:del w:id="81" w:author="EOS" w:date="2011-08-02T09:43:00Z">
          <w:r w:rsidR="007E3981" w:rsidDel="008430E2">
            <w:rPr>
              <w:noProof/>
              <w:webHidden/>
            </w:rPr>
            <w:delText>2</w:delText>
          </w:r>
        </w:del>
      </w:ins>
      <w:ins w:id="82"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83" w:author="EOS" w:date="2011-07-21T16:03:00Z"/>
          <w:noProof/>
        </w:rPr>
      </w:pPr>
      <w:ins w:id="84"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"_Toc296063683"</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Obs.dat</w:t>
        </w:r>
        <w:r w:rsidR="007E3981" w:rsidRPr="00ED1FCE">
          <w:rPr>
            <w:noProof/>
            <w:webHidden/>
          </w:rPr>
          <w:tab/>
        </w:r>
        <w:r w:rsidRPr="00ED1FCE">
          <w:rPr>
            <w:noProof/>
            <w:webHidden/>
          </w:rPr>
          <w:fldChar w:fldCharType="begin"/>
        </w:r>
        <w:r w:rsidR="007E3981" w:rsidRPr="00ED1FCE">
          <w:rPr>
            <w:noProof/>
            <w:webHidden/>
          </w:rPr>
          <w:instrText xml:space="preserve"> PAGEREF _Toc296063683 \h </w:instrText>
        </w:r>
      </w:ins>
      <w:r w:rsidRPr="00ED1FCE">
        <w:rPr>
          <w:noProof/>
          <w:webHidden/>
        </w:rPr>
      </w:r>
      <w:ins w:id="85" w:author="EOS" w:date="2011-07-21T16:03:00Z">
        <w:r w:rsidRPr="00ED1FCE">
          <w:rPr>
            <w:noProof/>
            <w:webHidden/>
          </w:rPr>
          <w:fldChar w:fldCharType="separate"/>
        </w:r>
      </w:ins>
      <w:ins w:id="86" w:author="EOS" w:date="2011-09-07T12:31:00Z">
        <w:r w:rsidR="00F26A78">
          <w:rPr>
            <w:noProof/>
            <w:webHidden/>
          </w:rPr>
          <w:t>21</w:t>
        </w:r>
      </w:ins>
      <w:ins w:id="87" w:author="Doug Oldenburg" w:date="2011-08-01T16:39:00Z">
        <w:del w:id="88" w:author="EOS" w:date="2011-08-02T09:43:00Z">
          <w:r w:rsidR="007E3981" w:rsidDel="008430E2">
            <w:rPr>
              <w:noProof/>
              <w:webHidden/>
            </w:rPr>
            <w:delText>2</w:delText>
          </w:r>
        </w:del>
      </w:ins>
      <w:ins w:id="89"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90" w:author="EOS" w:date="2011-07-21T16:03:00Z"/>
          <w:noProof/>
        </w:rPr>
      </w:pPr>
      <w:ins w:id="91"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"_Toc296063684"</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potgrid.dat</w:t>
        </w:r>
        <w:r w:rsidR="007E3981" w:rsidRPr="00ED1FCE">
          <w:rPr>
            <w:noProof/>
            <w:webHidden/>
          </w:rPr>
          <w:tab/>
        </w:r>
        <w:r w:rsidRPr="00ED1FCE">
          <w:rPr>
            <w:noProof/>
            <w:webHidden/>
          </w:rPr>
          <w:fldChar w:fldCharType="begin"/>
        </w:r>
        <w:r w:rsidR="007E3981" w:rsidRPr="00ED1FCE">
          <w:rPr>
            <w:noProof/>
            <w:webHidden/>
          </w:rPr>
          <w:instrText xml:space="preserve"> PAGEREF _Toc296063684 \h </w:instrText>
        </w:r>
      </w:ins>
      <w:r w:rsidRPr="00ED1FCE">
        <w:rPr>
          <w:noProof/>
          <w:webHidden/>
        </w:rPr>
      </w:r>
      <w:ins w:id="92" w:author="EOS" w:date="2011-07-21T16:03:00Z">
        <w:r w:rsidRPr="00ED1FCE">
          <w:rPr>
            <w:noProof/>
            <w:webHidden/>
          </w:rPr>
          <w:fldChar w:fldCharType="separate"/>
        </w:r>
      </w:ins>
      <w:ins w:id="93" w:author="EOS" w:date="2011-09-07T12:31:00Z">
        <w:r w:rsidR="00F26A78">
          <w:rPr>
            <w:noProof/>
            <w:webHidden/>
          </w:rPr>
          <w:t>25</w:t>
        </w:r>
      </w:ins>
      <w:ins w:id="94" w:author="Doug Oldenburg" w:date="2011-08-01T16:39:00Z">
        <w:del w:id="95" w:author="EOS" w:date="2011-08-02T09:43:00Z">
          <w:r w:rsidR="007E3981" w:rsidDel="008430E2">
            <w:rPr>
              <w:noProof/>
              <w:webHidden/>
            </w:rPr>
            <w:delText>2</w:delText>
          </w:r>
        </w:del>
      </w:ins>
      <w:ins w:id="96"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97" w:author="EOS" w:date="2011-07-21T16:03:00Z"/>
          <w:noProof/>
        </w:rPr>
      </w:pPr>
      <w:ins w:id="98"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"_Toc296063685"</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FDmesh.dat</w:t>
        </w:r>
        <w:r w:rsidR="007E3981" w:rsidRPr="00ED1FCE">
          <w:rPr>
            <w:noProof/>
            <w:webHidden/>
          </w:rPr>
          <w:tab/>
        </w:r>
        <w:r w:rsidRPr="00ED1FCE">
          <w:rPr>
            <w:noProof/>
            <w:webHidden/>
          </w:rPr>
          <w:fldChar w:fldCharType="begin"/>
        </w:r>
        <w:r w:rsidR="007E3981" w:rsidRPr="00ED1FCE">
          <w:rPr>
            <w:noProof/>
            <w:webHidden/>
          </w:rPr>
          <w:instrText xml:space="preserve"> PAGEREF _Toc296063685 \h </w:instrText>
        </w:r>
      </w:ins>
      <w:r w:rsidRPr="00ED1FCE">
        <w:rPr>
          <w:noProof/>
          <w:webHidden/>
        </w:rPr>
      </w:r>
      <w:ins w:id="99" w:author="EOS" w:date="2011-07-21T16:03:00Z">
        <w:r w:rsidRPr="00ED1FCE">
          <w:rPr>
            <w:noProof/>
            <w:webHidden/>
          </w:rPr>
          <w:fldChar w:fldCharType="separate"/>
        </w:r>
      </w:ins>
      <w:ins w:id="100" w:author="EOS" w:date="2011-09-07T12:31:00Z">
        <w:r w:rsidR="00F26A78">
          <w:rPr>
            <w:noProof/>
            <w:webHidden/>
          </w:rPr>
          <w:t>26</w:t>
        </w:r>
      </w:ins>
      <w:ins w:id="101" w:author="Doug Oldenburg" w:date="2011-08-01T16:39:00Z">
        <w:del w:id="102" w:author="EOS" w:date="2011-08-02T09:43:00Z">
          <w:r w:rsidR="007E3981" w:rsidDel="008430E2">
            <w:rPr>
              <w:noProof/>
              <w:webHidden/>
            </w:rPr>
            <w:delText>2</w:delText>
          </w:r>
        </w:del>
      </w:ins>
      <w:ins w:id="103"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104" w:author="EOS" w:date="2011-07-21T16:03:00Z"/>
          <w:noProof/>
        </w:rPr>
      </w:pPr>
      <w:ins w:id="105"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"_Toc296063686"</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Topo.dat</w:t>
        </w:r>
        <w:r w:rsidR="007E3981" w:rsidRPr="00ED1FCE">
          <w:rPr>
            <w:noProof/>
            <w:webHidden/>
          </w:rPr>
          <w:tab/>
        </w:r>
        <w:r w:rsidRPr="00ED1FCE">
          <w:rPr>
            <w:noProof/>
            <w:webHidden/>
          </w:rPr>
          <w:fldChar w:fldCharType="begin"/>
        </w:r>
        <w:r w:rsidR="007E3981" w:rsidRPr="00ED1FCE">
          <w:rPr>
            <w:noProof/>
            <w:webHidden/>
          </w:rPr>
          <w:instrText xml:space="preserve"> PAGEREF _Toc296063686 \h </w:instrText>
        </w:r>
      </w:ins>
      <w:r w:rsidRPr="00ED1FCE">
        <w:rPr>
          <w:noProof/>
          <w:webHidden/>
        </w:rPr>
      </w:r>
      <w:ins w:id="106" w:author="EOS" w:date="2011-07-21T16:03:00Z">
        <w:r w:rsidRPr="00ED1FCE">
          <w:rPr>
            <w:noProof/>
            <w:webHidden/>
          </w:rPr>
          <w:fldChar w:fldCharType="separate"/>
        </w:r>
      </w:ins>
      <w:ins w:id="107" w:author="EOS" w:date="2011-09-07T12:31:00Z">
        <w:r w:rsidR="00F26A78">
          <w:rPr>
            <w:noProof/>
            <w:webHidden/>
          </w:rPr>
          <w:t>28</w:t>
        </w:r>
      </w:ins>
      <w:ins w:id="108" w:author="Doug Oldenburg" w:date="2011-08-01T16:39:00Z">
        <w:del w:id="109" w:author="EOS" w:date="2011-08-02T09:43:00Z">
          <w:r w:rsidR="007E3981" w:rsidDel="008430E2">
            <w:rPr>
              <w:noProof/>
              <w:webHidden/>
            </w:rPr>
            <w:delText>2</w:delText>
          </w:r>
        </w:del>
      </w:ins>
      <w:ins w:id="110"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111" w:author="EOS" w:date="2011-07-21T16:03:00Z"/>
          <w:noProof/>
        </w:rPr>
      </w:pPr>
      <w:ins w:id="112"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"_Toc296063687"</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Model.con(chg)</w:t>
        </w:r>
        <w:r w:rsidR="007E3981" w:rsidRPr="00ED1FCE">
          <w:rPr>
            <w:noProof/>
            <w:webHidden/>
          </w:rPr>
          <w:tab/>
        </w:r>
        <w:r w:rsidRPr="00ED1FCE">
          <w:rPr>
            <w:noProof/>
            <w:webHidden/>
          </w:rPr>
          <w:fldChar w:fldCharType="begin"/>
        </w:r>
        <w:r w:rsidR="007E3981" w:rsidRPr="00ED1FCE">
          <w:rPr>
            <w:noProof/>
            <w:webHidden/>
          </w:rPr>
          <w:instrText xml:space="preserve"> PAGEREF _Toc296063687 \h </w:instrText>
        </w:r>
      </w:ins>
      <w:r w:rsidRPr="00ED1FCE">
        <w:rPr>
          <w:noProof/>
          <w:webHidden/>
        </w:rPr>
      </w:r>
      <w:ins w:id="113" w:author="EOS" w:date="2011-07-21T16:03:00Z">
        <w:r w:rsidRPr="00ED1FCE">
          <w:rPr>
            <w:noProof/>
            <w:webHidden/>
          </w:rPr>
          <w:fldChar w:fldCharType="separate"/>
        </w:r>
      </w:ins>
      <w:ins w:id="114" w:author="EOS" w:date="2011-09-07T12:31:00Z">
        <w:r w:rsidR="00F26A78">
          <w:rPr>
            <w:noProof/>
            <w:webHidden/>
          </w:rPr>
          <w:t>29</w:t>
        </w:r>
      </w:ins>
      <w:ins w:id="115" w:author="Doug Oldenburg" w:date="2011-08-01T16:39:00Z">
        <w:del w:id="116" w:author="EOS" w:date="2011-08-02T09:43:00Z">
          <w:r w:rsidR="007E3981" w:rsidDel="008430E2">
            <w:rPr>
              <w:noProof/>
              <w:webHidden/>
            </w:rPr>
            <w:delText>2</w:delText>
          </w:r>
        </w:del>
      </w:ins>
      <w:ins w:id="117"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118" w:author="EOS" w:date="2011-07-21T16:03:00Z"/>
          <w:noProof/>
        </w:rPr>
      </w:pPr>
      <w:ins w:id="119"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"_Toc296063688"</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w.dat</w:t>
        </w:r>
        <w:r w:rsidR="007E3981" w:rsidRPr="00ED1FCE">
          <w:rPr>
            <w:noProof/>
            <w:webHidden/>
          </w:rPr>
          <w:tab/>
        </w:r>
        <w:r w:rsidRPr="00ED1FCE">
          <w:rPr>
            <w:noProof/>
            <w:webHidden/>
          </w:rPr>
          <w:fldChar w:fldCharType="begin"/>
        </w:r>
        <w:r w:rsidR="007E3981" w:rsidRPr="00ED1FCE">
          <w:rPr>
            <w:noProof/>
            <w:webHidden/>
          </w:rPr>
          <w:instrText xml:space="preserve"> PAGEREF _Toc296063688 \h </w:instrText>
        </w:r>
      </w:ins>
      <w:r w:rsidRPr="00ED1FCE">
        <w:rPr>
          <w:noProof/>
          <w:webHidden/>
        </w:rPr>
      </w:r>
      <w:ins w:id="120" w:author="EOS" w:date="2011-07-21T16:03:00Z">
        <w:r w:rsidRPr="00ED1FCE">
          <w:rPr>
            <w:noProof/>
            <w:webHidden/>
          </w:rPr>
          <w:fldChar w:fldCharType="separate"/>
        </w:r>
      </w:ins>
      <w:ins w:id="121" w:author="EOS" w:date="2011-09-07T12:31:00Z">
        <w:r w:rsidR="00F26A78">
          <w:rPr>
            <w:noProof/>
            <w:webHidden/>
          </w:rPr>
          <w:t>30</w:t>
        </w:r>
      </w:ins>
      <w:ins w:id="122" w:author="Doug Oldenburg" w:date="2011-08-01T16:39:00Z">
        <w:del w:id="123" w:author="EOS" w:date="2011-08-02T09:43:00Z">
          <w:r w:rsidR="007E3981" w:rsidDel="008430E2">
            <w:rPr>
              <w:noProof/>
              <w:webHidden/>
            </w:rPr>
            <w:delText>2</w:delText>
          </w:r>
        </w:del>
      </w:ins>
      <w:ins w:id="124"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125" w:author="EOS" w:date="2011-07-21T16:03:00Z"/>
          <w:rStyle w:val="Hyperlink"/>
          <w:rFonts w:cs="Calibri"/>
          <w:noProof/>
          <w:sz w:val="24"/>
          <w:szCs w:val="24"/>
        </w:rPr>
      </w:pPr>
      <w:ins w:id="126"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"_Toc296063689"</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active.dat</w:t>
        </w:r>
        <w:r w:rsidR="007E3981" w:rsidRPr="00ED1FCE">
          <w:rPr>
            <w:noProof/>
            <w:webHidden/>
          </w:rPr>
          <w:tab/>
        </w:r>
        <w:r w:rsidRPr="00ED1FCE">
          <w:rPr>
            <w:noProof/>
            <w:webHidden/>
          </w:rPr>
          <w:fldChar w:fldCharType="begin"/>
        </w:r>
        <w:r w:rsidR="007E3981" w:rsidRPr="00ED1FCE">
          <w:rPr>
            <w:noProof/>
            <w:webHidden/>
          </w:rPr>
          <w:instrText xml:space="preserve"> PAGEREF _Toc296063689 \h </w:instrText>
        </w:r>
      </w:ins>
      <w:r w:rsidRPr="00ED1FCE">
        <w:rPr>
          <w:noProof/>
          <w:webHidden/>
        </w:rPr>
      </w:r>
      <w:ins w:id="127" w:author="EOS" w:date="2011-07-21T16:03:00Z">
        <w:r w:rsidRPr="00ED1FCE">
          <w:rPr>
            <w:noProof/>
            <w:webHidden/>
          </w:rPr>
          <w:fldChar w:fldCharType="separate"/>
        </w:r>
      </w:ins>
      <w:ins w:id="128" w:author="EOS" w:date="2011-09-07T12:31:00Z">
        <w:r w:rsidR="00F26A78">
          <w:rPr>
            <w:noProof/>
            <w:webHidden/>
          </w:rPr>
          <w:t>32</w:t>
        </w:r>
      </w:ins>
      <w:ins w:id="129" w:author="Doug Oldenburg" w:date="2011-08-01T16:39:00Z">
        <w:del w:id="130" w:author="EOS" w:date="2011-08-02T09:43:00Z">
          <w:r w:rsidR="007E3981" w:rsidDel="008430E2">
            <w:rPr>
              <w:noProof/>
              <w:webHidden/>
            </w:rPr>
            <w:delText>2</w:delText>
          </w:r>
        </w:del>
      </w:ins>
      <w:ins w:id="131"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7E3981" w:rsidP="00E85345">
      <w:pPr>
        <w:rPr>
          <w:ins w:id="132" w:author="EOS" w:date="2011-07-21T16:03:00Z"/>
          <w:noProof/>
        </w:rPr>
      </w:pPr>
    </w:p>
    <w:p w:rsidR="007E3981" w:rsidRPr="005249B8" w:rsidRDefault="007E3981" w:rsidP="00E85345">
      <w:pPr>
        <w:widowControl w:val="0"/>
        <w:autoSpaceDE w:val="0"/>
        <w:autoSpaceDN w:val="0"/>
        <w:adjustRightInd w:val="0"/>
        <w:spacing w:line="314" w:lineRule="exact"/>
        <w:ind w:right="128"/>
        <w:jc w:val="both"/>
        <w:rPr>
          <w:ins w:id="133" w:author="EOS" w:date="2011-07-21T16:03:00Z"/>
          <w:rFonts w:ascii="Verdana" w:hAnsi="Verdana" w:cs="Verdana"/>
          <w:noProof/>
          <w:color w:val="000000"/>
          <w:sz w:val="24"/>
          <w:szCs w:val="24"/>
        </w:rPr>
      </w:pPr>
      <w:ins w:id="134" w:author="EOS" w:date="2011-07-21T16:03:00Z">
        <w:r>
          <w:rPr>
            <w:rFonts w:ascii="Verdana" w:hAnsi="Verdana" w:cs="Verdana"/>
            <w:b/>
            <w:bCs/>
            <w:i/>
            <w:iCs/>
            <w:noProof/>
            <w:color w:val="CB0000"/>
            <w:position w:val="-2"/>
            <w:sz w:val="24"/>
            <w:szCs w:val="24"/>
          </w:rPr>
          <w:t>Workflow</w:t>
        </w:r>
      </w:ins>
    </w:p>
    <w:p w:rsidR="007E3981" w:rsidRPr="00384832" w:rsidRDefault="00962591" w:rsidP="00E85345">
      <w:pPr>
        <w:pStyle w:val="TOC2"/>
        <w:rPr>
          <w:ins w:id="135" w:author="EOS" w:date="2011-07-21T16:03:00Z"/>
          <w:noProof/>
        </w:rPr>
      </w:pPr>
      <w:ins w:id="136"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"_Toc296063690"</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Int</w:t>
        </w:r>
        <w:r w:rsidR="007E3981" w:rsidRPr="00384832">
          <w:rPr>
            <w:rStyle w:val="Hyperlink"/>
            <w:rFonts w:cs="Calibri"/>
            <w:noProof/>
            <w:sz w:val="24"/>
            <w:szCs w:val="24"/>
          </w:rPr>
          <w:t>r</w:t>
        </w:r>
        <w:r w:rsidR="007E3981" w:rsidRPr="00384832">
          <w:rPr>
            <w:rStyle w:val="Hyperlink"/>
            <w:rFonts w:cs="Calibri"/>
            <w:noProof/>
            <w:sz w:val="24"/>
            <w:szCs w:val="24"/>
          </w:rPr>
          <w:t>o</w:t>
        </w:r>
        <w:r w:rsidR="007E3981" w:rsidRPr="00384832">
          <w:rPr>
            <w:rStyle w:val="Hyperlink"/>
            <w:rFonts w:cs="Calibri"/>
            <w:noProof/>
            <w:sz w:val="24"/>
            <w:szCs w:val="24"/>
          </w:rPr>
          <w:t>duction</w:t>
        </w:r>
        <w:r w:rsidR="007E3981" w:rsidRPr="00ED1FCE">
          <w:rPr>
            <w:noProof/>
            <w:webHidden/>
          </w:rPr>
          <w:tab/>
        </w:r>
        <w:r w:rsidRPr="00ED1FCE">
          <w:rPr>
            <w:noProof/>
            <w:webHidden/>
          </w:rPr>
          <w:fldChar w:fldCharType="begin"/>
        </w:r>
        <w:r w:rsidR="007E3981" w:rsidRPr="00ED1FCE">
          <w:rPr>
            <w:noProof/>
            <w:webHidden/>
          </w:rPr>
          <w:instrText xml:space="preserve"> PAGEREF _Toc296063690 \h </w:instrText>
        </w:r>
      </w:ins>
      <w:r w:rsidRPr="00ED1FCE">
        <w:rPr>
          <w:noProof/>
          <w:webHidden/>
        </w:rPr>
      </w:r>
      <w:ins w:id="137" w:author="EOS" w:date="2011-07-21T16:03:00Z">
        <w:r w:rsidRPr="00ED1FCE">
          <w:rPr>
            <w:noProof/>
            <w:webHidden/>
          </w:rPr>
          <w:fldChar w:fldCharType="separate"/>
        </w:r>
      </w:ins>
      <w:ins w:id="138" w:author="EOS" w:date="2011-09-07T12:31:00Z">
        <w:r w:rsidR="00F26A78">
          <w:rPr>
            <w:noProof/>
            <w:webHidden/>
          </w:rPr>
          <w:t>33</w:t>
        </w:r>
      </w:ins>
      <w:ins w:id="139" w:author="Doug Oldenburg" w:date="2011-08-01T16:39:00Z">
        <w:del w:id="140" w:author="EOS" w:date="2011-08-02T09:43:00Z">
          <w:r w:rsidR="007E3981" w:rsidDel="008430E2">
            <w:rPr>
              <w:noProof/>
              <w:webHidden/>
            </w:rPr>
            <w:delText>2</w:delText>
          </w:r>
        </w:del>
      </w:ins>
      <w:ins w:id="141"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142" w:author="EOS" w:date="2011-07-21T16:03:00Z"/>
          <w:noProof/>
        </w:rPr>
      </w:pPr>
      <w:ins w:id="143" w:author="EOS" w:date="2011-07-21T16:03:00Z">
        <w:r w:rsidRPr="00384832">
          <w:rPr>
            <w:rStyle w:val="Hyperlink"/>
            <w:rFonts w:cs="Calibri"/>
            <w:noProof/>
            <w:sz w:val="24"/>
            <w:szCs w:val="24"/>
          </w:rPr>
          <w:lastRenderedPageBreak/>
          <w:fldChar w:fldCharType="begin"/>
        </w:r>
        <w:r w:rsidR="007E3981" w:rsidRPr="00384832">
          <w:rPr>
            <w:rStyle w:val="Hyperlink"/>
            <w:rFonts w:cs="Calibri"/>
            <w:noProof/>
            <w:sz w:val="24"/>
            <w:szCs w:val="24"/>
          </w:rPr>
          <w:instrText xml:space="preserve"> </w:instrText>
        </w:r>
        <w:r w:rsidR="007E3981" w:rsidRPr="00ED1FCE">
          <w:rPr>
            <w:noProof/>
          </w:rPr>
          <w:instrText>HYPERLINK \l "_Toc296063691"</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Understanding the data</w:t>
        </w:r>
        <w:r w:rsidR="007E3981" w:rsidRPr="00ED1FCE">
          <w:rPr>
            <w:noProof/>
            <w:webHidden/>
          </w:rPr>
          <w:tab/>
        </w:r>
        <w:r w:rsidRPr="00ED1FCE">
          <w:rPr>
            <w:noProof/>
            <w:webHidden/>
          </w:rPr>
          <w:fldChar w:fldCharType="begin"/>
        </w:r>
        <w:r w:rsidR="007E3981" w:rsidRPr="00ED1FCE">
          <w:rPr>
            <w:noProof/>
            <w:webHidden/>
          </w:rPr>
          <w:instrText xml:space="preserve"> PAGEREF _Toc296063691 \h </w:instrText>
        </w:r>
      </w:ins>
      <w:r w:rsidRPr="00ED1FCE">
        <w:rPr>
          <w:noProof/>
          <w:webHidden/>
        </w:rPr>
      </w:r>
      <w:ins w:id="144" w:author="EOS" w:date="2011-07-21T16:03:00Z">
        <w:r w:rsidRPr="00ED1FCE">
          <w:rPr>
            <w:noProof/>
            <w:webHidden/>
          </w:rPr>
          <w:fldChar w:fldCharType="separate"/>
        </w:r>
      </w:ins>
      <w:ins w:id="145" w:author="EOS" w:date="2011-09-07T12:31:00Z">
        <w:r w:rsidR="00F26A78">
          <w:rPr>
            <w:noProof/>
            <w:webHidden/>
          </w:rPr>
          <w:t>34</w:t>
        </w:r>
      </w:ins>
      <w:ins w:id="146" w:author="Doug Oldenburg" w:date="2011-08-01T16:39:00Z">
        <w:del w:id="147" w:author="EOS" w:date="2011-08-02T09:43:00Z">
          <w:r w:rsidR="007E3981" w:rsidDel="008430E2">
            <w:rPr>
              <w:noProof/>
              <w:webHidden/>
            </w:rPr>
            <w:delText>2</w:delText>
          </w:r>
        </w:del>
      </w:ins>
      <w:ins w:id="148"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149" w:author="EOS" w:date="2011-07-21T16:03:00Z"/>
          <w:noProof/>
        </w:rPr>
      </w:pPr>
      <w:ins w:id="150"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"_Toc296063692"</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Accumulating a priori information;  building a reference model</w:t>
        </w:r>
        <w:r w:rsidR="007E3981" w:rsidRPr="00ED1FCE">
          <w:rPr>
            <w:noProof/>
            <w:webHidden/>
          </w:rPr>
          <w:tab/>
        </w:r>
        <w:r w:rsidRPr="00ED1FCE">
          <w:rPr>
            <w:noProof/>
            <w:webHidden/>
          </w:rPr>
          <w:fldChar w:fldCharType="begin"/>
        </w:r>
        <w:r w:rsidR="007E3981" w:rsidRPr="00ED1FCE">
          <w:rPr>
            <w:noProof/>
            <w:webHidden/>
          </w:rPr>
          <w:instrText xml:space="preserve"> PAGEREF _Toc296063692 \h </w:instrText>
        </w:r>
      </w:ins>
      <w:r w:rsidRPr="00ED1FCE">
        <w:rPr>
          <w:noProof/>
          <w:webHidden/>
        </w:rPr>
      </w:r>
      <w:ins w:id="151" w:author="EOS" w:date="2011-07-21T16:03:00Z">
        <w:r w:rsidRPr="00ED1FCE">
          <w:rPr>
            <w:noProof/>
            <w:webHidden/>
          </w:rPr>
          <w:fldChar w:fldCharType="separate"/>
        </w:r>
      </w:ins>
      <w:ins w:id="152" w:author="EOS" w:date="2011-09-07T12:31:00Z">
        <w:r w:rsidR="00F26A78">
          <w:rPr>
            <w:noProof/>
            <w:webHidden/>
          </w:rPr>
          <w:t>34</w:t>
        </w:r>
      </w:ins>
      <w:ins w:id="153" w:author="Doug Oldenburg" w:date="2011-08-01T16:39:00Z">
        <w:del w:id="154" w:author="EOS" w:date="2011-08-02T09:43:00Z">
          <w:r w:rsidR="007E3981" w:rsidDel="008430E2">
            <w:rPr>
              <w:noProof/>
              <w:webHidden/>
            </w:rPr>
            <w:delText>2</w:delText>
          </w:r>
        </w:del>
      </w:ins>
      <w:ins w:id="155"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156" w:author="EOS" w:date="2011-07-21T16:03:00Z"/>
          <w:noProof/>
        </w:rPr>
      </w:pPr>
      <w:ins w:id="157"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"_Toc296063693"</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Assigning uncertainties</w:t>
        </w:r>
        <w:r w:rsidR="007E3981" w:rsidRPr="00ED1FCE">
          <w:rPr>
            <w:noProof/>
            <w:webHidden/>
          </w:rPr>
          <w:tab/>
        </w:r>
        <w:r w:rsidRPr="00ED1FCE">
          <w:rPr>
            <w:noProof/>
            <w:webHidden/>
          </w:rPr>
          <w:fldChar w:fldCharType="begin"/>
        </w:r>
        <w:r w:rsidR="007E3981" w:rsidRPr="00ED1FCE">
          <w:rPr>
            <w:noProof/>
            <w:webHidden/>
          </w:rPr>
          <w:instrText xml:space="preserve"> PAGEREF _Toc296063693 \h </w:instrText>
        </w:r>
      </w:ins>
      <w:r w:rsidRPr="00ED1FCE">
        <w:rPr>
          <w:noProof/>
          <w:webHidden/>
        </w:rPr>
      </w:r>
      <w:ins w:id="158" w:author="EOS" w:date="2011-07-21T16:03:00Z">
        <w:r w:rsidRPr="00ED1FCE">
          <w:rPr>
            <w:noProof/>
            <w:webHidden/>
          </w:rPr>
          <w:fldChar w:fldCharType="separate"/>
        </w:r>
      </w:ins>
      <w:ins w:id="159" w:author="EOS" w:date="2011-09-07T12:31:00Z">
        <w:r w:rsidR="00F26A78">
          <w:rPr>
            <w:noProof/>
            <w:webHidden/>
          </w:rPr>
          <w:t>35</w:t>
        </w:r>
      </w:ins>
      <w:ins w:id="160" w:author="Doug Oldenburg" w:date="2011-08-01T16:39:00Z">
        <w:del w:id="161" w:author="EOS" w:date="2011-08-02T09:43:00Z">
          <w:r w:rsidR="007E3981" w:rsidDel="008430E2">
            <w:rPr>
              <w:noProof/>
              <w:webHidden/>
            </w:rPr>
            <w:delText>2</w:delText>
          </w:r>
        </w:del>
      </w:ins>
      <w:ins w:id="162"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163" w:author="EOS" w:date="2011-07-21T16:03:00Z"/>
          <w:noProof/>
        </w:rPr>
      </w:pPr>
      <w:ins w:id="164"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"_Toc296063694"</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Selection of model objective function</w:t>
        </w:r>
        <w:r w:rsidR="007E3981" w:rsidRPr="00ED1FCE">
          <w:rPr>
            <w:noProof/>
            <w:webHidden/>
          </w:rPr>
          <w:tab/>
        </w:r>
        <w:r w:rsidRPr="00ED1FCE">
          <w:rPr>
            <w:noProof/>
            <w:webHidden/>
          </w:rPr>
          <w:fldChar w:fldCharType="begin"/>
        </w:r>
        <w:r w:rsidR="007E3981" w:rsidRPr="00ED1FCE">
          <w:rPr>
            <w:noProof/>
            <w:webHidden/>
          </w:rPr>
          <w:instrText xml:space="preserve"> PAGEREF _Toc296063694 \h </w:instrText>
        </w:r>
      </w:ins>
      <w:r w:rsidRPr="00ED1FCE">
        <w:rPr>
          <w:noProof/>
          <w:webHidden/>
        </w:rPr>
      </w:r>
      <w:ins w:id="165" w:author="EOS" w:date="2011-07-21T16:03:00Z">
        <w:r w:rsidRPr="00ED1FCE">
          <w:rPr>
            <w:noProof/>
            <w:webHidden/>
          </w:rPr>
          <w:fldChar w:fldCharType="separate"/>
        </w:r>
      </w:ins>
      <w:ins w:id="166" w:author="EOS" w:date="2011-09-07T12:31:00Z">
        <w:r w:rsidR="00F26A78">
          <w:rPr>
            <w:noProof/>
            <w:webHidden/>
          </w:rPr>
          <w:t>37</w:t>
        </w:r>
      </w:ins>
      <w:ins w:id="167" w:author="Doug Oldenburg" w:date="2011-08-01T16:39:00Z">
        <w:del w:id="168" w:author="EOS" w:date="2011-08-02T09:43:00Z">
          <w:r w:rsidR="007E3981" w:rsidDel="008430E2">
            <w:rPr>
              <w:noProof/>
              <w:webHidden/>
            </w:rPr>
            <w:delText>2</w:delText>
          </w:r>
        </w:del>
      </w:ins>
      <w:ins w:id="169"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170" w:author="EOS" w:date="2011-07-21T16:03:00Z"/>
          <w:noProof/>
        </w:rPr>
      </w:pPr>
      <w:ins w:id="171"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"_Toc296063695"</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Evaluation of the results</w:t>
        </w:r>
        <w:r w:rsidR="007E3981" w:rsidRPr="00ED1FCE">
          <w:rPr>
            <w:noProof/>
            <w:webHidden/>
          </w:rPr>
          <w:tab/>
        </w:r>
        <w:r w:rsidRPr="00ED1FCE">
          <w:rPr>
            <w:noProof/>
            <w:webHidden/>
          </w:rPr>
          <w:fldChar w:fldCharType="begin"/>
        </w:r>
        <w:r w:rsidR="007E3981" w:rsidRPr="00ED1FCE">
          <w:rPr>
            <w:noProof/>
            <w:webHidden/>
          </w:rPr>
          <w:instrText xml:space="preserve"> PAGEREF _Toc296063695 \h </w:instrText>
        </w:r>
      </w:ins>
      <w:r w:rsidRPr="00ED1FCE">
        <w:rPr>
          <w:noProof/>
          <w:webHidden/>
        </w:rPr>
      </w:r>
      <w:ins w:id="172" w:author="EOS" w:date="2011-07-21T16:03:00Z">
        <w:r w:rsidRPr="00ED1FCE">
          <w:rPr>
            <w:noProof/>
            <w:webHidden/>
          </w:rPr>
          <w:fldChar w:fldCharType="separate"/>
        </w:r>
      </w:ins>
      <w:ins w:id="173" w:author="EOS" w:date="2011-09-07T12:31:00Z">
        <w:r w:rsidR="00F26A78">
          <w:rPr>
            <w:noProof/>
            <w:webHidden/>
          </w:rPr>
          <w:t>39</w:t>
        </w:r>
      </w:ins>
      <w:ins w:id="174" w:author="Doug Oldenburg" w:date="2011-08-01T16:39:00Z">
        <w:del w:id="175" w:author="EOS" w:date="2011-08-02T09:43:00Z">
          <w:r w:rsidR="007E3981" w:rsidDel="008430E2">
            <w:rPr>
              <w:noProof/>
              <w:webHidden/>
            </w:rPr>
            <w:delText>2</w:delText>
          </w:r>
        </w:del>
      </w:ins>
      <w:ins w:id="176" w:author="EOS" w:date="2011-07-21T16:03:00Z">
        <w:r w:rsidRPr="00ED1FCE">
          <w:rPr>
            <w:noProof/>
            <w:webHidden/>
          </w:rPr>
          <w:fldChar w:fldCharType="end"/>
        </w:r>
        <w:r w:rsidRPr="00384832">
          <w:rPr>
            <w:rStyle w:val="Hyperlink"/>
            <w:rFonts w:cs="Calibri"/>
            <w:noProof/>
            <w:sz w:val="24"/>
            <w:szCs w:val="24"/>
          </w:rPr>
          <w:fldChar w:fldCharType="end"/>
        </w:r>
      </w:ins>
    </w:p>
    <w:p w:rsidR="007E3981" w:rsidRDefault="007E3981" w:rsidP="00E85345">
      <w:pPr>
        <w:rPr>
          <w:ins w:id="177" w:author="EOS" w:date="2011-07-21T16:03:00Z"/>
          <w:noProof/>
        </w:rPr>
      </w:pPr>
    </w:p>
    <w:p w:rsidR="007E3981" w:rsidRPr="005249B8" w:rsidRDefault="007E3981" w:rsidP="00E85345">
      <w:pPr>
        <w:widowControl w:val="0"/>
        <w:autoSpaceDE w:val="0"/>
        <w:autoSpaceDN w:val="0"/>
        <w:adjustRightInd w:val="0"/>
        <w:spacing w:line="314" w:lineRule="exact"/>
        <w:ind w:right="128"/>
        <w:jc w:val="both"/>
        <w:rPr>
          <w:ins w:id="178" w:author="EOS" w:date="2011-07-21T16:03:00Z"/>
          <w:rFonts w:ascii="Verdana" w:hAnsi="Verdana" w:cs="Verdana"/>
          <w:noProof/>
          <w:color w:val="000000"/>
          <w:sz w:val="24"/>
          <w:szCs w:val="24"/>
        </w:rPr>
      </w:pPr>
      <w:ins w:id="179" w:author="EOS" w:date="2011-07-21T16:03:00Z">
        <w:r>
          <w:rPr>
            <w:rFonts w:ascii="Verdana" w:hAnsi="Verdana" w:cs="Verdana"/>
            <w:b/>
            <w:bCs/>
            <w:i/>
            <w:iCs/>
            <w:noProof/>
            <w:color w:val="CB0000"/>
            <w:position w:val="-2"/>
            <w:sz w:val="24"/>
            <w:szCs w:val="24"/>
          </w:rPr>
          <w:t>Executing Programs</w:t>
        </w:r>
      </w:ins>
    </w:p>
    <w:p w:rsidR="007E3981" w:rsidRPr="00384832" w:rsidRDefault="00962591" w:rsidP="00E85345">
      <w:pPr>
        <w:pStyle w:val="TOC2"/>
        <w:rPr>
          <w:ins w:id="180" w:author="EOS" w:date="2011-07-21T16:03:00Z"/>
          <w:noProof/>
        </w:rPr>
      </w:pPr>
      <w:ins w:id="181"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"_Toc296063696"</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Introduction</w:t>
        </w:r>
        <w:r w:rsidR="007E3981" w:rsidRPr="00ED1FCE">
          <w:rPr>
            <w:noProof/>
            <w:webHidden/>
          </w:rPr>
          <w:tab/>
        </w:r>
        <w:r w:rsidRPr="00ED1FCE">
          <w:rPr>
            <w:noProof/>
            <w:webHidden/>
          </w:rPr>
          <w:fldChar w:fldCharType="begin"/>
        </w:r>
        <w:r w:rsidR="007E3981" w:rsidRPr="00ED1FCE">
          <w:rPr>
            <w:noProof/>
            <w:webHidden/>
          </w:rPr>
          <w:instrText xml:space="preserve"> PAGEREF _Toc296063696 \h </w:instrText>
        </w:r>
      </w:ins>
      <w:r w:rsidRPr="00ED1FCE">
        <w:rPr>
          <w:noProof/>
          <w:webHidden/>
        </w:rPr>
      </w:r>
      <w:ins w:id="182" w:author="EOS" w:date="2011-07-21T16:03:00Z">
        <w:r w:rsidRPr="00ED1FCE">
          <w:rPr>
            <w:noProof/>
            <w:webHidden/>
          </w:rPr>
          <w:fldChar w:fldCharType="separate"/>
        </w:r>
      </w:ins>
      <w:ins w:id="183" w:author="EOS" w:date="2011-09-07T12:31:00Z">
        <w:r w:rsidR="00F26A78">
          <w:rPr>
            <w:noProof/>
            <w:webHidden/>
          </w:rPr>
          <w:t>43</w:t>
        </w:r>
      </w:ins>
      <w:ins w:id="184" w:author="Doug Oldenburg" w:date="2011-08-01T16:39:00Z">
        <w:del w:id="185" w:author="EOS" w:date="2011-08-02T09:43:00Z">
          <w:r w:rsidR="007E3981" w:rsidDel="008430E2">
            <w:rPr>
              <w:noProof/>
              <w:webHidden/>
            </w:rPr>
            <w:delText>2</w:delText>
          </w:r>
        </w:del>
      </w:ins>
      <w:ins w:id="186"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187" w:author="EOS" w:date="2011-07-21T16:03:00Z"/>
          <w:noProof/>
        </w:rPr>
      </w:pPr>
      <w:ins w:id="188"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"_Toc296063697"</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DCIPF2D</w:t>
        </w:r>
        <w:r w:rsidR="007E3981" w:rsidRPr="00ED1FCE">
          <w:rPr>
            <w:noProof/>
            <w:webHidden/>
          </w:rPr>
          <w:tab/>
        </w:r>
        <w:r w:rsidRPr="00ED1FCE">
          <w:rPr>
            <w:noProof/>
            <w:webHidden/>
          </w:rPr>
          <w:fldChar w:fldCharType="begin"/>
        </w:r>
        <w:r w:rsidR="007E3981" w:rsidRPr="00ED1FCE">
          <w:rPr>
            <w:noProof/>
            <w:webHidden/>
          </w:rPr>
          <w:instrText xml:space="preserve"> PAGEREF _Toc296063697 \h </w:instrText>
        </w:r>
      </w:ins>
      <w:r w:rsidRPr="00ED1FCE">
        <w:rPr>
          <w:noProof/>
          <w:webHidden/>
        </w:rPr>
      </w:r>
      <w:ins w:id="189" w:author="EOS" w:date="2011-07-21T16:03:00Z">
        <w:r w:rsidRPr="00ED1FCE">
          <w:rPr>
            <w:noProof/>
            <w:webHidden/>
          </w:rPr>
          <w:fldChar w:fldCharType="separate"/>
        </w:r>
      </w:ins>
      <w:ins w:id="190" w:author="EOS" w:date="2011-09-07T12:31:00Z">
        <w:r w:rsidR="00F26A78">
          <w:rPr>
            <w:noProof/>
            <w:webHidden/>
          </w:rPr>
          <w:t>43</w:t>
        </w:r>
      </w:ins>
      <w:ins w:id="191" w:author="Doug Oldenburg" w:date="2011-08-01T16:39:00Z">
        <w:del w:id="192" w:author="EOS" w:date="2011-08-02T09:43:00Z">
          <w:r w:rsidR="007E3981" w:rsidDel="008430E2">
            <w:rPr>
              <w:noProof/>
              <w:webHidden/>
            </w:rPr>
            <w:delText>2</w:delText>
          </w:r>
        </w:del>
      </w:ins>
      <w:ins w:id="193"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194" w:author="EOS" w:date="2011-07-21T16:03:00Z"/>
          <w:noProof/>
        </w:rPr>
      </w:pPr>
      <w:ins w:id="195"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"_Toc296063698"</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DCINV2D</w:t>
        </w:r>
        <w:r w:rsidR="007E3981" w:rsidRPr="00ED1FCE">
          <w:rPr>
            <w:noProof/>
            <w:webHidden/>
          </w:rPr>
          <w:tab/>
        </w:r>
        <w:r w:rsidRPr="00ED1FCE">
          <w:rPr>
            <w:noProof/>
            <w:webHidden/>
          </w:rPr>
          <w:fldChar w:fldCharType="begin"/>
        </w:r>
        <w:r w:rsidR="007E3981" w:rsidRPr="00ED1FCE">
          <w:rPr>
            <w:noProof/>
            <w:webHidden/>
          </w:rPr>
          <w:instrText xml:space="preserve"> PAGEREF _Toc296063698 \h </w:instrText>
        </w:r>
      </w:ins>
      <w:r w:rsidRPr="00ED1FCE">
        <w:rPr>
          <w:noProof/>
          <w:webHidden/>
        </w:rPr>
      </w:r>
      <w:ins w:id="196" w:author="EOS" w:date="2011-07-21T16:03:00Z">
        <w:r w:rsidRPr="00ED1FCE">
          <w:rPr>
            <w:noProof/>
            <w:webHidden/>
          </w:rPr>
          <w:fldChar w:fldCharType="separate"/>
        </w:r>
      </w:ins>
      <w:ins w:id="197" w:author="EOS" w:date="2011-09-07T12:31:00Z">
        <w:r w:rsidR="00F26A78">
          <w:rPr>
            <w:noProof/>
            <w:webHidden/>
          </w:rPr>
          <w:t>45</w:t>
        </w:r>
      </w:ins>
      <w:ins w:id="198" w:author="Doug Oldenburg" w:date="2011-08-01T16:39:00Z">
        <w:del w:id="199" w:author="EOS" w:date="2011-08-02T09:43:00Z">
          <w:r w:rsidR="007E3981" w:rsidDel="008430E2">
            <w:rPr>
              <w:noProof/>
              <w:webHidden/>
            </w:rPr>
            <w:delText>2</w:delText>
          </w:r>
        </w:del>
      </w:ins>
      <w:ins w:id="200"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201" w:author="EOS" w:date="2011-07-21T16:03:00Z"/>
          <w:noProof/>
        </w:rPr>
      </w:pPr>
      <w:ins w:id="202"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"_Toc296063699"</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IPINV2D</w:t>
        </w:r>
        <w:r w:rsidR="007E3981" w:rsidRPr="00ED1FCE">
          <w:rPr>
            <w:noProof/>
            <w:webHidden/>
          </w:rPr>
          <w:tab/>
        </w:r>
        <w:r w:rsidRPr="00ED1FCE">
          <w:rPr>
            <w:noProof/>
            <w:webHidden/>
          </w:rPr>
          <w:fldChar w:fldCharType="begin"/>
        </w:r>
        <w:r w:rsidR="007E3981" w:rsidRPr="00ED1FCE">
          <w:rPr>
            <w:noProof/>
            <w:webHidden/>
          </w:rPr>
          <w:instrText xml:space="preserve"> PAGEREF _Toc296063699 \h </w:instrText>
        </w:r>
      </w:ins>
      <w:r w:rsidRPr="00ED1FCE">
        <w:rPr>
          <w:noProof/>
          <w:webHidden/>
        </w:rPr>
      </w:r>
      <w:ins w:id="203" w:author="EOS" w:date="2011-07-21T16:03:00Z">
        <w:r w:rsidRPr="00ED1FCE">
          <w:rPr>
            <w:noProof/>
            <w:webHidden/>
          </w:rPr>
          <w:fldChar w:fldCharType="separate"/>
        </w:r>
      </w:ins>
      <w:ins w:id="204" w:author="EOS" w:date="2011-09-07T12:31:00Z">
        <w:r w:rsidR="00F26A78">
          <w:rPr>
            <w:noProof/>
            <w:webHidden/>
          </w:rPr>
          <w:t>50</w:t>
        </w:r>
      </w:ins>
      <w:ins w:id="205" w:author="Doug Oldenburg" w:date="2011-08-01T16:39:00Z">
        <w:del w:id="206" w:author="EOS" w:date="2011-08-02T09:43:00Z">
          <w:r w:rsidR="007E3981" w:rsidDel="008430E2">
            <w:rPr>
              <w:noProof/>
              <w:webHidden/>
            </w:rPr>
            <w:delText>2</w:delText>
          </w:r>
        </w:del>
      </w:ins>
      <w:ins w:id="207" w:author="EOS" w:date="2011-07-21T16:03:00Z">
        <w:r w:rsidRPr="00ED1FCE">
          <w:rPr>
            <w:noProof/>
            <w:webHidden/>
          </w:rPr>
          <w:fldChar w:fldCharType="end"/>
        </w:r>
        <w:r w:rsidRPr="00384832">
          <w:rPr>
            <w:rStyle w:val="Hyperlink"/>
            <w:rFonts w:cs="Calibri"/>
            <w:noProof/>
            <w:sz w:val="24"/>
            <w:szCs w:val="24"/>
          </w:rPr>
          <w:fldChar w:fldCharType="end"/>
        </w:r>
      </w:ins>
    </w:p>
    <w:p w:rsidR="007E3981" w:rsidRDefault="007E3981" w:rsidP="00E85345">
      <w:pPr>
        <w:widowControl w:val="0"/>
        <w:autoSpaceDE w:val="0"/>
        <w:autoSpaceDN w:val="0"/>
        <w:adjustRightInd w:val="0"/>
        <w:spacing w:line="314" w:lineRule="exact"/>
        <w:ind w:right="128"/>
        <w:jc w:val="both"/>
        <w:rPr>
          <w:ins w:id="208" w:author="EOS" w:date="2011-07-21T16:03:00Z"/>
          <w:rFonts w:ascii="Verdana" w:hAnsi="Verdana" w:cs="Verdana"/>
          <w:b/>
          <w:bCs/>
          <w:i/>
          <w:iCs/>
          <w:noProof/>
          <w:color w:val="CB0000"/>
          <w:position w:val="-2"/>
          <w:sz w:val="24"/>
          <w:szCs w:val="24"/>
        </w:rPr>
      </w:pPr>
    </w:p>
    <w:p w:rsidR="007E3981" w:rsidRPr="005249B8" w:rsidRDefault="007E3981" w:rsidP="00E85345">
      <w:pPr>
        <w:widowControl w:val="0"/>
        <w:autoSpaceDE w:val="0"/>
        <w:autoSpaceDN w:val="0"/>
        <w:adjustRightInd w:val="0"/>
        <w:spacing w:line="314" w:lineRule="exact"/>
        <w:ind w:right="128"/>
        <w:jc w:val="both"/>
        <w:rPr>
          <w:ins w:id="209" w:author="EOS" w:date="2011-07-21T16:03:00Z"/>
          <w:rFonts w:ascii="Verdana" w:hAnsi="Verdana" w:cs="Verdana"/>
          <w:noProof/>
          <w:color w:val="000000"/>
          <w:sz w:val="24"/>
          <w:szCs w:val="24"/>
        </w:rPr>
      </w:pPr>
      <w:ins w:id="210" w:author="EOS" w:date="2011-07-21T16:03:00Z">
        <w:r>
          <w:rPr>
            <w:rFonts w:ascii="Verdana" w:hAnsi="Verdana" w:cs="Verdana"/>
            <w:b/>
            <w:bCs/>
            <w:i/>
            <w:iCs/>
            <w:noProof/>
            <w:color w:val="CB0000"/>
            <w:position w:val="-2"/>
            <w:sz w:val="24"/>
            <w:szCs w:val="24"/>
          </w:rPr>
          <w:t>Examples</w:t>
        </w:r>
      </w:ins>
    </w:p>
    <w:p w:rsidR="007E3981" w:rsidRPr="00384832" w:rsidRDefault="00962591" w:rsidP="00E85345">
      <w:pPr>
        <w:pStyle w:val="TOC2"/>
        <w:rPr>
          <w:ins w:id="211" w:author="EOS" w:date="2011-07-21T16:03:00Z"/>
          <w:noProof/>
        </w:rPr>
      </w:pPr>
      <w:ins w:id="212"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"_Toc296063700"</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Synthetic model</w:t>
        </w:r>
        <w:r w:rsidR="007E3981" w:rsidRPr="00ED1FCE">
          <w:rPr>
            <w:noProof/>
            <w:webHidden/>
          </w:rPr>
          <w:tab/>
        </w:r>
        <w:r w:rsidRPr="00ED1FCE">
          <w:rPr>
            <w:noProof/>
            <w:webHidden/>
          </w:rPr>
          <w:fldChar w:fldCharType="begin"/>
        </w:r>
        <w:r w:rsidR="007E3981" w:rsidRPr="00ED1FCE">
          <w:rPr>
            <w:noProof/>
            <w:webHidden/>
          </w:rPr>
          <w:instrText xml:space="preserve"> PAGEREF _Toc296063700 \h </w:instrText>
        </w:r>
      </w:ins>
      <w:r w:rsidRPr="00ED1FCE">
        <w:rPr>
          <w:noProof/>
          <w:webHidden/>
        </w:rPr>
      </w:r>
      <w:ins w:id="213" w:author="EOS" w:date="2011-07-21T16:03:00Z">
        <w:r w:rsidRPr="00ED1FCE">
          <w:rPr>
            <w:noProof/>
            <w:webHidden/>
          </w:rPr>
          <w:fldChar w:fldCharType="separate"/>
        </w:r>
      </w:ins>
      <w:ins w:id="214" w:author="EOS" w:date="2011-09-07T12:31:00Z">
        <w:r w:rsidR="00F26A78">
          <w:rPr>
            <w:noProof/>
            <w:webHidden/>
          </w:rPr>
          <w:t>53</w:t>
        </w:r>
      </w:ins>
      <w:ins w:id="215" w:author="Doug Oldenburg" w:date="2011-08-01T16:39:00Z">
        <w:del w:id="216" w:author="EOS" w:date="2011-08-02T09:43:00Z">
          <w:r w:rsidR="007E3981" w:rsidDel="008430E2">
            <w:rPr>
              <w:noProof/>
              <w:webHidden/>
            </w:rPr>
            <w:delText>2</w:delText>
          </w:r>
        </w:del>
      </w:ins>
      <w:ins w:id="217"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218" w:author="EOS" w:date="2011-07-21T16:03:00Z"/>
          <w:noProof/>
        </w:rPr>
      </w:pPr>
      <w:ins w:id="219"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"_Toc296063701"</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DC Examples</w:t>
        </w:r>
        <w:r w:rsidR="007E3981" w:rsidRPr="00ED1FCE">
          <w:rPr>
            <w:noProof/>
            <w:webHidden/>
          </w:rPr>
          <w:tab/>
        </w:r>
        <w:r w:rsidRPr="00ED1FCE">
          <w:rPr>
            <w:noProof/>
            <w:webHidden/>
          </w:rPr>
          <w:fldChar w:fldCharType="begin"/>
        </w:r>
        <w:r w:rsidR="007E3981" w:rsidRPr="00ED1FCE">
          <w:rPr>
            <w:noProof/>
            <w:webHidden/>
          </w:rPr>
          <w:instrText xml:space="preserve"> PAGEREF _Toc296063701 \h </w:instrText>
        </w:r>
      </w:ins>
      <w:r w:rsidRPr="00ED1FCE">
        <w:rPr>
          <w:noProof/>
          <w:webHidden/>
        </w:rPr>
      </w:r>
      <w:ins w:id="220" w:author="EOS" w:date="2011-07-21T16:03:00Z">
        <w:r w:rsidRPr="00ED1FCE">
          <w:rPr>
            <w:noProof/>
            <w:webHidden/>
          </w:rPr>
          <w:fldChar w:fldCharType="separate"/>
        </w:r>
      </w:ins>
      <w:ins w:id="221" w:author="EOS" w:date="2011-09-07T12:31:00Z">
        <w:r w:rsidR="00F26A78">
          <w:rPr>
            <w:noProof/>
            <w:webHidden/>
          </w:rPr>
          <w:t>54</w:t>
        </w:r>
      </w:ins>
      <w:ins w:id="222" w:author="Doug Oldenburg" w:date="2011-08-01T16:39:00Z">
        <w:del w:id="223" w:author="EOS" w:date="2011-08-02T09:43:00Z">
          <w:r w:rsidR="007E3981" w:rsidDel="008430E2">
            <w:rPr>
              <w:noProof/>
              <w:webHidden/>
            </w:rPr>
            <w:delText>2</w:delText>
          </w:r>
        </w:del>
      </w:ins>
      <w:ins w:id="224"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225" w:author="EOS" w:date="2011-07-21T16:03:00Z"/>
          <w:noProof/>
        </w:rPr>
      </w:pPr>
      <w:ins w:id="226"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"_Toc296063702"</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IP Examples</w:t>
        </w:r>
        <w:r w:rsidR="007E3981" w:rsidRPr="00ED1FCE">
          <w:rPr>
            <w:noProof/>
            <w:webHidden/>
          </w:rPr>
          <w:tab/>
        </w:r>
        <w:r w:rsidRPr="00ED1FCE">
          <w:rPr>
            <w:noProof/>
            <w:webHidden/>
          </w:rPr>
          <w:fldChar w:fldCharType="begin"/>
        </w:r>
        <w:r w:rsidR="007E3981" w:rsidRPr="00ED1FCE">
          <w:rPr>
            <w:noProof/>
            <w:webHidden/>
          </w:rPr>
          <w:instrText xml:space="preserve"> PAGEREF _Toc296063702 \h </w:instrText>
        </w:r>
      </w:ins>
      <w:r w:rsidRPr="00ED1FCE">
        <w:rPr>
          <w:noProof/>
          <w:webHidden/>
        </w:rPr>
      </w:r>
      <w:ins w:id="227" w:author="EOS" w:date="2011-07-21T16:03:00Z">
        <w:r w:rsidRPr="00ED1FCE">
          <w:rPr>
            <w:noProof/>
            <w:webHidden/>
          </w:rPr>
          <w:fldChar w:fldCharType="separate"/>
        </w:r>
      </w:ins>
      <w:ins w:id="228" w:author="EOS" w:date="2011-09-07T12:31:00Z">
        <w:r w:rsidR="00F26A78">
          <w:rPr>
            <w:noProof/>
            <w:webHidden/>
          </w:rPr>
          <w:t>68</w:t>
        </w:r>
      </w:ins>
      <w:ins w:id="229" w:author="Doug Oldenburg" w:date="2011-08-01T16:39:00Z">
        <w:del w:id="230" w:author="EOS" w:date="2011-08-02T09:43:00Z">
          <w:r w:rsidR="007E3981" w:rsidDel="008430E2">
            <w:rPr>
              <w:noProof/>
              <w:webHidden/>
            </w:rPr>
            <w:delText>2</w:delText>
          </w:r>
        </w:del>
      </w:ins>
      <w:ins w:id="231"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232" w:author="EOS" w:date="2011-07-21T16:03:00Z"/>
          <w:noProof/>
        </w:rPr>
      </w:pPr>
      <w:ins w:id="233"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"_Toc296063703"</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Depth of investigation</w:t>
        </w:r>
        <w:r w:rsidR="007E3981" w:rsidRPr="00ED1FCE">
          <w:rPr>
            <w:noProof/>
            <w:webHidden/>
          </w:rPr>
          <w:tab/>
        </w:r>
        <w:r w:rsidRPr="00ED1FCE">
          <w:rPr>
            <w:noProof/>
            <w:webHidden/>
          </w:rPr>
          <w:fldChar w:fldCharType="begin"/>
        </w:r>
        <w:r w:rsidR="007E3981" w:rsidRPr="00ED1FCE">
          <w:rPr>
            <w:noProof/>
            <w:webHidden/>
          </w:rPr>
          <w:instrText xml:space="preserve"> PAGEREF _Toc296063703 \h </w:instrText>
        </w:r>
      </w:ins>
      <w:r w:rsidRPr="00ED1FCE">
        <w:rPr>
          <w:noProof/>
          <w:webHidden/>
        </w:rPr>
      </w:r>
      <w:ins w:id="234" w:author="EOS" w:date="2011-07-21T16:03:00Z">
        <w:r w:rsidRPr="00ED1FCE">
          <w:rPr>
            <w:noProof/>
            <w:webHidden/>
          </w:rPr>
          <w:fldChar w:fldCharType="separate"/>
        </w:r>
      </w:ins>
      <w:ins w:id="235" w:author="EOS" w:date="2011-09-07T12:31:00Z">
        <w:r w:rsidR="00F26A78">
          <w:rPr>
            <w:noProof/>
            <w:webHidden/>
          </w:rPr>
          <w:t>74</w:t>
        </w:r>
      </w:ins>
      <w:ins w:id="236" w:author="Doug Oldenburg" w:date="2011-08-01T16:39:00Z">
        <w:del w:id="237" w:author="EOS" w:date="2011-08-02T09:43:00Z">
          <w:r w:rsidR="007E3981" w:rsidDel="008430E2">
            <w:rPr>
              <w:noProof/>
              <w:webHidden/>
            </w:rPr>
            <w:delText>2</w:delText>
          </w:r>
        </w:del>
      </w:ins>
      <w:ins w:id="238"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239" w:author="EOS" w:date="2011-07-21T16:03:00Z"/>
          <w:noProof/>
        </w:rPr>
      </w:pPr>
      <w:ins w:id="240"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"_Toc296063704"</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Large data set example</w:t>
        </w:r>
        <w:r w:rsidR="007E3981" w:rsidRPr="00ED1FCE">
          <w:rPr>
            <w:noProof/>
            <w:webHidden/>
          </w:rPr>
          <w:tab/>
        </w:r>
        <w:r w:rsidRPr="00ED1FCE">
          <w:rPr>
            <w:noProof/>
            <w:webHidden/>
          </w:rPr>
          <w:fldChar w:fldCharType="begin"/>
        </w:r>
        <w:r w:rsidR="007E3981" w:rsidRPr="00ED1FCE">
          <w:rPr>
            <w:noProof/>
            <w:webHidden/>
          </w:rPr>
          <w:instrText xml:space="preserve"> PAGEREF _Toc296063704 \h </w:instrText>
        </w:r>
      </w:ins>
      <w:r w:rsidRPr="00ED1FCE">
        <w:rPr>
          <w:noProof/>
          <w:webHidden/>
        </w:rPr>
      </w:r>
      <w:ins w:id="241" w:author="EOS" w:date="2011-07-21T16:03:00Z">
        <w:r w:rsidRPr="00ED1FCE">
          <w:rPr>
            <w:noProof/>
            <w:webHidden/>
          </w:rPr>
          <w:fldChar w:fldCharType="separate"/>
        </w:r>
      </w:ins>
      <w:ins w:id="242" w:author="EOS" w:date="2011-09-07T12:31:00Z">
        <w:r w:rsidR="00F26A78">
          <w:rPr>
            <w:noProof/>
            <w:webHidden/>
          </w:rPr>
          <w:t>74</w:t>
        </w:r>
      </w:ins>
      <w:ins w:id="243" w:author="Doug Oldenburg" w:date="2011-08-01T16:39:00Z">
        <w:del w:id="244" w:author="EOS" w:date="2011-08-02T09:43:00Z">
          <w:r w:rsidR="007E3981" w:rsidDel="008430E2">
            <w:rPr>
              <w:noProof/>
              <w:webHidden/>
            </w:rPr>
            <w:delText>2</w:delText>
          </w:r>
        </w:del>
      </w:ins>
      <w:ins w:id="245"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246" w:author="EOS" w:date="2011-07-21T16:03:00Z"/>
          <w:noProof/>
        </w:rPr>
      </w:pPr>
      <w:ins w:id="247"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"_Toc296063705"</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Field data example</w:t>
        </w:r>
        <w:r w:rsidR="007E3981" w:rsidRPr="00ED1FCE">
          <w:rPr>
            <w:noProof/>
            <w:webHidden/>
          </w:rPr>
          <w:tab/>
        </w:r>
        <w:r w:rsidRPr="00ED1FCE">
          <w:rPr>
            <w:noProof/>
            <w:webHidden/>
          </w:rPr>
          <w:fldChar w:fldCharType="begin"/>
        </w:r>
        <w:r w:rsidR="007E3981" w:rsidRPr="00ED1FCE">
          <w:rPr>
            <w:noProof/>
            <w:webHidden/>
          </w:rPr>
          <w:instrText xml:space="preserve"> PAGEREF _Toc296063705 \h </w:instrText>
        </w:r>
      </w:ins>
      <w:r w:rsidRPr="00ED1FCE">
        <w:rPr>
          <w:noProof/>
          <w:webHidden/>
        </w:rPr>
      </w:r>
      <w:ins w:id="248" w:author="EOS" w:date="2011-07-21T16:03:00Z">
        <w:r w:rsidRPr="00ED1FCE">
          <w:rPr>
            <w:noProof/>
            <w:webHidden/>
          </w:rPr>
          <w:fldChar w:fldCharType="separate"/>
        </w:r>
      </w:ins>
      <w:ins w:id="249" w:author="EOS" w:date="2011-09-07T12:31:00Z">
        <w:r w:rsidR="00F26A78">
          <w:rPr>
            <w:noProof/>
            <w:webHidden/>
          </w:rPr>
          <w:t>77</w:t>
        </w:r>
      </w:ins>
      <w:ins w:id="250" w:author="Doug Oldenburg" w:date="2011-08-01T16:39:00Z">
        <w:del w:id="251" w:author="EOS" w:date="2011-08-02T09:43:00Z">
          <w:r w:rsidR="007E3981" w:rsidDel="008430E2">
            <w:rPr>
              <w:noProof/>
              <w:webHidden/>
            </w:rPr>
            <w:delText>2</w:delText>
          </w:r>
        </w:del>
      </w:ins>
      <w:ins w:id="252"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253" w:author="EOS" w:date="2011-07-21T16:03:00Z"/>
          <w:noProof/>
        </w:rPr>
      </w:pPr>
      <w:ins w:id="254"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"_Toc296063706"</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Borehole examples</w:t>
        </w:r>
        <w:r w:rsidR="007E3981" w:rsidRPr="00ED1FCE">
          <w:rPr>
            <w:noProof/>
            <w:webHidden/>
          </w:rPr>
          <w:tab/>
        </w:r>
        <w:r w:rsidRPr="00ED1FCE">
          <w:rPr>
            <w:noProof/>
            <w:webHidden/>
          </w:rPr>
          <w:fldChar w:fldCharType="begin"/>
        </w:r>
        <w:r w:rsidR="007E3981" w:rsidRPr="00ED1FCE">
          <w:rPr>
            <w:noProof/>
            <w:webHidden/>
          </w:rPr>
          <w:instrText xml:space="preserve"> PAGEREF _Toc296063706 \h </w:instrText>
        </w:r>
      </w:ins>
      <w:r w:rsidRPr="00ED1FCE">
        <w:rPr>
          <w:noProof/>
          <w:webHidden/>
        </w:rPr>
      </w:r>
      <w:ins w:id="255" w:author="EOS" w:date="2011-07-21T16:03:00Z">
        <w:r w:rsidRPr="00ED1FCE">
          <w:rPr>
            <w:noProof/>
            <w:webHidden/>
          </w:rPr>
          <w:fldChar w:fldCharType="separate"/>
        </w:r>
      </w:ins>
      <w:ins w:id="256" w:author="EOS" w:date="2011-09-07T12:31:00Z">
        <w:r w:rsidR="00F26A78">
          <w:rPr>
            <w:noProof/>
            <w:webHidden/>
          </w:rPr>
          <w:t>82</w:t>
        </w:r>
      </w:ins>
      <w:ins w:id="257" w:author="Doug Oldenburg" w:date="2011-08-01T16:39:00Z">
        <w:del w:id="258" w:author="EOS" w:date="2011-08-02T09:43:00Z">
          <w:r w:rsidR="007E3981" w:rsidDel="008430E2">
            <w:rPr>
              <w:noProof/>
              <w:webHidden/>
            </w:rPr>
            <w:delText>2</w:delText>
          </w:r>
        </w:del>
      </w:ins>
      <w:ins w:id="259"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384832" w:rsidRDefault="00962591" w:rsidP="00E85345">
      <w:pPr>
        <w:pStyle w:val="TOC2"/>
        <w:rPr>
          <w:ins w:id="260" w:author="EOS" w:date="2011-07-21T16:03:00Z"/>
          <w:noProof/>
        </w:rPr>
      </w:pPr>
      <w:ins w:id="261" w:author="EOS" w:date="2011-07-21T16:03:00Z">
        <w:r w:rsidRPr="00384832">
          <w:rPr>
            <w:rStyle w:val="Hyperlink"/>
            <w:rFonts w:cs="Calibri"/>
            <w:noProof/>
            <w:sz w:val="24"/>
            <w:szCs w:val="24"/>
          </w:rPr>
          <w:fldChar w:fldCharType="begin"/>
        </w:r>
        <w:r w:rsidR="007E3981" w:rsidRPr="00384832">
          <w:rPr>
            <w:rStyle w:val="Hyperlink"/>
            <w:rFonts w:cs="Calibri"/>
            <w:noProof/>
            <w:sz w:val="24"/>
            <w:szCs w:val="24"/>
          </w:rPr>
          <w:instrText xml:space="preserve"> </w:instrText>
        </w:r>
        <w:r w:rsidR="007E3981" w:rsidRPr="00ED1FCE">
          <w:rPr>
            <w:noProof/>
          </w:rPr>
          <w:instrText>HYPERLINK \l "_Toc296063708"</w:instrText>
        </w:r>
        <w:r w:rsidR="007E3981" w:rsidRPr="00384832">
          <w:rPr>
            <w:rStyle w:val="Hyperlink"/>
            <w:rFonts w:cs="Calibri"/>
            <w:noProof/>
            <w:sz w:val="24"/>
            <w:szCs w:val="24"/>
          </w:rPr>
          <w:instrText xml:space="preserve"> </w:instrText>
        </w:r>
        <w:r w:rsidRPr="00384832">
          <w:rPr>
            <w:rStyle w:val="Hyperlink"/>
            <w:rFonts w:cs="Calibri"/>
            <w:noProof/>
            <w:sz w:val="24"/>
            <w:szCs w:val="24"/>
          </w:rPr>
          <w:fldChar w:fldCharType="separate"/>
        </w:r>
        <w:r w:rsidR="007E3981" w:rsidRPr="00384832">
          <w:rPr>
            <w:rStyle w:val="Hyperlink"/>
            <w:rFonts w:cs="Calibri"/>
            <w:noProof/>
            <w:sz w:val="24"/>
            <w:szCs w:val="24"/>
          </w:rPr>
          <w:t>References</w:t>
        </w:r>
        <w:r w:rsidR="007E3981" w:rsidRPr="00ED1FCE">
          <w:rPr>
            <w:noProof/>
            <w:webHidden/>
          </w:rPr>
          <w:tab/>
        </w:r>
        <w:r w:rsidRPr="00ED1FCE">
          <w:rPr>
            <w:noProof/>
            <w:webHidden/>
          </w:rPr>
          <w:fldChar w:fldCharType="begin"/>
        </w:r>
        <w:r w:rsidR="007E3981" w:rsidRPr="00ED1FCE">
          <w:rPr>
            <w:noProof/>
            <w:webHidden/>
          </w:rPr>
          <w:instrText xml:space="preserve"> PAGEREF _Toc296063708 \h </w:instrText>
        </w:r>
      </w:ins>
      <w:r w:rsidRPr="00ED1FCE">
        <w:rPr>
          <w:noProof/>
          <w:webHidden/>
        </w:rPr>
      </w:r>
      <w:ins w:id="262" w:author="EOS" w:date="2011-07-21T16:03:00Z">
        <w:r w:rsidRPr="00ED1FCE">
          <w:rPr>
            <w:noProof/>
            <w:webHidden/>
          </w:rPr>
          <w:fldChar w:fldCharType="separate"/>
        </w:r>
      </w:ins>
      <w:ins w:id="263" w:author="EOS" w:date="2011-09-07T12:31:00Z">
        <w:r w:rsidR="00F26A78">
          <w:rPr>
            <w:noProof/>
            <w:webHidden/>
          </w:rPr>
          <w:t>88</w:t>
        </w:r>
      </w:ins>
      <w:ins w:id="264" w:author="Doug Oldenburg" w:date="2011-08-01T16:39:00Z">
        <w:del w:id="265" w:author="EOS" w:date="2011-08-02T09:43:00Z">
          <w:r w:rsidR="007E3981" w:rsidDel="008430E2">
            <w:rPr>
              <w:noProof/>
              <w:webHidden/>
            </w:rPr>
            <w:delText>2</w:delText>
          </w:r>
        </w:del>
      </w:ins>
      <w:ins w:id="266" w:author="EOS" w:date="2011-07-21T16:03:00Z">
        <w:r w:rsidRPr="00ED1FCE">
          <w:rPr>
            <w:noProof/>
            <w:webHidden/>
          </w:rPr>
          <w:fldChar w:fldCharType="end"/>
        </w:r>
        <w:r w:rsidRPr="00384832">
          <w:rPr>
            <w:rStyle w:val="Hyperlink"/>
            <w:rFonts w:cs="Calibri"/>
            <w:noProof/>
            <w:sz w:val="24"/>
            <w:szCs w:val="24"/>
          </w:rPr>
          <w:fldChar w:fldCharType="end"/>
        </w:r>
      </w:ins>
    </w:p>
    <w:p w:rsidR="007E3981" w:rsidRPr="007E3981" w:rsidRDefault="00962591" w:rsidP="00E85345">
      <w:pPr>
        <w:rPr>
          <w:ins w:id="267" w:author="EOS" w:date="2011-06-17T08:45:00Z"/>
          <w:rFonts w:cs="Calibri"/>
          <w:sz w:val="24"/>
          <w:szCs w:val="24"/>
          <w:rPrChange w:id="268" w:author="Unknown">
            <w:rPr>
              <w:ins w:id="269" w:author="EOS" w:date="2011-06-17T08:45:00Z"/>
              <w:rFonts w:cs="Calibri"/>
              <w:szCs w:val="24"/>
            </w:rPr>
          </w:rPrChange>
        </w:rPr>
      </w:pPr>
      <w:ins w:id="270" w:author="EOS" w:date="2011-07-21T16:03:00Z">
        <w:r w:rsidRPr="00384832">
          <w:rPr>
            <w:sz w:val="24"/>
            <w:szCs w:val="24"/>
          </w:rPr>
          <w:fldChar w:fldCharType="end"/>
        </w:r>
      </w:ins>
      <w:r w:rsidR="00F24369">
        <w:rPr>
          <w:noProof/>
          <w:lang w:val="en-CA" w:eastAsia="en-CA"/>
        </w:rPr>
        <w:pict>
          <v:group id="Group 37" o:spid="_x0000_s1252" style="position:absolute;margin-left:54pt;margin-top:27.75pt;width:504.05pt;height:75pt;z-index:-251654144;mso-position-horizontal-relative:page;mso-position-vertical-relative:page" coordorigin="1199,796" coordsize="10081,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" o:allowincell="f">
            <v:shape id="Freeform 39" o:spid="_x0000_s1255" style="position:absolute;left:4184;top:1905;width:0;height:30;visibility:visible;mso-wrap-style:square;v-text-anchor:top" coordsize="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WCW8IA&#10;AADcAAAADwAAAGRycy9kb3ducmV2LnhtbESPQWvDMAyF74P+B6PCbqvdMsZI65ZSKJTd1m13NVbj&#10;0FgOtptk+/XTYbCbxHt679NmN4VODZRyG9nCcmFAEdfRtdxY+Pw4Pr2CygXZYReZLHxTht129rDB&#10;ysWR32k4l0ZJCOcKLfhS+krrXHsKmBexJxbtGlPAImtqtEs4Snjo9MqYFx2wZWnw2NPBU30734OF&#10;9HNItwvXbzTsO3N0z8vT6L+sfZxP+zWoQlP5N/9dn5zgG6GVZ2QC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BYJbwgAAANwAAAAPAAAAAAAAAAAAAAAAAJgCAABkcnMvZG93&#10;bnJldi54bWxQSwUGAAAAAAQABAD1AAAAhwMAAAAA&#10;" path="m,l,30e" filled="f" strokecolor="#8d8d8d" strokeweight=".06pt">
              <v:path arrowok="t" o:connecttype="custom" o:connectlocs="0,0;0,30" o:connectangles="0,0"/>
            </v:shape>
            <v:shape id="Freeform 41" o:spid="_x0000_s1254" style="position:absolute;left:11280;top:1905;width:0;height:30;visibility:visible;mso-wrap-style:square;v-text-anchor:top" coordsize="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NW2ccA&#10;AADcAAAADwAAAGRycy9kb3ducmV2LnhtbESPMW/CQAyFd6T+h5ORuqBygQHRlAMhaKEsqAU6sFk5&#10;k0TN+aLcFVJ+PR6Q2Gy95/c+T2atq9SZmlB6NjDoJ6CIM29Lzg0c9h8vY1AhIlusPJOBfwowmz51&#10;Jphaf+FvOu9iriSEQ4oGihjrVOuQFeQw9H1NLNrJNw6jrE2ubYMXCXeVHibJSDssWRoKrGlRUPa7&#10;+3MGhtuf3vV1tX3HrxEv/Pq4rMebpTHP3Xb+BipSGx/m+/WnFfyB4MszMoGe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zVtnHAAAA3AAAAA8AAAAAAAAAAAAAAAAAmAIAAGRy&#10;cy9kb3ducmV2LnhtbFBLBQYAAAAABAAEAPUAAACMAwAAAAA=&#10;" path="m,l,30e" filled="f" strokecolor="#bfbfbf" strokeweight=".06pt">
              <v:path arrowok="t" o:connecttype="custom" o:connectlocs="0,0;0,30" o:connectangles="0,0"/>
            </v:shape>
            <v:rect id="Rectangle 42" o:spid="_x0000_s1253" style="position:absolute;left:1199;top:796;width:2980;height:15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F24369" w:rsidRDefault="00F24369" w:rsidP="00384832">
                    <w:pPr>
                      <w:spacing w:line="1500" w:lineRule="atLeast"/>
                      <w:rPr>
                        <w:rFonts w:ascii="Times New Roman" w:hAnsi="Times New Roman"/>
                        <w:sz w:val="24"/>
                        <w:szCs w:val="24"/>
                      </w:rPr>
                    </w:pPr>
                    <w:r>
                      <w:rPr>
                        <w:rFonts w:ascii="Times New Roman" w:hAnsi="Times New Roman"/>
                        <w:noProof/>
                        <w:sz w:val="24"/>
                        <w:szCs w:val="24"/>
                        <w:lang w:val="en-CA" w:eastAsia="en-CA"/>
                      </w:rPr>
                      <w:drawing>
                        <wp:inline distT="0" distB="0" distL="0" distR="0">
                          <wp:extent cx="1854200" cy="939800"/>
                          <wp:effectExtent l="0" t="0" r="0" b="0"/>
                          <wp:docPr id="2"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54200" cy="939800"/>
                                  </a:xfrm>
                                  <a:prstGeom prst="rect">
                                    <a:avLst/>
                                  </a:prstGeom>
                                  <a:noFill/>
                                  <a:ln>
                                    <a:noFill/>
                                  </a:ln>
                                </pic:spPr>
                              </pic:pic>
                            </a:graphicData>
                          </a:graphic>
                        </wp:inline>
                      </w:drawing>
                    </w:r>
                  </w:p>
                </w:txbxContent>
              </v:textbox>
            </v:rect>
            <w10:wrap anchorx="page" anchory="page"/>
          </v:group>
        </w:pict>
      </w:r>
      <w:r w:rsidR="00F24369">
        <w:rPr>
          <w:noProof/>
          <w:lang w:val="en-CA" w:eastAsia="en-CA"/>
        </w:rPr>
        <w:pict>
          <v:group id="_x0000_s1248" style="position:absolute;margin-left:54pt;margin-top:27.75pt;width:504.05pt;height:75pt;z-index:-251655168;mso-position-horizontal-relative:page;mso-position-vertical-relative:page" coordorigin="1199,796" coordsize="10081,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" o:allowincell="f">
            <v:shape id="Freeform 39" o:spid="_x0000_s1251" style="position:absolute;left:4184;top:1905;width:0;height:30;visibility:visible;mso-wrap-style:square;v-text-anchor:top" coordsize="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q7FsEA&#10;AADbAAAADwAAAGRycy9kb3ducmV2LnhtbESPT4vCMBTE74LfITzB25q66LJUo4ggiDf/7P3ZPJti&#10;81KS2Hb3028EweMwM79hluve1qIlHyrHCqaTDARx4XTFpYLLeffxDSJEZI21Y1LwSwHWq+Fgibl2&#10;HR+pPcVSJAiHHBWYGJtcylAYshgmriFO3s15izFJX0rtsUtwW8vPLPuSFitOCwYb2hoq7qeHVeD/&#10;tv5+5eJA7abOdno23XfmR6nxqN8sQETq4zv8au+1gvkMnl/SD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quxbBAAAA2wAAAA8AAAAAAAAAAAAAAAAAmAIAAGRycy9kb3du&#10;cmV2LnhtbFBLBQYAAAAABAAEAPUAAACGAwAAAAA=&#10;" path="m,l,30e" filled="f" strokecolor="#8d8d8d" strokeweight=".06pt">
              <v:path arrowok="t" o:connecttype="custom" o:connectlocs="0,0;0,30" o:connectangles="0,0"/>
            </v:shape>
            <v:shape id="Freeform 41" o:spid="_x0000_s1250" style="position:absolute;left:11280;top:1905;width:0;height:30;visibility:visible;mso-wrap-style:square;v-text-anchor:top" coordsize="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PkB8YA&#10;AADbAAAADwAAAGRycy9kb3ducmV2LnhtbESPQWvCQBSE70L/w/KEXqRuFAxp6iqibbUXsVYPvT2y&#10;zyQ0+zZktzH667sFweMwM98w03lnKtFS40rLCkbDCARxZnXJuYLD19tTAsJ5ZI2VZVJwIQfz2UNv&#10;iqm2Z/6kdu9zESDsUlRQeF+nUrqsIINuaGvi4J1sY9AH2eRSN3gOcFPJcRTF0mDJYaHAmpYFZT/7&#10;X6NgvD0Ors/v21fcxby06+9VnXyslHrsd4sXEJ46fw/f2hutYBLD/5fwA+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PkB8YAAADbAAAADwAAAAAAAAAAAAAAAACYAgAAZHJz&#10;L2Rvd25yZXYueG1sUEsFBgAAAAAEAAQA9QAAAIsDAAAAAA==&#10;" path="m,l,30e" filled="f" strokecolor="#bfbfbf" strokeweight=".06pt">
              <v:path arrowok="t" o:connecttype="custom" o:connectlocs="0,0;0,30" o:connectangles="0,0"/>
            </v:shape>
            <v:rect id="Rectangle 42" o:spid="_x0000_s1249" style="position:absolute;left:1199;top:796;width:2980;height:15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KtsMA&#10;AADbAAAADwAAAGRycy9kb3ducmV2LnhtbESPT4vCMBTE74LfITzBm6Z6EFuNIrqLHv2zoN4ezbMt&#10;Ni+libb66c3Cwh6HmfkNM1+2phRPql1hWcFoGIEgTq0uOFPwc/oeTEE4j6yxtEwKXuRgueh25pho&#10;2/CBnkefiQBhl6CC3PsqkdKlORl0Q1sRB+9ma4M+yDqTusYmwE0px1E0kQYLDgs5VrTOKb0fH0bB&#10;dlqtLjv7brLy67o978/x5hR7pfq9djUD4an1/+G/9k4ri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HKtsMAAADbAAAADwAAAAAAAAAAAAAAAACYAgAAZHJzL2Rv&#10;d25yZXYueG1sUEsFBgAAAAAEAAQA9QAAAIgDAAAAAA==&#10;" filled="f" stroked="f">
              <v:textbox inset="0,0,0,0">
                <w:txbxContent>
                  <w:p w:rsidR="00F24369" w:rsidRDefault="00F24369" w:rsidP="00A66E05">
                    <w:pPr>
                      <w:spacing w:line="1500" w:lineRule="atLeast"/>
                      <w:rPr>
                        <w:rFonts w:ascii="Times New Roman" w:hAnsi="Times New Roman"/>
                        <w:sz w:val="24"/>
                        <w:szCs w:val="24"/>
                      </w:rPr>
                    </w:pPr>
                    <w:r>
                      <w:rPr>
                        <w:rFonts w:ascii="Times New Roman" w:hAnsi="Times New Roman"/>
                        <w:noProof/>
                        <w:sz w:val="24"/>
                        <w:szCs w:val="24"/>
                        <w:lang w:val="en-CA" w:eastAsia="en-CA"/>
                      </w:rPr>
                      <w:drawing>
                        <wp:inline distT="0" distB="0" distL="0" distR="0">
                          <wp:extent cx="1854200" cy="939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54200" cy="939800"/>
                                  </a:xfrm>
                                  <a:prstGeom prst="rect">
                                    <a:avLst/>
                                  </a:prstGeom>
                                  <a:noFill/>
                                  <a:ln>
                                    <a:noFill/>
                                  </a:ln>
                                </pic:spPr>
                              </pic:pic>
                            </a:graphicData>
                          </a:graphic>
                        </wp:inline>
                      </w:drawing>
                    </w:r>
                  </w:p>
                </w:txbxContent>
              </v:textbox>
            </v:rect>
            <w10:wrap anchorx="page" anchory="page"/>
          </v:group>
        </w:pict>
      </w:r>
      <w:ins w:id="271" w:author="EOS" w:date="2011-07-02T18:43:00Z">
        <w:r w:rsidR="007E3981" w:rsidDel="00A66E05">
          <w:rPr>
            <w:noProof/>
          </w:rPr>
          <w:t xml:space="preserve"> </w:t>
        </w:r>
      </w:ins>
      <w:r w:rsidR="00F24369">
        <w:rPr>
          <w:noProof/>
          <w:lang w:val="en-CA" w:eastAsia="en-CA"/>
        </w:rPr>
        <w:pict>
          <v:group id="_x0000_s1244" style="position:absolute;margin-left:54pt;margin-top:27.75pt;width:504.05pt;height:75pt;z-index:-251656192;mso-position-horizontal-relative:page;mso-position-vertical-relative:page" coordorigin="1199,796" coordsize="10081,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" o:allowincell="f">
            <v:shape id="Freeform 39" o:spid="_x0000_s1247" style="position:absolute;left:4184;top:1905;width:0;height:30;visibility:visible;mso-wrap-style:square;v-text-anchor:top" coordsize="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G9Fb0A&#10;AADbAAAADwAAAGRycy9kb3ducmV2LnhtbERPy4rCMBTdD/gP4QruNHVwRKpRRBDEna/9tbk2xeam&#10;JLHt+PVmMTDLw3mvNr2tRUs+VI4VTCcZCOLC6YpLBdfLfrwAESKyxtoxKfilAJv14GuFuXYdn6g9&#10;x1KkEA45KjAxNrmUoTBkMUxcQ5y4h/MWY4K+lNpjl8JtLb+zbC4tVpwaDDa0M1Q8zy+rwL93/nnn&#10;4kjtts72ejY9dOam1GjYb5cgIvXxX/znPmgFP2l9+pJ+gFx/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pG9Fb0AAADbAAAADwAAAAAAAAAAAAAAAACYAgAAZHJzL2Rvd25yZXYu&#10;eG1sUEsFBgAAAAAEAAQA9QAAAIIDAAAAAA==&#10;" path="m,l,30e" filled="f" strokecolor="#8d8d8d" strokeweight=".06pt">
              <v:path arrowok="t" o:connecttype="custom" o:connectlocs="0,0;0,30" o:connectangles="0,0"/>
            </v:shape>
            <v:shape id="Freeform 41" o:spid="_x0000_s1246" style="position:absolute;left:11280;top:1905;width:0;height:30;visibility:visible;mso-wrap-style:square;v-text-anchor:top" coordsize="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N98UA&#10;AADcAAAADwAAAGRycy9kb3ducmV2LnhtbERPS2vCQBC+C/6HZYReim7qwWrMRorWVi/S+jh4G7Jj&#10;EszOhuyqqb++Wyh4m4/vOcmsNZW4UuNKywpeBhEI4szqknMF+92yPwbhPLLGyjIp+CEHs7TbSTDW&#10;9sbfdN36XIQQdjEqKLyvYyldVpBBN7A1ceBOtjHoA2xyqRu8hXBTyWEUjaTBkkNDgTXNC8rO24tR&#10;MNwcnu+Tj807fo14bj+Pi3q8Xij11GvfpiA8tf4h/nevdJg/eYW/Z8IFMv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c33xQAAANwAAAAPAAAAAAAAAAAAAAAAAJgCAABkcnMv&#10;ZG93bnJldi54bWxQSwUGAAAAAAQABAD1AAAAigMAAAAA&#10;" path="m,l,30e" filled="f" strokecolor="#bfbfbf" strokeweight=".06pt">
              <v:path arrowok="t" o:connecttype="custom" o:connectlocs="0,0;0,30" o:connectangles="0,0"/>
            </v:shape>
            <v:rect id="Rectangle 42" o:spid="_x0000_s1245" style="position:absolute;left:1199;top:796;width:2980;height:15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d1y8UA&#10;AADcAAAADwAAAGRycy9kb3ducmV2LnhtbESPQW/CMAyF75P2HyJP4jZSdkC0EBBim+DIYBLjZjWm&#10;rWicqgm08OvnAxI3W+/5vc+zRe9qdaU2VJ4NjIYJKOLc24oLA7/77/cJqBCRLdaeycCNAizmry8z&#10;zKzv+Ieuu1goCeGQoYEyxibTOuQlOQxD3xCLdvKtwyhrW2jbYifhrtYfSTLWDiuWhhIbWpWUn3cX&#10;Z2A9aZZ/G3/vivrruD5sD+nnPo3GDN765RRUpD4+zY/rjRX8VGjlGZl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R3XLxQAAANwAAAAPAAAAAAAAAAAAAAAAAJgCAABkcnMv&#10;ZG93bnJldi54bWxQSwUGAAAAAAQABAD1AAAAigMAAAAA&#10;" filled="f" stroked="f">
              <v:textbox inset="0,0,0,0">
                <w:txbxContent>
                  <w:p w:rsidR="00F24369" w:rsidRDefault="00F24369">
                    <w:pPr>
                      <w:spacing w:line="1500" w:lineRule="atLeast"/>
                      <w:rPr>
                        <w:del w:id="272" w:author="EOS" w:date="2011-06-17T09:44:00Z"/>
                        <w:rFonts w:ascii="Times New Roman" w:hAnsi="Times New Roman"/>
                        <w:sz w:val="24"/>
                        <w:szCs w:val="24"/>
                      </w:rPr>
                      <w:pPrChange w:id="273" w:author="EOS" w:date="2011-06-17T09:44:00Z">
                        <w:pPr>
                          <w:widowControl w:val="0"/>
                          <w:spacing w:line="1500" w:lineRule="atLeast"/>
                        </w:pPr>
                      </w:pPrChange>
                    </w:pPr>
                    <w:r>
                      <w:rPr>
                        <w:rFonts w:ascii="Times New Roman" w:hAnsi="Times New Roman"/>
                        <w:noProof/>
                        <w:sz w:val="24"/>
                        <w:szCs w:val="24"/>
                        <w:lang w:val="en-CA" w:eastAsia="en-CA"/>
                      </w:rPr>
                      <w:drawing>
                        <wp:inline distT="0" distB="0" distL="0" distR="0">
                          <wp:extent cx="1854200" cy="939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54200" cy="939800"/>
                                  </a:xfrm>
                                  <a:prstGeom prst="rect">
                                    <a:avLst/>
                                  </a:prstGeom>
                                  <a:noFill/>
                                  <a:ln>
                                    <a:noFill/>
                                  </a:ln>
                                </pic:spPr>
                              </pic:pic>
                            </a:graphicData>
                          </a:graphic>
                        </wp:inline>
                      </w:drawing>
                    </w:r>
                  </w:p>
                  <w:p w:rsidR="00F24369" w:rsidRDefault="00F24369">
                    <w:pPr>
                      <w:spacing w:line="1500" w:lineRule="atLeast"/>
                      <w:rPr>
                        <w:rFonts w:ascii="Times New Roman" w:hAnsi="Times New Roman"/>
                        <w:sz w:val="24"/>
                        <w:szCs w:val="24"/>
                      </w:rPr>
                      <w:pPrChange w:id="274" w:author="EOS" w:date="2011-06-17T09:44:00Z">
                        <w:pPr>
                          <w:widowControl w:val="0"/>
                          <w:spacing w:line="1500" w:lineRule="atLeast"/>
                        </w:pPr>
                      </w:pPrChange>
                    </w:pPr>
                  </w:p>
                </w:txbxContent>
              </v:textbox>
            </v:rect>
            <w10:wrap anchorx="page" anchory="page"/>
          </v:group>
        </w:pict>
      </w:r>
    </w:p>
    <w:p w:rsidR="007E3981" w:rsidRDefault="007E3981">
      <w:pPr>
        <w:rPr>
          <w:ins w:id="275" w:author="EOS" w:date="2011-06-16T09:48:00Z"/>
          <w:rFonts w:ascii="Verdana" w:hAnsi="Verdana" w:cs="Verdana"/>
          <w:b/>
          <w:bCs/>
          <w:color w:val="CB0000"/>
          <w:sz w:val="24"/>
          <w:szCs w:val="24"/>
        </w:rPr>
      </w:pPr>
      <w:ins w:id="276" w:author="EOS" w:date="2011-06-16T09:48:00Z">
        <w:r>
          <w:rPr>
            <w:rFonts w:ascii="Verdana" w:hAnsi="Verdana" w:cs="Verdana"/>
            <w:b/>
            <w:bCs/>
            <w:color w:val="CB0000"/>
            <w:sz w:val="24"/>
            <w:szCs w:val="24"/>
          </w:rPr>
          <w:br w:type="page"/>
        </w:r>
      </w:ins>
    </w:p>
    <w:p w:rsidR="007E3981" w:rsidRPr="005249B8" w:rsidRDefault="00F24369" w:rsidP="006A3FA2">
      <w:pPr>
        <w:widowControl w:val="0"/>
        <w:autoSpaceDE w:val="0"/>
        <w:autoSpaceDN w:val="0"/>
        <w:adjustRightInd w:val="0"/>
        <w:spacing w:before="53"/>
        <w:ind w:right="221"/>
        <w:jc w:val="both"/>
        <w:rPr>
          <w:rFonts w:ascii="Verdana" w:hAnsi="Verdana" w:cs="Verdana"/>
          <w:color w:val="000000"/>
          <w:sz w:val="24"/>
          <w:szCs w:val="24"/>
        </w:rPr>
      </w:pPr>
      <w:bookmarkStart w:id="277" w:name="PACKAGE_OVERVIEW"/>
      <w:r>
        <w:rPr>
          <w:noProof/>
          <w:lang w:val="en-CA" w:eastAsia="en-CA"/>
        </w:rPr>
        <w:lastRenderedPageBreak/>
        <w:pict>
          <v:group id="_x0000_s1239" style="position:absolute;left:0;text-align:left;margin-left:54pt;margin-top:27.75pt;width:504.05pt;height:75pt;z-index:-251662336;mso-position-horizontal-relative:page;mso-position-vertical-relative:page" coordorigin="1199,796" coordsize="10081,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" o:allowincell="f">
            <v:shape id="Freeform 39" o:spid="_x0000_s1243" style="position:absolute;left:4184;top:1905;width:0;height:30;visibility:visible;mso-wrap-style:square;v-text-anchor:top" coordsize="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0AmMIA&#10;AADcAAAADwAAAGRycy9kb3ducmV2LnhtbESPQWsCMRSE70L/Q3gFb25WEW1Xo4ggiLeqvb9unpvF&#10;zcuSxN1tf70pFHocZuYbZr0dbCM68qF2rGCa5SCIS6drrhRcL4fJG4gQkTU2jknBNwXYbl5Gayy0&#10;6/mDunOsRIJwKFCBibEtpAylIYshcy1x8m7OW4xJ+kpqj32C20bO8nwhLdacFgy2tDdU3s8Pq8D/&#10;7P39i8sTdbsmP+j59NibT6XGr8NuBSLSEP/Df+2jVrBcvMPvmXQ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3QCYwgAAANwAAAAPAAAAAAAAAAAAAAAAAJgCAABkcnMvZG93&#10;bnJldi54bWxQSwUGAAAAAAQABAD1AAAAhwMAAAAA&#10;" path="m,l,30e" filled="f" strokecolor="#8d8d8d" strokeweight=".06pt">
              <v:path arrowok="t" o:connecttype="custom" o:connectlocs="0,0;0,30" o:connectangles="0,0"/>
            </v:shape>
            <v:shape id="Freeform 40" o:spid="_x0000_s1242" style="position:absolute;left:4034;top:1620;width:7110;height:0;visibility:visible;mso-wrap-style:square;v-text-anchor:top" coordsize="7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zPnMIA&#10;AADcAAAADwAAAGRycy9kb3ducmV2LnhtbERPy4rCMBTdD/gP4QqzG9OZhS3VKFIQ1MGFD8TlneZO&#10;W6a5KUlGq19vFoLLw3lP571pxYWcbywr+BwlIIhLqxuuFBwPy48MhA/IGlvLpOBGHuazwdsUc22v&#10;vKPLPlQihrDPUUEdQpdL6cuaDPqR7Ygj92udwRChq6R2eI3hppVfSTKWBhuODTV2VNRU/u3/jYJz&#10;9k3Fov85ZVit76film43a6fU+7BfTEAE6sNL/HSvtII0jfPjmXgE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M+cwgAAANwAAAAPAAAAAAAAAAAAAAAAAJgCAABkcnMvZG93&#10;bnJldi54bWxQSwUGAAAAAAQABAD1AAAAhwMAAAAA&#10;" path="m,l7110,e" filled="f" strokecolor="#8d8d8d" strokeweight=".06pt">
              <v:path arrowok="t" o:connecttype="custom" o:connectlocs="0,0;7110,0" o:connectangles="0,0"/>
            </v:shape>
            <v:shape id="Freeform 41" o:spid="_x0000_s1241" style="position:absolute;left:11280;top:1905;width:0;height:30;visibility:visible;mso-wrap-style:square;v-text-anchor:top" coordsize="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UGscA&#10;AADcAAAADwAAAGRycy9kb3ducmV2LnhtbESPT2vCQBTE70K/w/IEL1I3eog2uor4p9WLtLY9eHtk&#10;n0lo9m3Irhr99K5Q8DjMzG+YyawxpThT7QrLCvq9CARxanXBmYKf7/XrCITzyBpLy6TgSg5m05fW&#10;BBNtL/xF573PRICwS1BB7n2VSOnSnAy6nq2Ig3e0tUEfZJ1JXeMlwE0pB1EUS4MFh4UcK1rklP7t&#10;T0bBYPfbvb2971b4GfPCfhyW1Wi7VKrTbuZjEJ4a/wz/tzdawXDYh8eZcATk9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r1BrHAAAA3AAAAA8AAAAAAAAAAAAAAAAAmAIAAGRy&#10;cy9kb3ducmV2LnhtbFBLBQYAAAAABAAEAPUAAACMAwAAAAA=&#10;" path="m,l,30e" filled="f" strokecolor="#bfbfbf" strokeweight=".06pt">
              <v:path arrowok="t" o:connecttype="custom" o:connectlocs="0,0;0,30" o:connectangles="0,0"/>
            </v:shape>
            <v:rect id="Rectangle 42" o:spid="_x0000_s1240" style="position:absolute;left:1199;top:796;width:2980;height:15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hmI8UA&#10;AADcAAAADwAAAGRycy9kb3ducmV2LnhtbESPS4vCQBCE74L/YWjBm0704CM6iqiLHtcHqLcm0ybB&#10;TE/IzJror98RFvZYVNVX1HzZmEI8qXK5ZQWDfgSCOLE651TB+fTVm4BwHlljYZkUvMjBctFuzTHW&#10;tuYDPY8+FQHCLkYFmfdlLKVLMjLo+rYkDt7dVgZ9kFUqdYV1gJtCDqNoJA3mHBYyLGmdUfI4/hgF&#10;u0m5uu7tu06L7W13+b5MN6epV6rbaVYzEJ4a/x/+a++1gvF4CJ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GYjxQAAANwAAAAPAAAAAAAAAAAAAAAAAJgCAABkcnMv&#10;ZG93bnJldi54bWxQSwUGAAAAAAQABAD1AAAAigMAAAAA&#10;" filled="f" stroked="f">
              <v:textbox inset="0,0,0,0">
                <w:txbxContent>
                  <w:p w:rsidR="00F24369" w:rsidRDefault="00F24369">
                    <w:pPr>
                      <w:spacing w:line="1500" w:lineRule="atLeast"/>
                      <w:rPr>
                        <w:rFonts w:ascii="Times New Roman" w:hAnsi="Times New Roman"/>
                        <w:sz w:val="24"/>
                        <w:szCs w:val="24"/>
                      </w:rPr>
                    </w:pPr>
                    <w:r>
                      <w:rPr>
                        <w:rFonts w:ascii="Times New Roman" w:hAnsi="Times New Roman"/>
                        <w:noProof/>
                        <w:sz w:val="24"/>
                        <w:szCs w:val="24"/>
                        <w:lang w:val="en-CA" w:eastAsia="en-CA"/>
                      </w:rPr>
                      <w:drawing>
                        <wp:inline distT="0" distB="0" distL="0" distR="0">
                          <wp:extent cx="1854200" cy="939800"/>
                          <wp:effectExtent l="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54200" cy="939800"/>
                                  </a:xfrm>
                                  <a:prstGeom prst="rect">
                                    <a:avLst/>
                                  </a:prstGeom>
                                  <a:noFill/>
                                  <a:ln>
                                    <a:noFill/>
                                  </a:ln>
                                </pic:spPr>
                              </pic:pic>
                            </a:graphicData>
                          </a:graphic>
                        </wp:inline>
                      </w:drawing>
                    </w:r>
                  </w:p>
                  <w:p w:rsidR="00F24369" w:rsidRDefault="00F24369">
                    <w:pPr>
                      <w:widowControl w:val="0"/>
                      <w:autoSpaceDE w:val="0"/>
                      <w:autoSpaceDN w:val="0"/>
                      <w:adjustRightInd w:val="0"/>
                      <w:rPr>
                        <w:rFonts w:ascii="Times New Roman" w:hAnsi="Times New Roman"/>
                        <w:sz w:val="24"/>
                        <w:szCs w:val="24"/>
                      </w:rPr>
                    </w:pPr>
                  </w:p>
                </w:txbxContent>
              </v:textbox>
            </v:rect>
            <w10:wrap anchorx="page" anchory="page"/>
          </v:group>
        </w:pict>
      </w:r>
      <w:r w:rsidR="007E3981">
        <w:rPr>
          <w:rFonts w:ascii="Verdana" w:hAnsi="Verdana" w:cs="Verdana"/>
          <w:b/>
          <w:bCs/>
          <w:color w:val="CB0000"/>
          <w:sz w:val="24"/>
          <w:szCs w:val="24"/>
        </w:rPr>
        <w:t>DCIP2D</w:t>
      </w:r>
      <w:r w:rsidR="007E3981" w:rsidRPr="005249B8">
        <w:rPr>
          <w:rFonts w:ascii="Verdana" w:hAnsi="Verdana" w:cs="Verdana"/>
          <w:b/>
          <w:bCs/>
          <w:color w:val="CB0000"/>
          <w:spacing w:val="-35"/>
          <w:sz w:val="24"/>
          <w:szCs w:val="24"/>
        </w:rPr>
        <w:t xml:space="preserve"> </w:t>
      </w:r>
      <w:r w:rsidR="007E3981" w:rsidRPr="005249B8">
        <w:rPr>
          <w:rFonts w:ascii="Verdana" w:hAnsi="Verdana" w:cs="Verdana"/>
          <w:b/>
          <w:bCs/>
          <w:color w:val="CB0000"/>
          <w:w w:val="99"/>
          <w:sz w:val="24"/>
          <w:szCs w:val="24"/>
        </w:rPr>
        <w:t>manual:</w:t>
      </w:r>
    </w:p>
    <w:p w:rsidR="007E3981" w:rsidRPr="005249B8" w:rsidRDefault="007E3981" w:rsidP="006A3FA2">
      <w:pPr>
        <w:widowControl w:val="0"/>
        <w:autoSpaceDE w:val="0"/>
        <w:autoSpaceDN w:val="0"/>
        <w:adjustRightInd w:val="0"/>
        <w:spacing w:line="314" w:lineRule="exact"/>
        <w:ind w:right="128"/>
        <w:jc w:val="both"/>
        <w:rPr>
          <w:rFonts w:ascii="Verdana" w:hAnsi="Verdana" w:cs="Verdana"/>
          <w:color w:val="000000"/>
          <w:sz w:val="24"/>
          <w:szCs w:val="24"/>
        </w:rPr>
      </w:pPr>
      <w:r w:rsidRPr="005249B8">
        <w:rPr>
          <w:rFonts w:ascii="Verdana" w:hAnsi="Verdana" w:cs="Verdana"/>
          <w:b/>
          <w:bCs/>
          <w:i/>
          <w:iCs/>
          <w:color w:val="CB0000"/>
          <w:position w:val="-2"/>
          <w:sz w:val="24"/>
          <w:szCs w:val="24"/>
        </w:rPr>
        <w:t>Package overview</w:t>
      </w:r>
    </w:p>
    <w:bookmarkEnd w:id="277"/>
    <w:p w:rsidR="007E3981" w:rsidRPr="005249B8" w:rsidRDefault="007E3981" w:rsidP="006A3FA2">
      <w:pPr>
        <w:widowControl w:val="0"/>
        <w:autoSpaceDE w:val="0"/>
        <w:autoSpaceDN w:val="0"/>
        <w:adjustRightInd w:val="0"/>
        <w:spacing w:before="8" w:line="180" w:lineRule="exact"/>
        <w:jc w:val="both"/>
        <w:rPr>
          <w:rFonts w:ascii="Verdana" w:hAnsi="Verdana" w:cs="Verdana"/>
          <w:color w:val="000000"/>
          <w:sz w:val="16"/>
          <w:szCs w:val="16"/>
        </w:rPr>
      </w:pPr>
    </w:p>
    <w:p w:rsidR="007E3981" w:rsidRPr="005249B8" w:rsidRDefault="007E3981" w:rsidP="006A3FA2">
      <w:pPr>
        <w:widowControl w:val="0"/>
        <w:autoSpaceDE w:val="0"/>
        <w:autoSpaceDN w:val="0"/>
        <w:adjustRightInd w:val="0"/>
        <w:spacing w:line="200" w:lineRule="exact"/>
        <w:jc w:val="both"/>
        <w:rPr>
          <w:rFonts w:ascii="Verdana" w:hAnsi="Verdana" w:cs="Verdana"/>
          <w:color w:val="000000"/>
          <w:sz w:val="16"/>
          <w:szCs w:val="16"/>
        </w:rPr>
      </w:pPr>
    </w:p>
    <w:p w:rsidR="007E3981" w:rsidDel="001E0A68" w:rsidRDefault="007E3981" w:rsidP="004154C1">
      <w:pPr>
        <w:widowControl w:val="0"/>
        <w:autoSpaceDE w:val="0"/>
        <w:autoSpaceDN w:val="0"/>
        <w:adjustRightInd w:val="0"/>
        <w:spacing w:before="32"/>
        <w:ind w:left="104"/>
        <w:jc w:val="both"/>
        <w:rPr>
          <w:del w:id="278" w:author="EOS" w:date="2011-08-02T13:09:00Z"/>
          <w:rFonts w:ascii="Verdana" w:hAnsi="Verdana" w:cs="Verdana"/>
          <w:b/>
          <w:bCs/>
          <w:color w:val="000000"/>
          <w:position w:val="-1"/>
          <w:sz w:val="16"/>
          <w:szCs w:val="16"/>
        </w:rPr>
      </w:pPr>
    </w:p>
    <w:p w:rsidR="007E3981" w:rsidRDefault="007E3981" w:rsidP="006A700A">
      <w:r>
        <w:rPr>
          <w:rStyle w:val="Strong"/>
        </w:rPr>
        <w:t xml:space="preserve">Content: </w:t>
      </w:r>
      <w:r>
        <w:t xml:space="preserve"> </w:t>
      </w:r>
      <w:hyperlink w:anchor="background_overview" w:history="1">
        <w:r>
          <w:rPr>
            <w:rStyle w:val="Hyperlink"/>
          </w:rPr>
          <w:t>Background</w:t>
        </w:r>
      </w:hyperlink>
      <w:r>
        <w:t xml:space="preserve"> | </w:t>
      </w:r>
      <w:hyperlink w:anchor="capabilities_overview" w:history="1">
        <w:r>
          <w:rPr>
            <w:rStyle w:val="Hyperlink"/>
          </w:rPr>
          <w:t>Capabilities</w:t>
        </w:r>
      </w:hyperlink>
      <w:r>
        <w:t xml:space="preserve"> | </w:t>
      </w:r>
      <w:hyperlink w:anchor="Program_librry_content_overview" w:history="1">
        <w:r w:rsidRPr="00B45E8E">
          <w:rPr>
            <w:rStyle w:val="Hyperlink"/>
          </w:rPr>
          <w:t>Program library contents</w:t>
        </w:r>
      </w:hyperlink>
      <w:r>
        <w:t xml:space="preserve"> | </w:t>
      </w:r>
      <w:hyperlink w:anchor="References_Overview" w:history="1">
        <w:r>
          <w:rPr>
            <w:rStyle w:val="Hyperlink"/>
          </w:rPr>
          <w:t>References</w:t>
        </w:r>
      </w:hyperlink>
      <w:r>
        <w:t xml:space="preserve"> |</w:t>
      </w:r>
    </w:p>
    <w:p w:rsidR="007E3981" w:rsidRPr="00FC0E5C" w:rsidRDefault="007E3981" w:rsidP="006A700A">
      <w:pPr>
        <w:pStyle w:val="Heading3"/>
        <w:rPr>
          <w:rFonts w:ascii="Cambria" w:hAnsi="Cambria"/>
          <w:color w:val="548DD4"/>
          <w:sz w:val="26"/>
          <w:szCs w:val="26"/>
        </w:rPr>
      </w:pPr>
      <w:bookmarkStart w:id="279" w:name="background"/>
      <w:bookmarkStart w:id="280" w:name="_Toc296000688"/>
      <w:bookmarkStart w:id="281" w:name="_Toc296063671"/>
      <w:bookmarkStart w:id="282" w:name="background_overview"/>
      <w:bookmarkEnd w:id="279"/>
      <w:r w:rsidRPr="00FC0E5C">
        <w:rPr>
          <w:rFonts w:ascii="Cambria" w:hAnsi="Cambria"/>
          <w:color w:val="548DD4"/>
          <w:sz w:val="26"/>
          <w:szCs w:val="26"/>
        </w:rPr>
        <w:t>Background</w:t>
      </w:r>
      <w:bookmarkEnd w:id="280"/>
      <w:bookmarkEnd w:id="281"/>
    </w:p>
    <w:bookmarkEnd w:id="282"/>
    <w:p w:rsidR="007E3981" w:rsidRPr="00892855" w:rsidRDefault="007E3981" w:rsidP="00892855">
      <w:pPr>
        <w:pStyle w:val="NormalWeb"/>
      </w:pPr>
      <w:r>
        <w:t>DCIP2D is a program library for carrying out forward modelling and inversion of DC resistivity and induced polarization data in two dimensions. Version 1.0 of the code was first developed in 1992. That code, or a modified subsequent version, has been extensively used in mining and geotechnical communities and it has also been valuable as instructional software for learning about practical inverse theory. Improvements to the code however, have not kept pace with advances in optimization theory, scientific computing and computer architecture such as the prevalence of multi-core machines. To incorporate these advances, and renew DCIP2D to a state-of-the-art inversion code, we are releasing Version 5.0, which has been modified and fully parallelized using Open</w:t>
      </w:r>
      <w:del w:id="283" w:author="EOS" w:date="2011-06-14T16:21:00Z">
        <w:r w:rsidDel="008779CA">
          <w:delText xml:space="preserve"> </w:delText>
        </w:r>
      </w:del>
      <w:r>
        <w:t xml:space="preserve">MP to be used on computers with hyper-threading capabilities. The following is a list of modifications implemented in </w:t>
      </w:r>
      <w:r w:rsidRPr="00442C2C">
        <w:rPr>
          <w:u w:val="single"/>
        </w:rPr>
        <w:t>DCIP2D Version 5.0:</w:t>
      </w:r>
    </w:p>
    <w:p w:rsidR="007E3981" w:rsidDel="00194BC2" w:rsidRDefault="007E3981" w:rsidP="008F7CCB">
      <w:pPr>
        <w:pStyle w:val="ListParagraph"/>
        <w:ind w:left="360"/>
        <w:rPr>
          <w:del w:id="284" w:author="EOS" w:date="2011-06-17T09:55:00Z"/>
          <w:rFonts w:ascii="Times New Roman" w:hAnsi="Times New Roman"/>
          <w:sz w:val="24"/>
          <w:szCs w:val="24"/>
        </w:rPr>
      </w:pPr>
    </w:p>
    <w:p w:rsidR="007E3981" w:rsidRDefault="007E3981" w:rsidP="008F7CCB">
      <w:pPr>
        <w:pStyle w:val="ListParagraph"/>
        <w:ind w:left="360"/>
        <w:rPr>
          <w:rFonts w:ascii="Times New Roman" w:hAnsi="Times New Roman"/>
          <w:sz w:val="24"/>
          <w:szCs w:val="24"/>
        </w:rPr>
      </w:pPr>
    </w:p>
    <w:p w:rsidR="007E3981" w:rsidRDefault="007E3981" w:rsidP="006E2842">
      <w:pPr>
        <w:pStyle w:val="ListParagraph"/>
        <w:numPr>
          <w:ilvl w:val="0"/>
          <w:numId w:val="7"/>
        </w:numPr>
        <w:rPr>
          <w:rFonts w:ascii="Times New Roman" w:hAnsi="Times New Roman"/>
          <w:sz w:val="24"/>
          <w:szCs w:val="24"/>
        </w:rPr>
      </w:pPr>
      <w:r w:rsidRPr="00B50777">
        <w:rPr>
          <w:rFonts w:ascii="Times New Roman" w:hAnsi="Times New Roman"/>
          <w:b/>
          <w:sz w:val="24"/>
          <w:szCs w:val="24"/>
        </w:rPr>
        <w:t>Electrodes can be located anywhere in the mesh</w:t>
      </w:r>
      <w:r w:rsidRPr="003B0217">
        <w:rPr>
          <w:rFonts w:ascii="Times New Roman" w:hAnsi="Times New Roman"/>
          <w:sz w:val="24"/>
          <w:szCs w:val="24"/>
        </w:rPr>
        <w:t>: Previous versions of the code required electrodes to be on mesh nodes. While convenient for simple arrays and few data, this added</w:t>
      </w:r>
      <w:r>
        <w:rPr>
          <w:rFonts w:ascii="Times New Roman" w:hAnsi="Times New Roman"/>
          <w:sz w:val="24"/>
          <w:szCs w:val="24"/>
        </w:rPr>
        <w:t xml:space="preserve"> </w:t>
      </w:r>
      <w:r w:rsidRPr="003B0217">
        <w:rPr>
          <w:rFonts w:ascii="Times New Roman" w:hAnsi="Times New Roman"/>
          <w:sz w:val="24"/>
          <w:szCs w:val="24"/>
        </w:rPr>
        <w:t>complications for working in regions if high topography and with non-uniform surveys such as Schlumberger.</w:t>
      </w:r>
      <w:r>
        <w:rPr>
          <w:rFonts w:ascii="Times New Roman" w:hAnsi="Times New Roman"/>
          <w:sz w:val="24"/>
          <w:szCs w:val="24"/>
        </w:rPr>
        <w:t xml:space="preserve"> </w:t>
      </w:r>
    </w:p>
    <w:p w:rsidR="007E3981" w:rsidRDefault="007E3981" w:rsidP="00E71A14">
      <w:pPr>
        <w:pStyle w:val="ListParagraph"/>
        <w:ind w:left="360"/>
        <w:rPr>
          <w:rFonts w:ascii="Times New Roman" w:hAnsi="Times New Roman"/>
          <w:sz w:val="24"/>
          <w:szCs w:val="24"/>
        </w:rPr>
      </w:pPr>
    </w:p>
    <w:p w:rsidR="007E3981" w:rsidRDefault="00962591" w:rsidP="006E2842">
      <w:pPr>
        <w:pStyle w:val="ListParagraph"/>
        <w:numPr>
          <w:ilvl w:val="0"/>
          <w:numId w:val="7"/>
        </w:numPr>
        <w:rPr>
          <w:del w:id="285" w:author="EOS" w:date="2011-06-17T09:56:00Z"/>
          <w:rFonts w:ascii="Times New Roman" w:hAnsi="Times New Roman"/>
          <w:sz w:val="24"/>
          <w:szCs w:val="24"/>
        </w:rPr>
      </w:pPr>
      <w:r w:rsidRPr="00962591">
        <w:rPr>
          <w:rFonts w:ascii="Times New Roman" w:hAnsi="Times New Roman"/>
          <w:b/>
          <w:sz w:val="24"/>
          <w:szCs w:val="24"/>
          <w:rPrChange w:id="286" w:author="EOS" w:date="2011-06-17T09:56:00Z">
            <w:rPr>
              <w:rFonts w:ascii="Times New Roman" w:hAnsi="Times New Roman"/>
              <w:b/>
              <w:color w:val="0000FF"/>
              <w:sz w:val="24"/>
              <w:szCs w:val="24"/>
              <w:u w:val="single"/>
            </w:rPr>
          </w:rPrChange>
        </w:rPr>
        <w:t>Arbitrary electrode arrays</w:t>
      </w:r>
      <w:r w:rsidRPr="00962591">
        <w:rPr>
          <w:rFonts w:ascii="Times New Roman" w:hAnsi="Times New Roman"/>
          <w:sz w:val="24"/>
          <w:szCs w:val="24"/>
          <w:rPrChange w:id="287" w:author="EOS" w:date="2011-06-17T09:56:00Z">
            <w:rPr>
              <w:rFonts w:ascii="Times New Roman" w:hAnsi="Times New Roman"/>
              <w:b/>
              <w:color w:val="0000FF"/>
              <w:sz w:val="24"/>
              <w:szCs w:val="24"/>
              <w:u w:val="single"/>
            </w:rPr>
          </w:rPrChange>
        </w:rPr>
        <w:t>:  All linear surface array data, or combinations thereof, can be inverted. For instance Wenner data and pole-dipole data can now be inverted.</w:t>
      </w:r>
    </w:p>
    <w:p w:rsidR="007E3981" w:rsidRDefault="007E3981" w:rsidP="006E2842">
      <w:pPr>
        <w:pStyle w:val="ListParagraph"/>
        <w:numPr>
          <w:ilvl w:val="0"/>
          <w:numId w:val="7"/>
        </w:numPr>
        <w:rPr>
          <w:del w:id="288" w:author="EOS" w:date="2011-06-17T09:56:00Z"/>
          <w:rFonts w:ascii="Times New Roman" w:hAnsi="Times New Roman"/>
          <w:sz w:val="24"/>
          <w:szCs w:val="24"/>
        </w:rPr>
      </w:pPr>
    </w:p>
    <w:p w:rsidR="007E3981" w:rsidRDefault="007E3981" w:rsidP="006E2842">
      <w:pPr>
        <w:pStyle w:val="ListParagraph"/>
        <w:numPr>
          <w:ilvl w:val="0"/>
          <w:numId w:val="7"/>
        </w:numPr>
        <w:rPr>
          <w:ins w:id="289" w:author="EOS" w:date="2011-06-17T09:56:00Z"/>
          <w:rFonts w:ascii="Times New Roman" w:hAnsi="Times New Roman"/>
          <w:sz w:val="24"/>
          <w:szCs w:val="24"/>
        </w:rPr>
      </w:pPr>
      <w:ins w:id="290" w:author="EOS" w:date="2011-06-17T09:56:00Z">
        <w:r>
          <w:rPr>
            <w:rFonts w:ascii="Times New Roman" w:hAnsi="Times New Roman"/>
            <w:sz w:val="24"/>
            <w:szCs w:val="24"/>
          </w:rPr>
          <w:t xml:space="preserve"> </w:t>
        </w:r>
      </w:ins>
    </w:p>
    <w:p w:rsidR="00EF6550" w:rsidRDefault="00EF6550">
      <w:pPr>
        <w:pStyle w:val="ListParagraph"/>
        <w:rPr>
          <w:ins w:id="291" w:author="EOS" w:date="2011-06-17T09:56:00Z"/>
          <w:rFonts w:ascii="Times New Roman" w:hAnsi="Times New Roman"/>
          <w:sz w:val="24"/>
          <w:szCs w:val="24"/>
        </w:rPr>
        <w:pPrChange w:id="292" w:author="EOS" w:date="2011-07-03T15:40:00Z">
          <w:pPr>
            <w:pStyle w:val="ListParagraph"/>
            <w:numPr>
              <w:numId w:val="7"/>
            </w:numPr>
            <w:ind w:hanging="360"/>
          </w:pPr>
        </w:pPrChange>
      </w:pPr>
    </w:p>
    <w:p w:rsidR="007E3981" w:rsidRDefault="00962591" w:rsidP="006E2842">
      <w:pPr>
        <w:pStyle w:val="ListParagraph"/>
        <w:numPr>
          <w:ilvl w:val="0"/>
          <w:numId w:val="7"/>
        </w:numPr>
        <w:rPr>
          <w:rFonts w:ascii="Times New Roman" w:hAnsi="Times New Roman"/>
          <w:sz w:val="24"/>
          <w:szCs w:val="24"/>
        </w:rPr>
      </w:pPr>
      <w:r w:rsidRPr="00962591">
        <w:rPr>
          <w:rFonts w:ascii="Times New Roman" w:hAnsi="Times New Roman"/>
          <w:b/>
          <w:sz w:val="24"/>
          <w:szCs w:val="24"/>
          <w:rPrChange w:id="293" w:author="EOS" w:date="2011-06-17T09:56:00Z">
            <w:rPr>
              <w:rFonts w:ascii="Times New Roman" w:hAnsi="Times New Roman"/>
              <w:b/>
              <w:color w:val="0000FF"/>
              <w:sz w:val="24"/>
              <w:szCs w:val="24"/>
              <w:u w:val="single"/>
            </w:rPr>
          </w:rPrChange>
        </w:rPr>
        <w:t>Borehole data</w:t>
      </w:r>
      <w:r w:rsidR="007E3981">
        <w:rPr>
          <w:rFonts w:ascii="Times New Roman" w:hAnsi="Times New Roman"/>
          <w:sz w:val="24"/>
          <w:szCs w:val="24"/>
        </w:rPr>
        <w:t xml:space="preserve"> can be inverted: In </w:t>
      </w:r>
      <w:del w:id="294" w:author="EOS" w:date="2011-06-17T09:56:00Z">
        <w:r w:rsidR="007E3981" w:rsidDel="00194BC2">
          <w:rPr>
            <w:rFonts w:ascii="Times New Roman" w:hAnsi="Times New Roman"/>
            <w:sz w:val="24"/>
            <w:szCs w:val="24"/>
          </w:rPr>
          <w:delText xml:space="preserve">a </w:delText>
        </w:r>
      </w:del>
      <w:ins w:id="295" w:author="EOS" w:date="2011-06-17T09:56:00Z">
        <w:r w:rsidR="007E3981">
          <w:rPr>
            <w:rFonts w:ascii="Times New Roman" w:hAnsi="Times New Roman"/>
            <w:sz w:val="24"/>
            <w:szCs w:val="24"/>
          </w:rPr>
          <w:t xml:space="preserve">the </w:t>
        </w:r>
      </w:ins>
      <w:r w:rsidR="007E3981">
        <w:rPr>
          <w:rFonts w:ascii="Times New Roman" w:hAnsi="Times New Roman"/>
          <w:sz w:val="24"/>
          <w:szCs w:val="24"/>
        </w:rPr>
        <w:t xml:space="preserve">new </w:t>
      </w:r>
      <w:del w:id="296" w:author="EOS" w:date="2011-06-17T09:56:00Z">
        <w:r w:rsidR="007E3981" w:rsidDel="00194BC2">
          <w:rPr>
            <w:rFonts w:ascii="Times New Roman" w:hAnsi="Times New Roman"/>
            <w:sz w:val="24"/>
            <w:szCs w:val="24"/>
          </w:rPr>
          <w:delText xml:space="preserve">feature </w:delText>
        </w:r>
      </w:del>
      <w:ins w:id="297" w:author="EOS" w:date="2011-06-17T09:56:00Z">
        <w:r w:rsidR="007E3981">
          <w:rPr>
            <w:rFonts w:ascii="Times New Roman" w:hAnsi="Times New Roman"/>
            <w:sz w:val="24"/>
            <w:szCs w:val="24"/>
          </w:rPr>
          <w:t xml:space="preserve">version of DCIP2D </w:t>
        </w:r>
      </w:ins>
      <w:r w:rsidR="007E3981">
        <w:rPr>
          <w:rFonts w:ascii="Times New Roman" w:hAnsi="Times New Roman"/>
          <w:sz w:val="24"/>
          <w:szCs w:val="24"/>
        </w:rPr>
        <w:t xml:space="preserve">we have added the capability to incorporate borehole data. These can be inverted individually or in conjunction with surface array data. </w:t>
      </w:r>
    </w:p>
    <w:p w:rsidR="007E3981" w:rsidDel="00194BC2" w:rsidRDefault="007E3981" w:rsidP="008F7CCB">
      <w:pPr>
        <w:pStyle w:val="ListParagraph"/>
        <w:ind w:left="360"/>
        <w:rPr>
          <w:del w:id="298" w:author="EOS" w:date="2011-06-17T09:55:00Z"/>
          <w:rFonts w:ascii="Times New Roman" w:hAnsi="Times New Roman"/>
          <w:sz w:val="24"/>
          <w:szCs w:val="24"/>
        </w:rPr>
      </w:pPr>
    </w:p>
    <w:p w:rsidR="007E3981" w:rsidRDefault="007E3981" w:rsidP="008F7CCB">
      <w:pPr>
        <w:pStyle w:val="ListParagraph"/>
        <w:ind w:left="360"/>
        <w:rPr>
          <w:rFonts w:ascii="Times New Roman" w:hAnsi="Times New Roman"/>
          <w:sz w:val="24"/>
          <w:szCs w:val="24"/>
        </w:rPr>
      </w:pPr>
    </w:p>
    <w:p w:rsidR="007E3981" w:rsidRDefault="007E3981" w:rsidP="00892855">
      <w:pPr>
        <w:pStyle w:val="ListParagraph"/>
        <w:numPr>
          <w:ilvl w:val="0"/>
          <w:numId w:val="7"/>
        </w:numPr>
        <w:rPr>
          <w:rFonts w:ascii="Times New Roman" w:hAnsi="Times New Roman"/>
          <w:sz w:val="24"/>
          <w:szCs w:val="24"/>
        </w:rPr>
      </w:pPr>
      <w:r w:rsidRPr="003B0217">
        <w:rPr>
          <w:rFonts w:ascii="Times New Roman" w:hAnsi="Times New Roman"/>
          <w:b/>
          <w:sz w:val="24"/>
          <w:szCs w:val="24"/>
        </w:rPr>
        <w:t>Parallelization using Open</w:t>
      </w:r>
      <w:del w:id="299" w:author="EOS" w:date="2011-06-14T16:21:00Z">
        <w:r w:rsidRPr="003B0217" w:rsidDel="008779CA">
          <w:rPr>
            <w:rFonts w:ascii="Times New Roman" w:hAnsi="Times New Roman"/>
            <w:b/>
            <w:sz w:val="24"/>
            <w:szCs w:val="24"/>
          </w:rPr>
          <w:delText xml:space="preserve"> </w:delText>
        </w:r>
      </w:del>
      <w:r w:rsidRPr="003B0217">
        <w:rPr>
          <w:rFonts w:ascii="Times New Roman" w:hAnsi="Times New Roman"/>
          <w:b/>
          <w:sz w:val="24"/>
          <w:szCs w:val="24"/>
        </w:rPr>
        <w:t>MP</w:t>
      </w:r>
      <w:r w:rsidRPr="003B0217">
        <w:rPr>
          <w:rFonts w:ascii="Times New Roman" w:hAnsi="Times New Roman"/>
          <w:sz w:val="24"/>
          <w:szCs w:val="24"/>
        </w:rPr>
        <w:t>: When many transmi</w:t>
      </w:r>
      <w:r>
        <w:rPr>
          <w:rFonts w:ascii="Times New Roman" w:hAnsi="Times New Roman"/>
          <w:sz w:val="24"/>
          <w:szCs w:val="24"/>
        </w:rPr>
        <w:t xml:space="preserve">tters are used the computations </w:t>
      </w:r>
      <w:r w:rsidRPr="003B0217">
        <w:rPr>
          <w:rFonts w:ascii="Times New Roman" w:hAnsi="Times New Roman"/>
          <w:sz w:val="24"/>
          <w:szCs w:val="24"/>
        </w:rPr>
        <w:t xml:space="preserve">can be distributed over multiple processers. The parallelization is </w:t>
      </w:r>
      <w:r>
        <w:rPr>
          <w:rFonts w:ascii="Times New Roman" w:hAnsi="Times New Roman"/>
          <w:sz w:val="24"/>
          <w:szCs w:val="24"/>
        </w:rPr>
        <w:t>invoked whenever a forward mode</w:t>
      </w:r>
      <w:r w:rsidRPr="003B0217">
        <w:rPr>
          <w:rFonts w:ascii="Times New Roman" w:hAnsi="Times New Roman"/>
          <w:sz w:val="24"/>
          <w:szCs w:val="24"/>
        </w:rPr>
        <w:t xml:space="preserve">ling is carried out or when </w:t>
      </w:r>
      <w:r w:rsidRPr="003B0217">
        <w:rPr>
          <w:rFonts w:ascii="Times New Roman" w:hAnsi="Times New Roman"/>
          <w:b/>
          <w:sz w:val="24"/>
          <w:szCs w:val="24"/>
        </w:rPr>
        <w:t>J</w:t>
      </w:r>
      <w:r w:rsidRPr="003B0217">
        <w:rPr>
          <w:rFonts w:ascii="Times New Roman" w:hAnsi="Times New Roman"/>
          <w:sz w:val="24"/>
          <w:szCs w:val="24"/>
        </w:rPr>
        <w:t>, the sensitivity matrix, is multiplied onto a vector</w:t>
      </w:r>
      <w:r>
        <w:rPr>
          <w:rFonts w:ascii="Times New Roman" w:hAnsi="Times New Roman"/>
          <w:sz w:val="24"/>
          <w:szCs w:val="24"/>
        </w:rPr>
        <w:t xml:space="preserve"> which is required in the Conjugate Gradient (CG)</w:t>
      </w:r>
      <w:r w:rsidRPr="003B0217">
        <w:rPr>
          <w:rFonts w:ascii="Times New Roman" w:hAnsi="Times New Roman"/>
          <w:sz w:val="24"/>
          <w:szCs w:val="24"/>
        </w:rPr>
        <w:t xml:space="preserve"> solution. </w:t>
      </w:r>
    </w:p>
    <w:p w:rsidR="007E3981" w:rsidRDefault="007E3981" w:rsidP="008F7CCB">
      <w:pPr>
        <w:pStyle w:val="ListParagraph"/>
        <w:ind w:left="360"/>
        <w:rPr>
          <w:rFonts w:ascii="Times New Roman" w:hAnsi="Times New Roman"/>
          <w:sz w:val="24"/>
          <w:szCs w:val="24"/>
        </w:rPr>
      </w:pPr>
    </w:p>
    <w:p w:rsidR="007E3981" w:rsidRDefault="007E3981" w:rsidP="00EB541C">
      <w:pPr>
        <w:pStyle w:val="ListParagraph"/>
        <w:numPr>
          <w:ilvl w:val="0"/>
          <w:numId w:val="7"/>
        </w:numPr>
        <w:rPr>
          <w:rFonts w:ascii="Times New Roman" w:hAnsi="Times New Roman"/>
          <w:sz w:val="24"/>
          <w:szCs w:val="24"/>
        </w:rPr>
      </w:pPr>
      <w:r w:rsidRPr="00AF1158">
        <w:rPr>
          <w:rFonts w:ascii="Times New Roman" w:hAnsi="Times New Roman"/>
          <w:b/>
          <w:sz w:val="24"/>
          <w:szCs w:val="24"/>
        </w:rPr>
        <w:t>Handling spatially large data sets</w:t>
      </w:r>
      <w:r w:rsidRPr="00AF1158">
        <w:rPr>
          <w:rFonts w:ascii="Times New Roman" w:hAnsi="Times New Roman"/>
          <w:sz w:val="24"/>
          <w:szCs w:val="24"/>
        </w:rPr>
        <w:t xml:space="preserve">: Solution of the numerical optimization problem in the previous codes was carried out using a subspace technique. This worked well for typical exploration surveys. </w:t>
      </w:r>
      <w:r>
        <w:rPr>
          <w:rFonts w:ascii="Times New Roman" w:hAnsi="Times New Roman"/>
          <w:sz w:val="24"/>
          <w:szCs w:val="24"/>
        </w:rPr>
        <w:t xml:space="preserve">In some cases where the number of transmitters was very large, </w:t>
      </w:r>
      <w:del w:id="300" w:author="EOS" w:date="2011-06-14T16:20:00Z">
        <w:r w:rsidDel="008779CA">
          <w:rPr>
            <w:rFonts w:ascii="Times New Roman" w:hAnsi="Times New Roman"/>
            <w:sz w:val="24"/>
            <w:szCs w:val="24"/>
          </w:rPr>
          <w:delText xml:space="preserve"> </w:delText>
        </w:r>
      </w:del>
      <w:r>
        <w:rPr>
          <w:rFonts w:ascii="Times New Roman" w:hAnsi="Times New Roman"/>
          <w:sz w:val="24"/>
          <w:szCs w:val="24"/>
        </w:rPr>
        <w:t>the</w:t>
      </w:r>
      <w:r w:rsidRPr="00AF1158">
        <w:rPr>
          <w:rFonts w:ascii="Times New Roman" w:hAnsi="Times New Roman"/>
          <w:sz w:val="24"/>
          <w:szCs w:val="24"/>
        </w:rPr>
        <w:t xml:space="preserve"> subspace method </w:t>
      </w:r>
      <w:r>
        <w:rPr>
          <w:rFonts w:ascii="Times New Roman" w:hAnsi="Times New Roman"/>
          <w:sz w:val="24"/>
          <w:szCs w:val="24"/>
        </w:rPr>
        <w:t>had difficulties. In Version 5.0 we overcome this by solving the Gauss-Newton equations using a Conjugate Gradient (CG) method.</w:t>
      </w:r>
      <w:r w:rsidRPr="00AF1158">
        <w:rPr>
          <w:rFonts w:ascii="Times New Roman" w:hAnsi="Times New Roman"/>
          <w:sz w:val="24"/>
          <w:szCs w:val="24"/>
        </w:rPr>
        <w:t xml:space="preserve"> </w:t>
      </w:r>
      <w:r>
        <w:rPr>
          <w:rFonts w:ascii="Times New Roman" w:hAnsi="Times New Roman"/>
          <w:sz w:val="24"/>
          <w:szCs w:val="24"/>
        </w:rPr>
        <w:t xml:space="preserve">The CG formulation is </w:t>
      </w:r>
      <w:r w:rsidRPr="00AF1158">
        <w:rPr>
          <w:rFonts w:ascii="Times New Roman" w:hAnsi="Times New Roman"/>
          <w:sz w:val="24"/>
          <w:szCs w:val="24"/>
        </w:rPr>
        <w:t>the suggested method of solution but we have left the original subspace solution methodology in the code. This will allow users to reproduce results obtained with the older codes. Many of the new features of the codes, for example the Huber and Ekblom norms, bound constraints, active and inactive cells work only with the CG approach.</w:t>
      </w:r>
    </w:p>
    <w:p w:rsidR="007E3981" w:rsidRDefault="007E3981" w:rsidP="008F7CCB">
      <w:pPr>
        <w:pStyle w:val="ListParagraph"/>
        <w:ind w:left="0"/>
        <w:rPr>
          <w:rFonts w:ascii="Times New Roman" w:hAnsi="Times New Roman"/>
          <w:sz w:val="24"/>
          <w:szCs w:val="24"/>
        </w:rPr>
      </w:pPr>
    </w:p>
    <w:p w:rsidR="007E3981" w:rsidRDefault="007E3981" w:rsidP="00EB541C">
      <w:pPr>
        <w:pStyle w:val="ListParagraph"/>
        <w:numPr>
          <w:ilvl w:val="0"/>
          <w:numId w:val="7"/>
        </w:numPr>
        <w:rPr>
          <w:rFonts w:ascii="Times New Roman" w:hAnsi="Times New Roman"/>
          <w:sz w:val="24"/>
          <w:szCs w:val="24"/>
        </w:rPr>
      </w:pPr>
      <w:r w:rsidRPr="000F518D">
        <w:rPr>
          <w:rFonts w:ascii="Times New Roman" w:hAnsi="Times New Roman"/>
          <w:b/>
          <w:sz w:val="24"/>
          <w:szCs w:val="24"/>
        </w:rPr>
        <w:t xml:space="preserve">Huber norm </w:t>
      </w:r>
      <w:r w:rsidRPr="003B0217">
        <w:rPr>
          <w:rFonts w:ascii="Times New Roman" w:hAnsi="Times New Roman"/>
          <w:b/>
          <w:sz w:val="24"/>
          <w:szCs w:val="24"/>
        </w:rPr>
        <w:t>for data misfit</w:t>
      </w:r>
      <w:r w:rsidRPr="003B0217">
        <w:rPr>
          <w:rFonts w:ascii="Times New Roman" w:hAnsi="Times New Roman"/>
          <w:sz w:val="24"/>
          <w:szCs w:val="24"/>
        </w:rPr>
        <w:t>: Outliers in the data will negatively impact the performance of the inversion algorithm. This can be ameliorated by working with robust norms for data misfit. The Huber norm, which</w:t>
      </w:r>
      <w:r>
        <w:rPr>
          <w:rFonts w:ascii="Times New Roman" w:hAnsi="Times New Roman"/>
          <w:sz w:val="24"/>
          <w:szCs w:val="24"/>
        </w:rPr>
        <w:t xml:space="preserve"> </w:t>
      </w:r>
      <w:r w:rsidRPr="003B0217">
        <w:rPr>
          <w:rFonts w:ascii="Times New Roman" w:hAnsi="Times New Roman"/>
          <w:sz w:val="24"/>
          <w:szCs w:val="24"/>
        </w:rPr>
        <w:t xml:space="preserve">can range from </w:t>
      </w:r>
      <w:r>
        <w:rPr>
          <w:rFonts w:ascii="Times New Roman" w:hAnsi="Times New Roman"/>
          <w:sz w:val="24"/>
          <w:szCs w:val="24"/>
        </w:rPr>
        <w:t>L</w:t>
      </w:r>
      <w:r w:rsidRPr="00ED5F17">
        <w:rPr>
          <w:rFonts w:ascii="Times New Roman" w:hAnsi="Times New Roman"/>
          <w:sz w:val="24"/>
          <w:szCs w:val="24"/>
          <w:vertAlign w:val="subscript"/>
        </w:rPr>
        <w:t>1</w:t>
      </w:r>
      <w:r w:rsidRPr="003B0217">
        <w:rPr>
          <w:rFonts w:ascii="Times New Roman" w:hAnsi="Times New Roman"/>
          <w:sz w:val="24"/>
          <w:szCs w:val="24"/>
        </w:rPr>
        <w:t xml:space="preserve">to </w:t>
      </w:r>
      <w:proofErr w:type="gramStart"/>
      <w:r>
        <w:rPr>
          <w:rFonts w:ascii="Times New Roman" w:hAnsi="Times New Roman"/>
          <w:sz w:val="24"/>
          <w:szCs w:val="24"/>
        </w:rPr>
        <w:t>L</w:t>
      </w:r>
      <w:r w:rsidRPr="00ED5F17">
        <w:rPr>
          <w:rFonts w:ascii="Times New Roman" w:hAnsi="Times New Roman"/>
          <w:sz w:val="24"/>
          <w:szCs w:val="24"/>
          <w:vertAlign w:val="subscript"/>
        </w:rPr>
        <w:t>2</w:t>
      </w:r>
      <w:proofErr w:type="gramEnd"/>
      <w:r>
        <w:rPr>
          <w:rFonts w:ascii="Times New Roman" w:hAnsi="Times New Roman"/>
          <w:sz w:val="24"/>
          <w:szCs w:val="24"/>
        </w:rPr>
        <w:t xml:space="preserve"> </w:t>
      </w:r>
      <w:r w:rsidRPr="003B0217">
        <w:rPr>
          <w:rFonts w:ascii="Times New Roman" w:hAnsi="Times New Roman"/>
          <w:sz w:val="24"/>
          <w:szCs w:val="24"/>
        </w:rPr>
        <w:t>has been implemented here.</w:t>
      </w:r>
    </w:p>
    <w:p w:rsidR="007E3981" w:rsidDel="008779CA" w:rsidRDefault="007E3981" w:rsidP="008F7CCB">
      <w:pPr>
        <w:pStyle w:val="ListParagraph"/>
        <w:ind w:left="360"/>
        <w:rPr>
          <w:del w:id="301" w:author="EOS" w:date="2011-06-14T16:19:00Z"/>
          <w:rFonts w:ascii="Times New Roman" w:hAnsi="Times New Roman"/>
          <w:sz w:val="24"/>
          <w:szCs w:val="24"/>
        </w:rPr>
      </w:pPr>
    </w:p>
    <w:p w:rsidR="007E3981" w:rsidRDefault="007E3981" w:rsidP="008F7CCB">
      <w:pPr>
        <w:pStyle w:val="ListParagraph"/>
        <w:ind w:left="360"/>
        <w:rPr>
          <w:rFonts w:ascii="Times New Roman" w:hAnsi="Times New Roman"/>
          <w:sz w:val="24"/>
          <w:szCs w:val="24"/>
        </w:rPr>
      </w:pPr>
    </w:p>
    <w:p w:rsidR="007E3981" w:rsidRDefault="007E3981" w:rsidP="006E2842">
      <w:pPr>
        <w:pStyle w:val="ListParagraph"/>
        <w:numPr>
          <w:ilvl w:val="0"/>
          <w:numId w:val="7"/>
        </w:numPr>
        <w:rPr>
          <w:rFonts w:ascii="Times New Roman" w:hAnsi="Times New Roman"/>
          <w:sz w:val="24"/>
          <w:szCs w:val="24"/>
        </w:rPr>
      </w:pPr>
      <w:r w:rsidRPr="003B0217">
        <w:rPr>
          <w:rFonts w:ascii="Times New Roman" w:hAnsi="Times New Roman"/>
          <w:sz w:val="24"/>
          <w:szCs w:val="24"/>
        </w:rPr>
        <w:t xml:space="preserve"> </w:t>
      </w:r>
      <w:r w:rsidRPr="003B0217">
        <w:rPr>
          <w:rFonts w:ascii="Times New Roman" w:hAnsi="Times New Roman"/>
          <w:b/>
          <w:sz w:val="24"/>
          <w:szCs w:val="24"/>
        </w:rPr>
        <w:t>Ekblom norm for the model objective function</w:t>
      </w:r>
      <w:r w:rsidRPr="003B0217">
        <w:rPr>
          <w:rFonts w:ascii="Times New Roman" w:hAnsi="Times New Roman"/>
          <w:sz w:val="24"/>
          <w:szCs w:val="24"/>
        </w:rPr>
        <w:t>: Typical L</w:t>
      </w:r>
      <w:r w:rsidRPr="00ED5F17">
        <w:rPr>
          <w:rFonts w:ascii="Times New Roman" w:hAnsi="Times New Roman"/>
          <w:sz w:val="24"/>
          <w:szCs w:val="24"/>
          <w:vertAlign w:val="subscript"/>
        </w:rPr>
        <w:t>2</w:t>
      </w:r>
      <w:r w:rsidRPr="003B0217">
        <w:rPr>
          <w:rFonts w:ascii="Times New Roman" w:hAnsi="Times New Roman"/>
          <w:sz w:val="24"/>
          <w:szCs w:val="24"/>
        </w:rPr>
        <w:t xml:space="preserve"> norms applied to the derivative components in the model objective function yield smooth bodies. Blocky bodies can be obtained by using an L</w:t>
      </w:r>
      <w:r w:rsidRPr="00ED5F17">
        <w:rPr>
          <w:rFonts w:ascii="Times New Roman" w:hAnsi="Times New Roman"/>
          <w:sz w:val="24"/>
          <w:szCs w:val="24"/>
          <w:vertAlign w:val="subscript"/>
        </w:rPr>
        <w:t>1</w:t>
      </w:r>
      <w:r w:rsidRPr="003B0217">
        <w:rPr>
          <w:rFonts w:ascii="Times New Roman" w:hAnsi="Times New Roman"/>
          <w:sz w:val="24"/>
          <w:szCs w:val="24"/>
        </w:rPr>
        <w:t xml:space="preserve"> norm</w:t>
      </w:r>
      <w:r>
        <w:rPr>
          <w:rFonts w:ascii="Times New Roman" w:hAnsi="Times New Roman"/>
          <w:sz w:val="24"/>
          <w:szCs w:val="24"/>
        </w:rPr>
        <w:t xml:space="preserve"> (</w:t>
      </w:r>
      <w:proofErr w:type="spellStart"/>
      <w:r>
        <w:rPr>
          <w:rFonts w:ascii="Times New Roman" w:hAnsi="Times New Roman"/>
          <w:sz w:val="24"/>
          <w:szCs w:val="24"/>
        </w:rPr>
        <w:t>eg</w:t>
      </w:r>
      <w:proofErr w:type="spellEnd"/>
      <w:r>
        <w:rPr>
          <w:rFonts w:ascii="Times New Roman" w:hAnsi="Times New Roman"/>
          <w:sz w:val="24"/>
          <w:szCs w:val="24"/>
        </w:rPr>
        <w:t xml:space="preserve">. </w:t>
      </w:r>
      <w:proofErr w:type="spellStart"/>
      <w:r>
        <w:rPr>
          <w:rFonts w:ascii="Times New Roman" w:hAnsi="Times New Roman"/>
          <w:sz w:val="24"/>
          <w:szCs w:val="24"/>
        </w:rPr>
        <w:t>Farquharson</w:t>
      </w:r>
      <w:proofErr w:type="spellEnd"/>
      <w:r>
        <w:rPr>
          <w:rFonts w:ascii="Times New Roman" w:hAnsi="Times New Roman"/>
          <w:sz w:val="24"/>
          <w:szCs w:val="24"/>
        </w:rPr>
        <w:t xml:space="preserve"> and Oldenburg, 1998)</w:t>
      </w:r>
      <w:r w:rsidRPr="003B0217">
        <w:rPr>
          <w:rFonts w:ascii="Times New Roman" w:hAnsi="Times New Roman"/>
          <w:sz w:val="24"/>
          <w:szCs w:val="24"/>
        </w:rPr>
        <w:t xml:space="preserve">. The Ekblom norm, which effectively ranges from </w:t>
      </w:r>
      <w:r>
        <w:rPr>
          <w:rFonts w:ascii="Times New Roman" w:hAnsi="Times New Roman"/>
          <w:sz w:val="24"/>
          <w:szCs w:val="24"/>
        </w:rPr>
        <w:t>L</w:t>
      </w:r>
      <w:r w:rsidRPr="00ED5F17">
        <w:rPr>
          <w:rFonts w:ascii="Times New Roman" w:hAnsi="Times New Roman"/>
          <w:sz w:val="24"/>
          <w:szCs w:val="24"/>
          <w:vertAlign w:val="subscript"/>
        </w:rPr>
        <w:t>1</w:t>
      </w:r>
      <w:r w:rsidRPr="003B0217">
        <w:rPr>
          <w:rFonts w:ascii="Times New Roman" w:hAnsi="Times New Roman"/>
          <w:sz w:val="24"/>
          <w:szCs w:val="24"/>
        </w:rPr>
        <w:t xml:space="preserve"> to </w:t>
      </w:r>
      <w:proofErr w:type="gramStart"/>
      <w:r>
        <w:rPr>
          <w:rFonts w:ascii="Times New Roman" w:hAnsi="Times New Roman"/>
          <w:sz w:val="24"/>
          <w:szCs w:val="24"/>
        </w:rPr>
        <w:t>L</w:t>
      </w:r>
      <w:r w:rsidRPr="00ED5F17">
        <w:rPr>
          <w:rFonts w:ascii="Times New Roman" w:hAnsi="Times New Roman"/>
          <w:sz w:val="24"/>
          <w:szCs w:val="24"/>
          <w:vertAlign w:val="subscript"/>
        </w:rPr>
        <w:t>2</w:t>
      </w:r>
      <w:proofErr w:type="gramEnd"/>
      <w:r w:rsidRPr="003B0217">
        <w:rPr>
          <w:rFonts w:ascii="Times New Roman" w:hAnsi="Times New Roman"/>
          <w:sz w:val="24"/>
          <w:szCs w:val="24"/>
        </w:rPr>
        <w:t xml:space="preserve"> has been implemented here. </w:t>
      </w:r>
    </w:p>
    <w:p w:rsidR="007E3981" w:rsidRDefault="007E3981" w:rsidP="008F7CCB">
      <w:pPr>
        <w:pStyle w:val="ListParagraph"/>
        <w:ind w:left="360"/>
        <w:rPr>
          <w:rFonts w:ascii="Times New Roman" w:hAnsi="Times New Roman"/>
          <w:sz w:val="24"/>
          <w:szCs w:val="24"/>
        </w:rPr>
      </w:pPr>
    </w:p>
    <w:p w:rsidR="007E3981" w:rsidRDefault="007E3981" w:rsidP="006E2842">
      <w:pPr>
        <w:pStyle w:val="ListParagraph"/>
        <w:numPr>
          <w:ilvl w:val="0"/>
          <w:numId w:val="7"/>
        </w:numPr>
        <w:rPr>
          <w:rFonts w:ascii="Times New Roman" w:hAnsi="Times New Roman"/>
          <w:sz w:val="24"/>
          <w:szCs w:val="24"/>
        </w:rPr>
      </w:pPr>
      <w:r w:rsidRPr="00AF1158">
        <w:rPr>
          <w:rFonts w:ascii="Times New Roman" w:hAnsi="Times New Roman"/>
          <w:b/>
          <w:sz w:val="24"/>
          <w:szCs w:val="24"/>
        </w:rPr>
        <w:t>Incorporation of geologic information via bound constraints</w:t>
      </w:r>
      <w:r w:rsidRPr="00AF1158">
        <w:rPr>
          <w:rFonts w:ascii="Times New Roman" w:hAnsi="Times New Roman"/>
          <w:sz w:val="24"/>
          <w:szCs w:val="24"/>
        </w:rPr>
        <w:t xml:space="preserve">: A priori knowledge about the background conductivity or chargeability can be incorporated via bound constraints. That is, each cell is restricted to have a model value </w:t>
      </w:r>
      <w:proofErr w:type="spellStart"/>
      <w:r w:rsidRPr="00AF1158">
        <w:rPr>
          <w:rFonts w:ascii="Times New Roman" w:hAnsi="Times New Roman"/>
          <w:b/>
          <w:sz w:val="24"/>
          <w:szCs w:val="24"/>
        </w:rPr>
        <w:t>m</w:t>
      </w:r>
      <w:r w:rsidRPr="00AF1158">
        <w:rPr>
          <w:rFonts w:ascii="Times New Roman" w:hAnsi="Times New Roman"/>
          <w:b/>
          <w:sz w:val="24"/>
          <w:szCs w:val="24"/>
          <w:vertAlign w:val="subscript"/>
        </w:rPr>
        <w:t>j</w:t>
      </w:r>
      <w:r w:rsidRPr="00AF1158">
        <w:rPr>
          <w:rFonts w:ascii="Times New Roman" w:hAnsi="Times New Roman"/>
          <w:b/>
          <w:sz w:val="24"/>
          <w:szCs w:val="24"/>
          <w:vertAlign w:val="superscript"/>
        </w:rPr>
        <w:t>low</w:t>
      </w:r>
      <w:proofErr w:type="spellEnd"/>
      <w:r w:rsidRPr="00AF1158">
        <w:rPr>
          <w:rFonts w:ascii="Times New Roman" w:hAnsi="Times New Roman"/>
          <w:sz w:val="24"/>
          <w:szCs w:val="24"/>
        </w:rPr>
        <w:t>&lt;</w:t>
      </w:r>
      <w:proofErr w:type="spellStart"/>
      <w:r w:rsidRPr="00AF1158">
        <w:rPr>
          <w:rFonts w:ascii="Times New Roman" w:hAnsi="Times New Roman"/>
          <w:b/>
          <w:sz w:val="24"/>
          <w:szCs w:val="24"/>
        </w:rPr>
        <w:t>m</w:t>
      </w:r>
      <w:r w:rsidRPr="00AF1158">
        <w:rPr>
          <w:rFonts w:ascii="Times New Roman" w:hAnsi="Times New Roman"/>
          <w:b/>
          <w:sz w:val="24"/>
          <w:szCs w:val="24"/>
          <w:vertAlign w:val="subscript"/>
        </w:rPr>
        <w:t>j</w:t>
      </w:r>
      <w:proofErr w:type="spellEnd"/>
      <w:r w:rsidRPr="00AF1158">
        <w:rPr>
          <w:rFonts w:ascii="Times New Roman" w:hAnsi="Times New Roman"/>
          <w:sz w:val="24"/>
          <w:szCs w:val="24"/>
        </w:rPr>
        <w:t>&lt;</w:t>
      </w:r>
      <w:proofErr w:type="spellStart"/>
      <w:r w:rsidRPr="00AF1158">
        <w:rPr>
          <w:rFonts w:ascii="Times New Roman" w:hAnsi="Times New Roman"/>
          <w:b/>
          <w:sz w:val="24"/>
          <w:szCs w:val="24"/>
        </w:rPr>
        <w:t>m</w:t>
      </w:r>
      <w:r w:rsidRPr="00AF1158">
        <w:rPr>
          <w:rFonts w:ascii="Times New Roman" w:hAnsi="Times New Roman"/>
          <w:b/>
          <w:sz w:val="24"/>
          <w:szCs w:val="24"/>
          <w:vertAlign w:val="subscript"/>
        </w:rPr>
        <w:t>j</w:t>
      </w:r>
      <w:r w:rsidRPr="00AF1158">
        <w:rPr>
          <w:rFonts w:ascii="Times New Roman" w:hAnsi="Times New Roman"/>
          <w:b/>
          <w:sz w:val="24"/>
          <w:szCs w:val="24"/>
          <w:vertAlign w:val="superscript"/>
        </w:rPr>
        <w:t>high</w:t>
      </w:r>
      <w:proofErr w:type="spellEnd"/>
      <w:r w:rsidRPr="00AF1158">
        <w:rPr>
          <w:rFonts w:ascii="Times New Roman" w:hAnsi="Times New Roman"/>
          <w:sz w:val="24"/>
          <w:szCs w:val="24"/>
        </w:rPr>
        <w:t xml:space="preserve">, where the bounds </w:t>
      </w:r>
      <w:proofErr w:type="spellStart"/>
      <w:r w:rsidRPr="00AF1158">
        <w:rPr>
          <w:rFonts w:ascii="Times New Roman" w:hAnsi="Times New Roman"/>
          <w:b/>
          <w:sz w:val="24"/>
          <w:szCs w:val="24"/>
        </w:rPr>
        <w:t>m</w:t>
      </w:r>
      <w:r w:rsidRPr="00AF1158">
        <w:rPr>
          <w:rFonts w:ascii="Times New Roman" w:hAnsi="Times New Roman"/>
          <w:b/>
          <w:sz w:val="24"/>
          <w:szCs w:val="24"/>
          <w:vertAlign w:val="subscript"/>
        </w:rPr>
        <w:t>j</w:t>
      </w:r>
      <w:r w:rsidRPr="00AF1158">
        <w:rPr>
          <w:rFonts w:ascii="Times New Roman" w:hAnsi="Times New Roman"/>
          <w:b/>
          <w:sz w:val="24"/>
          <w:szCs w:val="24"/>
          <w:vertAlign w:val="superscript"/>
        </w:rPr>
        <w:t>low</w:t>
      </w:r>
      <w:proofErr w:type="spellEnd"/>
      <w:r w:rsidRPr="00AF1158">
        <w:rPr>
          <w:rFonts w:ascii="Times New Roman" w:hAnsi="Times New Roman"/>
          <w:sz w:val="24"/>
          <w:szCs w:val="24"/>
        </w:rPr>
        <w:t xml:space="preserve"> and </w:t>
      </w:r>
      <w:proofErr w:type="spellStart"/>
      <w:r w:rsidRPr="00AF1158">
        <w:rPr>
          <w:rFonts w:ascii="Times New Roman" w:hAnsi="Times New Roman"/>
          <w:b/>
          <w:sz w:val="24"/>
          <w:szCs w:val="24"/>
        </w:rPr>
        <w:t>m</w:t>
      </w:r>
      <w:r w:rsidRPr="00AF1158">
        <w:rPr>
          <w:rFonts w:ascii="Times New Roman" w:hAnsi="Times New Roman"/>
          <w:b/>
          <w:sz w:val="24"/>
          <w:szCs w:val="24"/>
          <w:vertAlign w:val="subscript"/>
        </w:rPr>
        <w:t>j</w:t>
      </w:r>
      <w:r w:rsidRPr="00AF1158">
        <w:rPr>
          <w:rFonts w:ascii="Times New Roman" w:hAnsi="Times New Roman"/>
          <w:b/>
          <w:sz w:val="24"/>
          <w:szCs w:val="24"/>
          <w:vertAlign w:val="superscript"/>
        </w:rPr>
        <w:t>high</w:t>
      </w:r>
      <w:proofErr w:type="spellEnd"/>
      <w:r w:rsidRPr="00AF1158">
        <w:rPr>
          <w:rFonts w:ascii="Times New Roman" w:hAnsi="Times New Roman"/>
          <w:sz w:val="24"/>
          <w:szCs w:val="24"/>
        </w:rPr>
        <w:t xml:space="preserve"> are prescribed by the user. </w:t>
      </w:r>
      <w:r>
        <w:rPr>
          <w:rFonts w:ascii="Times New Roman" w:hAnsi="Times New Roman"/>
          <w:sz w:val="24"/>
          <w:szCs w:val="24"/>
        </w:rPr>
        <w:t>The CG solution implements this through projected gradient techniques. This is faster than the interior point methodology used in the subspace method.</w:t>
      </w:r>
    </w:p>
    <w:p w:rsidR="007E3981" w:rsidDel="008779CA" w:rsidRDefault="007E3981" w:rsidP="008F7CCB">
      <w:pPr>
        <w:pStyle w:val="ListParagraph"/>
        <w:ind w:left="360"/>
        <w:rPr>
          <w:del w:id="302" w:author="EOS" w:date="2011-06-14T16:19:00Z"/>
          <w:rFonts w:ascii="Times New Roman" w:hAnsi="Times New Roman"/>
          <w:sz w:val="24"/>
          <w:szCs w:val="24"/>
        </w:rPr>
      </w:pPr>
    </w:p>
    <w:p w:rsidR="007E3981" w:rsidRDefault="007E3981" w:rsidP="008F7CCB">
      <w:pPr>
        <w:pStyle w:val="ListParagraph"/>
        <w:ind w:left="360"/>
        <w:rPr>
          <w:rFonts w:ascii="Times New Roman" w:hAnsi="Times New Roman"/>
          <w:sz w:val="24"/>
          <w:szCs w:val="24"/>
        </w:rPr>
      </w:pPr>
    </w:p>
    <w:p w:rsidR="007E3981" w:rsidRDefault="007E3981" w:rsidP="006E2842">
      <w:pPr>
        <w:pStyle w:val="ListParagraph"/>
        <w:numPr>
          <w:ilvl w:val="0"/>
          <w:numId w:val="7"/>
        </w:numPr>
        <w:rPr>
          <w:rFonts w:ascii="Times New Roman" w:hAnsi="Times New Roman"/>
          <w:sz w:val="24"/>
          <w:szCs w:val="24"/>
        </w:rPr>
      </w:pPr>
      <w:r w:rsidRPr="003B0217">
        <w:rPr>
          <w:rFonts w:ascii="Times New Roman" w:hAnsi="Times New Roman"/>
          <w:b/>
          <w:sz w:val="24"/>
          <w:szCs w:val="24"/>
        </w:rPr>
        <w:t>Incorporation of geologic information using the</w:t>
      </w:r>
      <w:r w:rsidRPr="000F518D">
        <w:rPr>
          <w:rFonts w:ascii="Times New Roman" w:hAnsi="Times New Roman"/>
          <w:b/>
          <w:sz w:val="24"/>
          <w:szCs w:val="24"/>
        </w:rPr>
        <w:t xml:space="preserve"> </w:t>
      </w:r>
      <w:r w:rsidRPr="003B0217">
        <w:rPr>
          <w:rFonts w:ascii="Times New Roman" w:hAnsi="Times New Roman"/>
          <w:b/>
          <w:sz w:val="24"/>
          <w:szCs w:val="24"/>
        </w:rPr>
        <w:t>derivative terms i</w:t>
      </w:r>
      <w:r w:rsidRPr="000F518D">
        <w:rPr>
          <w:rFonts w:ascii="Times New Roman" w:hAnsi="Times New Roman"/>
          <w:b/>
          <w:sz w:val="24"/>
          <w:szCs w:val="24"/>
        </w:rPr>
        <w:t>n the model objective function</w:t>
      </w:r>
      <w:r w:rsidRPr="003B0217">
        <w:rPr>
          <w:rFonts w:ascii="Times New Roman" w:hAnsi="Times New Roman"/>
          <w:sz w:val="24"/>
          <w:szCs w:val="24"/>
        </w:rPr>
        <w:t>: The derivative terms in the model objective function can take the form</w:t>
      </w:r>
      <w:r>
        <w:rPr>
          <w:rFonts w:ascii="Times New Roman" w:hAnsi="Times New Roman"/>
          <w:sz w:val="24"/>
          <w:szCs w:val="24"/>
        </w:rPr>
        <w:t>:</w:t>
      </w:r>
    </w:p>
    <w:p w:rsidR="007E3981" w:rsidRDefault="007E3981" w:rsidP="005411FC">
      <w:pPr>
        <w:rPr>
          <w:rFonts w:ascii="Times New Roman" w:hAnsi="Times New Roman"/>
          <w:sz w:val="24"/>
          <w:szCs w:val="24"/>
        </w:rPr>
      </w:pPr>
    </w:p>
    <w:p w:rsidR="007E3981" w:rsidRDefault="007E3981" w:rsidP="00AF1158">
      <w:pPr>
        <w:rPr>
          <w:rFonts w:ascii="Times New Roman" w:hAnsi="Times New Roman"/>
          <w:sz w:val="24"/>
          <w:szCs w:val="24"/>
        </w:rPr>
      </w:pPr>
    </w:p>
    <w:bookmarkStart w:id="303" w:name="EQN01"/>
    <w:p w:rsidR="007E3981" w:rsidRPr="00FF03E2" w:rsidRDefault="00962591" w:rsidP="00AF1158">
      <w:pPr>
        <w:ind w:left="720"/>
        <w:jc w:val="center"/>
        <w:rPr>
          <w:rFonts w:ascii="Times New Roman" w:hAnsi="Times New Roman"/>
          <w:b/>
          <w:sz w:val="24"/>
          <w:szCs w:val="24"/>
        </w:rPr>
      </w:pPr>
      <w:r w:rsidRPr="00FD3EE1">
        <w:rPr>
          <w:rFonts w:ascii="Times New Roman" w:hAnsi="Times New Roman"/>
          <w:b/>
          <w:sz w:val="24"/>
          <w:szCs w:val="24"/>
        </w:rPr>
        <w:fldChar w:fldCharType="begin"/>
      </w:r>
      <w:r w:rsidR="007E3981" w:rsidRPr="00FD3EE1">
        <w:rPr>
          <w:rFonts w:ascii="Times New Roman" w:hAnsi="Times New Roman"/>
          <w:b/>
          <w:sz w:val="24"/>
          <w:szCs w:val="24"/>
        </w:rPr>
        <w:instrText xml:space="preserve"> QUOTE </w:instrText>
      </w:r>
      <w:r w:rsidR="00224D0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1.75pt;height:34.5pt"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3690&quot;/&gt;&lt;wsp:rsid wsp:val=&quot;00005C47&quot;/&gt;&lt;wsp:rsid wsp:val=&quot;0001094E&quot;/&gt;&lt;wsp:rsid wsp:val=&quot;00010FFB&quot;/&gt;&lt;wsp:rsid wsp:val=&quot;00013771&quot;/&gt;&lt;wsp:rsid wsp:val=&quot;0002353C&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368B&quot;/&gt;&lt;wsp:rsid wsp:val=&quot;00083821&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C02C2&quot;/&gt;&lt;wsp:rsid wsp:val=&quot;000C5244&quot;/&gt;&lt;wsp:rsid wsp:val=&quot;000D00FA&quot;/&gt;&lt;wsp:rsid wsp:val=&quot;000D1969&quot;/&gt;&lt;wsp:rsid wsp:val=&quot;000E3F50&quot;/&gt;&lt;wsp:rsid wsp:val=&quot;000E73BA&quot;/&gt;&lt;wsp:rsid wsp:val=&quot;000F1552&quot;/&gt;&lt;wsp:rsid wsp:val=&quot;000F3ACE&quot;/&gt;&lt;wsp:rsid wsp:val=&quot;000F518D&quot;/&gt;&lt;wsp:rsid wsp:val=&quot;0010427C&quot;/&gt;&lt;wsp:rsid wsp:val=&quot;00104326&quot;/&gt;&lt;wsp:rsid wsp:val=&quot;001101CD&quot;/&gt;&lt;wsp:rsid wsp:val=&quot;00111DB9&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80D57&quot;/&gt;&lt;wsp:rsid wsp:val=&quot;001816A1&quot;/&gt;&lt;wsp:rsid wsp:val=&quot;00183C3E&quot;/&gt;&lt;wsp:rsid wsp:val=&quot;00184EAA&quot;/&gt;&lt;wsp:rsid wsp:val=&quot;00185BEF&quot;/&gt;&lt;wsp:rsid wsp:val=&quot;00190959&quot;/&gt;&lt;wsp:rsid wsp:val=&quot;00191246&quot;/&gt;&lt;wsp:rsid wsp:val=&quot;00192D39&quot;/&gt;&lt;wsp:rsid wsp:val=&quot;001A075B&quot;/&gt;&lt;wsp:rsid wsp:val=&quot;001A21F3&quot;/&gt;&lt;wsp:rsid wsp:val=&quot;001A2718&quot;/&gt;&lt;wsp:rsid wsp:val=&quot;001A3497&quot;/&gt;&lt;wsp:rsid wsp:val=&quot;001A5338&quot;/&gt;&lt;wsp:rsid wsp:val=&quot;001B3B78&quot;/&gt;&lt;wsp:rsid wsp:val=&quot;001B7EF1&quot;/&gt;&lt;wsp:rsid wsp:val=&quot;001C0319&quot;/&gt;&lt;wsp:rsid wsp:val=&quot;001C26ED&quot;/&gt;&lt;wsp:rsid wsp:val=&quot;001C4CE8&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3487&quot;/&gt;&lt;wsp:rsid wsp:val=&quot;00201573&quot;/&gt;&lt;wsp:rsid wsp:val=&quot;00214D52&quot;/&gt;&lt;wsp:rsid wsp:val=&quot;00220FE4&quot;/&gt;&lt;wsp:rsid wsp:val=&quot;00222378&quot;/&gt;&lt;wsp:rsid wsp:val=&quot;00227D65&quot;/&gt;&lt;wsp:rsid wsp:val=&quot;00235DB2&quot;/&gt;&lt;wsp:rsid wsp:val=&quot;00237682&quot;/&gt;&lt;wsp:rsid wsp:val=&quot;00243047&quot;/&gt;&lt;wsp:rsid wsp:val=&quot;00244551&quot;/&gt;&lt;wsp:rsid wsp:val=&quot;00245855&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60B8&quot;/&gt;&lt;wsp:rsid wsp:val=&quot;00280B1B&quot;/&gt;&lt;wsp:rsid wsp:val=&quot;0028184D&quot;/&gt;&lt;wsp:rsid wsp:val=&quot;00286456&quot;/&gt;&lt;wsp:rsid wsp:val=&quot;00287166&quot;/&gt;&lt;wsp:rsid wsp:val=&quot;00292C41&quot;/&gt;&lt;wsp:rsid wsp:val=&quot;00294ED4&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FC9&quot;/&gt;&lt;wsp:rsid wsp:val=&quot;002D4437&quot;/&gt;&lt;wsp:rsid wsp:val=&quot;002D4BF8&quot;/&gt;&lt;wsp:rsid wsp:val=&quot;002D52A9&quot;/&gt;&lt;wsp:rsid wsp:val=&quot;002D5597&quot;/&gt;&lt;wsp:rsid wsp:val=&quot;002E1F6F&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E116D&quot;/&gt;&lt;wsp:rsid wsp:val=&quot;003E38C0&quot;/&gt;&lt;wsp:rsid wsp:val=&quot;003E66AF&quot;/&gt;&lt;wsp:rsid wsp:val=&quot;003F35C6&quot;/&gt;&lt;wsp:rsid wsp:val=&quot;003F4E62&quot;/&gt;&lt;wsp:rsid wsp:val=&quot;004014A9&quot;/&gt;&lt;wsp:rsid wsp:val=&quot;0040401C&quot;/&gt;&lt;wsp:rsid wsp:val=&quot;004040AA&quot;/&gt;&lt;wsp:rsid wsp:val=&quot;0040617F&quot;/&gt;&lt;wsp:rsid wsp:val=&quot;00407854&quot;/&gt;&lt;wsp:rsid wsp:val=&quot;004131F1&quot;/&gt;&lt;wsp:rsid wsp:val=&quot;00413819&quot;/&gt;&lt;wsp:rsid wsp:val=&quot;00413CAC&quot;/&gt;&lt;wsp:rsid wsp:val=&quot;004154C1&quot;/&gt;&lt;wsp:rsid wsp:val=&quot;00421567&quot;/&gt;&lt;wsp:rsid wsp:val=&quot;004350D5&quot;/&gt;&lt;wsp:rsid wsp:val=&quot;004359DE&quot;/&gt;&lt;wsp:rsid wsp:val=&quot;004372DA&quot;/&gt;&lt;wsp:rsid wsp:val=&quot;00441F20&quot;/&gt;&lt;wsp:rsid wsp:val=&quot;00442C2C&quot;/&gt;&lt;wsp:rsid wsp:val=&quot;004435D5&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36F5&quot;/&gt;&lt;wsp:rsid wsp:val=&quot;00567523&quot;/&gt;&lt;wsp:rsid wsp:val=&quot;00571209&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43A2&quot;/&gt;&lt;wsp:rsid wsp:val=&quot;005A59A4&quot;/&gt;&lt;wsp:rsid wsp:val=&quot;005A73A3&quot;/&gt;&lt;wsp:rsid wsp:val=&quot;005A77B0&quot;/&gt;&lt;wsp:rsid wsp:val=&quot;005B1E9B&quot;/&gt;&lt;wsp:rsid wsp:val=&quot;005B4841&quot;/&gt;&lt;wsp:rsid wsp:val=&quot;005B6EF1&quot;/&gt;&lt;wsp:rsid wsp:val=&quot;005E2D7A&quot;/&gt;&lt;wsp:rsid wsp:val=&quot;005E3A04&quot;/&gt;&lt;wsp:rsid wsp:val=&quot;005E7067&quot;/&gt;&lt;wsp:rsid wsp:val=&quot;005E7E24&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B5A&quot;/&gt;&lt;wsp:rsid wsp:val=&quot;006264C6&quot;/&gt;&lt;wsp:rsid wsp:val=&quot;0064469A&quot;/&gt;&lt;wsp:rsid wsp:val=&quot;00645EA6&quot;/&gt;&lt;wsp:rsid wsp:val=&quot;0064735A&quot;/&gt;&lt;wsp:rsid wsp:val=&quot;006474D4&quot;/&gt;&lt;wsp:rsid wsp:val=&quot;00650B09&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38D0&quot;/&gt;&lt;wsp:rsid wsp:val=&quot;00717836&quot;/&gt;&lt;wsp:rsid wsp:val=&quot;007228AE&quot;/&gt;&lt;wsp:rsid wsp:val=&quot;00726FD4&quot;/&gt;&lt;wsp:rsid wsp:val=&quot;00731313&quot;/&gt;&lt;wsp:rsid wsp:val=&quot;00734E17&quot;/&gt;&lt;wsp:rsid wsp:val=&quot;0073513A&quot;/&gt;&lt;wsp:rsid wsp:val=&quot;0074019F&quot;/&gt;&lt;wsp:rsid wsp:val=&quot;007501A9&quot;/&gt;&lt;wsp:rsid wsp:val=&quot;007503B0&quot;/&gt;&lt;wsp:rsid wsp:val=&quot;00753150&quot;/&gt;&lt;wsp:rsid wsp:val=&quot;00756327&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4B39&quot;/&gt;&lt;wsp:rsid wsp:val=&quot;007B4F8D&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B0E&quot;/&gt;&lt;wsp:rsid wsp:val=&quot;0080005E&quot;/&gt;&lt;wsp:rsid wsp:val=&quot;0080068F&quot;/&gt;&lt;wsp:rsid wsp:val=&quot;008031D6&quot;/&gt;&lt;wsp:rsid wsp:val=&quot;00805579&quot;/&gt;&lt;wsp:rsid wsp:val=&quot;008079AA&quot;/&gt;&lt;wsp:rsid wsp:val=&quot;00815DA8&quot;/&gt;&lt;wsp:rsid wsp:val=&quot;00817A14&quot;/&gt;&lt;wsp:rsid wsp:val=&quot;00817BAE&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54824&quot;/&gt;&lt;wsp:rsid wsp:val=&quot;008575C4&quot;/&gt;&lt;wsp:rsid wsp:val=&quot;008677FF&quot;/&gt;&lt;wsp:rsid wsp:val=&quot;00870A4C&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D6697&quot;/&gt;&lt;wsp:rsid wsp:val=&quot;008D6C16&quot;/&gt;&lt;wsp:rsid wsp:val=&quot;008D6EE3&quot;/&gt;&lt;wsp:rsid wsp:val=&quot;008E13F0&quot;/&gt;&lt;wsp:rsid wsp:val=&quot;008E2711&quot;/&gt;&lt;wsp:rsid wsp:val=&quot;008E4C77&quot;/&gt;&lt;wsp:rsid wsp:val=&quot;008E6318&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73CC&quot;/&gt;&lt;wsp:rsid wsp:val=&quot;00930FA2&quot;/&gt;&lt;wsp:rsid wsp:val=&quot;009319F7&quot;/&gt;&lt;wsp:rsid wsp:val=&quot;00931B7A&quot;/&gt;&lt;wsp:rsid wsp:val=&quot;009364A7&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70656&quot;/&gt;&lt;wsp:rsid wsp:val=&quot;0097147A&quot;/&gt;&lt;wsp:rsid wsp:val=&quot;00973646&quot;/&gt;&lt;wsp:rsid wsp:val=&quot;0098147B&quot;/&gt;&lt;wsp:rsid wsp:val=&quot;00986BAA&quot;/&gt;&lt;wsp:rsid wsp:val=&quot;00987818&quot;/&gt;&lt;wsp:rsid wsp:val=&quot;009A40EF&quot;/&gt;&lt;wsp:rsid wsp:val=&quot;009A7D42&quot;/&gt;&lt;wsp:rsid wsp:val=&quot;009B443B&quot;/&gt;&lt;wsp:rsid wsp:val=&quot;009B76AD&quot;/&gt;&lt;wsp:rsid wsp:val=&quot;009C06F6&quot;/&gt;&lt;wsp:rsid wsp:val=&quot;009C295F&quot;/&gt;&lt;wsp:rsid wsp:val=&quot;009C672C&quot;/&gt;&lt;wsp:rsid wsp:val=&quot;009C6866&quot;/&gt;&lt;wsp:rsid wsp:val=&quot;009C6D5F&quot;/&gt;&lt;wsp:rsid wsp:val=&quot;009D0E93&quot;/&gt;&lt;wsp:rsid wsp:val=&quot;009D11B3&quot;/&gt;&lt;wsp:rsid wsp:val=&quot;009D7352&quot;/&gt;&lt;wsp:rsid wsp:val=&quot;009E2817&quot;/&gt;&lt;wsp:rsid wsp:val=&quot;009E2BDB&quot;/&gt;&lt;wsp:rsid wsp:val=&quot;009E69D0&quot;/&gt;&lt;wsp:rsid wsp:val=&quot;009F141B&quot;/&gt;&lt;wsp:rsid wsp:val=&quot;009F5D88&quot;/&gt;&lt;wsp:rsid wsp:val=&quot;00A00CD6&quot;/&gt;&lt;wsp:rsid wsp:val=&quot;00A030A5&quot;/&gt;&lt;wsp:rsid wsp:val=&quot;00A116D6&quot;/&gt;&lt;wsp:rsid wsp:val=&quot;00A1347B&quot;/&gt;&lt;wsp:rsid wsp:val=&quot;00A16430&quot;/&gt;&lt;wsp:rsid wsp:val=&quot;00A17B60&quot;/&gt;&lt;wsp:rsid wsp:val=&quot;00A2124C&quot;/&gt;&lt;wsp:rsid wsp:val=&quot;00A23582&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667D&quot;/&gt;&lt;wsp:rsid wsp:val=&quot;00A562BF&quot;/&gt;&lt;wsp:rsid wsp:val=&quot;00A60CAD&quot;/&gt;&lt;wsp:rsid wsp:val=&quot;00A60D8D&quot;/&gt;&lt;wsp:rsid wsp:val=&quot;00A6117A&quot;/&gt;&lt;wsp:rsid wsp:val=&quot;00A6580A&quot;/&gt;&lt;wsp:rsid wsp:val=&quot;00A71A65&quot;/&gt;&lt;wsp:rsid wsp:val=&quot;00A727D4&quot;/&gt;&lt;wsp:rsid wsp:val=&quot;00A84402&quot;/&gt;&lt;wsp:rsid wsp:val=&quot;00A84420&quot;/&gt;&lt;wsp:rsid wsp:val=&quot;00A84CC5&quot;/&gt;&lt;wsp:rsid wsp:val=&quot;00A92031&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D04&quot;/&gt;&lt;wsp:rsid wsp:val=&quot;00B67031&quot;/&gt;&lt;wsp:rsid wsp:val=&quot;00B71218&quot;/&gt;&lt;wsp:rsid wsp:val=&quot;00B718FA&quot;/&gt;&lt;wsp:rsid wsp:val=&quot;00B80C7B&quot;/&gt;&lt;wsp:rsid wsp:val=&quot;00B8277A&quot;/&gt;&lt;wsp:rsid wsp:val=&quot;00B84B1F&quot;/&gt;&lt;wsp:rsid wsp:val=&quot;00B871AD&quot;/&gt;&lt;wsp:rsid wsp:val=&quot;00B938F6&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30046&quot;/&gt;&lt;wsp:rsid wsp:val=&quot;00C3656E&quot;/&gt;&lt;wsp:rsid wsp:val=&quot;00C37097&quot;/&gt;&lt;wsp:rsid wsp:val=&quot;00C37621&quot;/&gt;&lt;wsp:rsid wsp:val=&quot;00C40A78&quot;/&gt;&lt;wsp:rsid wsp:val=&quot;00C4502D&quot;/&gt;&lt;wsp:rsid wsp:val=&quot;00C462DA&quot;/&gt;&lt;wsp:rsid wsp:val=&quot;00C55610&quot;/&gt;&lt;wsp:rsid wsp:val=&quot;00C576A7&quot;/&gt;&lt;wsp:rsid wsp:val=&quot;00C614A9&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CD2&quot;/&gt;&lt;wsp:rsid wsp:val=&quot;00CA375A&quot;/&gt;&lt;wsp:rsid wsp:val=&quot;00CA4DD1&quot;/&gt;&lt;wsp:rsid wsp:val=&quot;00CA6C50&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A04B2&quot;/&gt;&lt;wsp:rsid wsp:val=&quot;00DA26F4&quot;/&gt;&lt;wsp:rsid wsp:val=&quot;00DA3907&quot;/&gt;&lt;wsp:rsid wsp:val=&quot;00DB0B66&quot;/&gt;&lt;wsp:rsid wsp:val=&quot;00DC3B95&quot;/&gt;&lt;wsp:rsid wsp:val=&quot;00DC3D2D&quot;/&gt;&lt;wsp:rsid wsp:val=&quot;00DC3F0C&quot;/&gt;&lt;wsp:rsid wsp:val=&quot;00DC6928&quot;/&gt;&lt;wsp:rsid wsp:val=&quot;00DC6D58&quot;/&gt;&lt;wsp:rsid wsp:val=&quot;00DD08C7&quot;/&gt;&lt;wsp:rsid wsp:val=&quot;00DD1B61&quot;/&gt;&lt;wsp:rsid wsp:val=&quot;00DD3D19&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C30B7&quot;/&gt;&lt;wsp:rsid wsp:val=&quot;00EC7A07&quot;/&gt;&lt;wsp:rsid wsp:val=&quot;00ED1BBA&quot;/&gt;&lt;wsp:rsid wsp:val=&quot;00ED2B61&quot;/&gt;&lt;wsp:rsid wsp:val=&quot;00ED7DA7&quot;/&gt;&lt;wsp:rsid wsp:val=&quot;00EE76C6&quot;/&gt;&lt;wsp:rsid wsp:val=&quot;00EF2731&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6194F&quot;/&gt;&lt;wsp:rsid wsp:val=&quot;00F61E0F&quot;/&gt;&lt;wsp:rsid wsp:val=&quot;00F626A6&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9C672C&quot;&gt;&lt;m:oMathPara&gt;&lt;m:oMath&gt;&lt;m:sSub&gt;&lt;m:sSubPr&gt;&lt;m:ctrlPr&gt;&lt;w:rPr&gt;&lt;w:rFonts w:ascii=&quot;Cambria Math&quot; w:h-ansi=&quot;Cambria Math&quot;/&gt;&lt;wx:font wx:val=&quot;Cambria Math&quot;/&gt;&lt;w:b/&gt;&lt;w:i/&gt;&lt;w:sz w:val=&quot;24&quot;/&gt;&lt;w:sz-cs w:val=&quot;24&quot;/&gt;&lt;/w:rPr&gt;&lt;/m:ctrlPr&gt;&lt;/m:sSubPr&gt;&lt;m:e&gt;&lt;m:r&gt;&lt;m:rPr&gt;&lt;m:sty m:val=&quot;b&quot;/&gt;&lt;/m:rPr&gt;&lt;w:rPr&gt;&lt;w:rFonts w:ascii=&quot;Cambria Math&quot; w:h-ansi=&quot;Cambria Math&quot;/&gt;&lt;wx:font wx:val=&quot;Cambria Math&quot;/&gt;&lt;w:b/&gt;&lt;w:sz w:val=&quot;24&quot;/&gt;&lt;w:sz-cs w:val=&quot;24&quot;/&gt;&lt;/w:rPr&gt;&lt;m:t&gt;I•&lt;/m:t&gt;&lt;/m:r&gt;&lt;/m:e&gt;&lt;m:sub&gt;&lt;m:r&gt;&lt;m:rPr&gt;&lt;m:sty m:val=&quot;bi&quot;/&gt;&lt;/m:rPr&gt;&lt;w:rPr&gt;&lt;w:rFonts w:ascii=&quot;Cambria Math&quot; w:h-ansi=&quot;Cambria Math&quot;/&gt;&lt;wx:font wx:val=&quot;Cambria Math&quot;/&gt;&lt;w:b/&gt;&lt;w:i/&gt;&lt;w:sz w:val=&quot;24&quot;/&gt;&lt;w:sz-cs w:val=&quot;24&quot;/&gt;&lt;/w:rPr&gt;&lt;m:t&gt;x&lt;/m:t&gt;&lt;/m:r&gt;&lt;/m:sub&gt;&lt;/m:sSub&gt;&lt;m:r&gt;&lt;m:rPr&gt;&lt;m:sty m:val=&quot;bi&quot;/&gt;&lt;/m:rPr&gt;&lt;w:rPr&gt;&lt;w:rFonts w:ascii=&quot;Cambria Math&quot; w:h-ansi=&quot;Cambria Math&quot;/&gt;&lt;wx:font wx:val=&quot;Cambria Math&quot;/&gt;&lt;w:b/&gt;&lt;w:i/&gt;&lt;w:sz w:val=&quot;24&quot;/&gt;&lt;w:sz-cs w:val=&quot;24&quot;/&gt;&lt;/w:rPr&gt;&lt;m:t&gt;=&lt;/m:t&gt;&lt;/m:r&gt;&lt;m:nary&gt;&lt;m:naryPr&gt;&lt;m:limLoc m:val=&quot;subSup&quot;/&gt;&lt;m:ctrlPr&gt;&lt;w:rPr&gt;&lt;w:rFonts w:ascii=&quot;Cambria Math&quot; w:h-ansi=&quot;Cambria Math&quot;/&gt;&lt;wx:font wx:val=&quot;Cambria Math&quot;/&gt;&lt;w:b/&gt;&lt;w:i/&gt;&lt;w:sz w:val=&quot;24&quot;/&gt;&lt;w:sz-cs w:val=&quot;24&quot;/&gt;&lt;/w:rPr&gt;&lt;/m:ctrlPr&gt;&lt;/m:naryPr&gt;&lt;m:sub&gt;&lt;m:r&gt;&lt;m:rPr&gt;&lt;m:sty m:val=&quot;b&quot;/&gt;&lt;/m:rPr&gt;&lt;w:rPr&gt;&lt;w:rFonts w:ascii=&quot;Cambria Math&quot; w:h-ansi=&quot;Cambria Math&quot;/&gt;&lt;wx:font wx:val=&quot;Cambria Math&quot;/&gt;&lt;w:b/&gt;&lt;w:sz w:val=&quot;24&quot;/&gt;&lt;w:sz-cs w:val=&quot;24&quot;/&gt;&lt;/w:rPr&gt;&lt;m:t&gt;I“&lt;/m:t&gt;&lt;/m:r&gt;&lt;/m:sub&gt;&lt;m:sup/&gt;&lt;m:e&gt;&lt;m:sSup&gt;&lt;m:sSupPr&gt;&lt;m:ctrlPr&gt;&lt;w:rPr&gt;&lt;w:rFonts w:ascii=&quot;Cambria Math&quot; w:h-ansi=&quot;Cambria Math&quot;/&gt;&lt;wx:font wx:val=&quot;Cambria Math&quot;/&gt;&lt;w:b/&gt;&lt;w:i/&gt;&lt;w:sz w:val=&quot;24&quot;/&gt;&lt;w:sz-cs w:val=&quot;24&quot;/&gt;&lt;/w:rPr&gt;&lt;/m:ctrlPr&gt;&lt;/m:sSupPr&gt;&lt;m:e&gt;&lt;m:d&gt;&lt;m:dPr&gt;&lt;m:begChr m:val=&quot;|&quot;/&gt;&lt;m:endChr m:val=&quot;|&quot;/&gt;&lt;m:ctrlPr&gt;&lt;w:rPr&gt;&lt;w:rFonts w:ascii=&quot;Cambria Math&quot; w:h-ansi=&quot;Cambria Math&quot;/&gt;&lt;wx:font wx:val=&quot;Cambria Math&quot;/&gt;&lt;w:b/&gt;&lt;w:i/&gt;&lt;w:sz w:val=&quot;24&quot;/&gt;&lt;w:sz-cs w:val=&quot;24&quot;/&gt;&lt;/w:rPr&gt;&lt;/m:ctrlPr&gt;&lt;/m:dPr&gt;&lt;m:e&gt;&lt;m:f&gt;&lt;m:fPr&gt;&lt;m:ctrlPr&gt;&lt;w:rPr&gt;&lt;w:rFonts w:ascii=&quot;Cambria Math&quot; w:h-ansi=&quot;Cambria Math&quot;/&gt;&lt;wx:font wx:val=&quot;Cambria Math&quot;/&gt;&lt;w:b/&gt;&lt;w:i/&gt;&lt;w:sz w:val=&quot;24&quot;/&gt;&lt;w:sz-cs w:val=&quot;24&quot;/&gt;&lt;/w:rPr&gt;&lt;/m:ctrlPr&gt;&lt;/m:fPr&gt;&lt;m:num&gt;&lt;m:r&gt;&lt;m:rPr&gt;&lt;m:sty m:val=&quot;bi&quot;/&gt;&lt;/m:rPr&gt;&lt;w:rPr&gt;&lt;w:rFonts w:ascii=&quot;Cambria Math&quot; w:h-ansi=&quot;Cambria Math&quot;/&gt;&lt;wx:font wx:val=&quot;Cambria Math&quot;/&gt;&lt;w:b/&gt;&lt;w:i/&gt;&lt;w:sz w:val=&quot;24&quot;/&gt;&lt;w:sz-cs w:val=&quot;24&quot;/&gt;&lt;/w:rPr&gt;&lt;m:t&gt;d&lt;/m:t&gt;&lt;/m:r&gt;&lt;m:d&gt;&lt;m:dPr&gt;&lt;m:ctrlPr&gt;&lt;w:rPr&gt;&lt;w:rFonts w:ascii=&quot;Cambria Math&quot; w:h-ansi=&quot;Cambria Math&quot;/&gt;&lt;wx:font wx:val=&quot;Cambria Math&quot;/&gt;&lt;w:b/&gt;&lt;w:i/&gt;&lt;w:sz w:val=&quot;24&quot;/&gt;&lt;w:sz-cs w:val=&quot;24&quot;/&gt;&lt;/w:rPr&gt;&lt;/m:ctrlPr&gt;&lt;/m:dPr&gt;&lt;m:e&gt;&lt;m:r&gt;&lt;m:rPr&gt;&lt;m:sty m:val=&quot;bi&quot;/&gt;&lt;/m:rPr&gt;&lt;w:rPr&gt;&lt;w:rFonts w:ascii=&quot;Cambria Math&quot; w:h-ansi=&quot;Cambria Math&quot;/&gt;&lt;wx:font wx:val=&quot;Cambria Math&quot;/&gt;&lt;w:b/&gt;&lt;w:i/&gt;&lt;w:sz w:val=&quot;24&quot;/&gt;&lt;w:sz-cs w:val=&quot;24&quot;/&gt;&lt;/w:rPr&gt;&lt;m:t&gt;m-&lt;/m:t&gt;&lt;/m:r&gt;&lt;m:sSub&gt;&lt;m:sSubPr&gt;&lt;m:ctrlPr&gt;&lt;w:rPr&gt;&lt;w:rFonts w:ascii=&quot;Cambria Math&quot; w:h-ansi=&quot;Cambria Math&quot;/&gt;&lt;wx:font wx:val=&quot;Cambria Math&quot;/&gt;&lt;w:b/&gt;&lt;w:i/&gt;&lt;w:sz w:val=&quot;24&quot;/&gt;&lt;w:sz-cs w:val=&quot;24&quot;/&gt;&lt;/w:rPr&gt;&lt;/m:ctrlPr&gt;&lt;/m:sSubPr&gt;&lt;m:e&gt;&lt;m:r&gt;&lt;m:rPr&gt;&lt;m:sty m:val=&quot;bi&quot;/&gt;&lt;/m:rPr&gt;&lt;w:rPr&gt;&lt;w:rFonts w:ascii=&quot;Cambria Math&quot; w:h-ansi=&quot;Cambria Math&quot;/&gt;&lt;wx:font wx:val=&quot;Cambria Math&quot;/&gt;&lt;w:b/&gt;&lt;w:i/&gt;&lt;w:sz w:val=&quot;24&quot;/&gt;&lt;w:sz-cs w:val=&quot;24&quot;/&gt;&lt;/w:rPr&gt;&lt;m:t&gt;m&lt;/m:t&gt;&lt;/m:r&gt;&lt;/m:e&gt;&lt;m:sub&gt;&lt;m:r&gt;&lt;m:rPr&gt;&lt;m:sty m:val=&quot;bi&quot;/&gt;&lt;/m:rPr&gt;&lt;w:rPr&gt;&lt;w:rFonts w:ascii=&quot;Cambria Math&quot; w:h-ansi=&quot;Cambria Math&quot;/&gt;&lt;wx:font wx:val=&quot;Cambria Math&quot;/&gt;&lt;w:b/&gt;&lt;w:i/&gt;&lt;w:sz w:val=&quot;24&quot;/&gt;&lt;w:sz-cs w:val=&quot;24&quot;/&gt;&lt;/w:rPr&gt;&lt;m:t&gt;ref&lt;/m:t&gt;&lt;/m:r&gt;&lt;/m:sub&gt;&lt;/m:sSub&gt;&lt;/m:e&gt;&lt;/m:d&gt;&lt;/m:num&gt;&lt;m:den&gt;&lt;m:r&gt;&lt;m:rPr&gt;&lt;m:sty m:val=&quot;bi&quot;/&gt;&lt;/m:rPr&gt;&lt;w:rPr&gt;&lt;w:rFonts w:ascii=&quot;Cambria Math&quot; w:h-ansi=&quot;Cambria Math&quot;/&gt;&lt;wx:font wx:val=&quot;Cambria Math&quot;/&gt;&lt;w:b/&gt;&lt;w:i/&gt;&lt;w:sz w:val=&quot;24&quot;/&gt;&lt;w:sz-cs w:val=&quot;24&quot;/&gt;&lt;/w:rPr&gt;&lt;m:t&gt;dx&lt;/m:t&gt;&lt;/m:r&gt;&lt;/m:den&gt;&lt;/m:f&gt;&lt;/m:e&gt;&lt;/m:d&gt;&lt;/m:e&gt;&lt;m:sup&gt;&lt;m:r&gt;&lt;m:rPr&gt;&lt;m:sty m:val=&quot;bi&quot;/&gt;&lt;/m:rPr&gt;&lt;w:rPr&gt;&lt;w:rFonts w:ascii=&quot;Cambria Math&quot; w:h-ansi=&quot;Cambria Math&quot;/&gt;&lt;wx:font wx:val=&quot;Cambria Math&quot;/&gt;&lt;w:b/&gt;&lt;w:i/&gt;&lt;w:sz w:val=&quot;24&quot;/&gt;&lt;w:sz-cs w:val=&quot;24&quot;/&gt;&lt;/w:rPr&gt;&lt;m:t&gt;2&lt;/m:t&gt;&lt;/m:r&gt;&lt;/m:sup&gt;&lt;/m:sSup&gt;&lt;/m:e&gt;&lt;/m:nary&gt;&lt;m:r&gt;&lt;m:rPr&gt;&lt;m:sty m:val=&quot;bi&quot;/&gt;&lt;/m:rPr&gt;&lt;w:rPr&gt;&lt;w:rFonts w:ascii=&quot;Cambria Math&quot; w:h-ansi=&quot;Cambria Math&quot;/&gt;&lt;wx:font wx:val=&quot;Cambria Math&quot;/&gt;&lt;w:b/&gt;&lt;w:i/&gt;&lt;w:sz w:val=&quot;24&quot;/&gt;&lt;w:sz-cs w:val=&quot;24&quot;/&gt;&lt;/w:rPr&gt;&lt;m:t&gt;dv&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11" o:title="" chromakey="white"/>
          </v:shape>
        </w:pict>
      </w:r>
      <w:r w:rsidR="007E3981" w:rsidRPr="00FD3EE1">
        <w:rPr>
          <w:rFonts w:ascii="Times New Roman" w:hAnsi="Times New Roman"/>
          <w:b/>
          <w:sz w:val="24"/>
          <w:szCs w:val="24"/>
        </w:rPr>
        <w:instrText xml:space="preserve"> </w:instrText>
      </w:r>
      <w:r w:rsidRPr="00FD3EE1">
        <w:rPr>
          <w:rFonts w:ascii="Times New Roman" w:hAnsi="Times New Roman"/>
          <w:b/>
          <w:sz w:val="24"/>
          <w:szCs w:val="24"/>
        </w:rPr>
        <w:fldChar w:fldCharType="separate"/>
      </w:r>
      <w:r w:rsidRPr="00654F21">
        <w:rPr>
          <w:rFonts w:ascii="Times New Roman" w:hAnsi="Times New Roman"/>
          <w:b/>
          <w:sz w:val="24"/>
          <w:szCs w:val="24"/>
        </w:rPr>
        <w:fldChar w:fldCharType="begin"/>
      </w:r>
      <w:r w:rsidR="007E3981" w:rsidRPr="00654F21">
        <w:rPr>
          <w:rFonts w:ascii="Times New Roman" w:hAnsi="Times New Roman"/>
          <w:b/>
          <w:sz w:val="24"/>
          <w:szCs w:val="24"/>
        </w:rPr>
        <w:instrText xml:space="preserve"> QUOTE </w:instrText>
      </w:r>
      <w:r w:rsidR="00F24369">
        <w:pict>
          <v:shape id="_x0000_i1026" type="#_x0000_t75" style="width:144.75pt;height:36.75pt" equationxml="&lt;?xml version=&quot;1.0&quot; encoding=&quot;UTF-8&quot; standalone=&quot;yes&quot;?&gt;&#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2F53&quot;/&gt;&lt;wsp:rsid wsp:val=&quot;00003690&quot;/&gt;&lt;wsp:rsid wsp:val=&quot;00005C47&quot;/&gt;&lt;wsp:rsid wsp:val=&quot;0001094E&quot;/&gt;&lt;wsp:rsid wsp:val=&quot;00010FFB&quot;/&gt;&lt;wsp:rsid wsp:val=&quot;00013771&quot;/&gt;&lt;wsp:rsid wsp:val=&quot;0002353C&quot;/&gt;&lt;wsp:rsid wsp:val=&quot;00027607&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2BAD&quot;/&gt;&lt;wsp:rsid wsp:val=&quot;0008368B&quot;/&gt;&lt;wsp:rsid wsp:val=&quot;00083821&quot;/&gt;&lt;wsp:rsid wsp:val=&quot;000856E9&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B477D&quot;/&gt;&lt;wsp:rsid wsp:val=&quot;000C02C2&quot;/&gt;&lt;wsp:rsid wsp:val=&quot;000C5244&quot;/&gt;&lt;wsp:rsid wsp:val=&quot;000C560B&quot;/&gt;&lt;wsp:rsid wsp:val=&quot;000D00FA&quot;/&gt;&lt;wsp:rsid wsp:val=&quot;000D1969&quot;/&gt;&lt;wsp:rsid wsp:val=&quot;000E3F50&quot;/&gt;&lt;wsp:rsid wsp:val=&quot;000E73BA&quot;/&gt;&lt;wsp:rsid wsp:val=&quot;000E7588&quot;/&gt;&lt;wsp:rsid wsp:val=&quot;000F1552&quot;/&gt;&lt;wsp:rsid wsp:val=&quot;000F3ACE&quot;/&gt;&lt;wsp:rsid wsp:val=&quot;000F518D&quot;/&gt;&lt;wsp:rsid wsp:val=&quot;0010427C&quot;/&gt;&lt;wsp:rsid wsp:val=&quot;00104326&quot;/&gt;&lt;wsp:rsid wsp:val=&quot;001101CD&quot;/&gt;&lt;wsp:rsid wsp:val=&quot;00111394&quot;/&gt;&lt;wsp:rsid wsp:val=&quot;00111DB9&quot;/&gt;&lt;wsp:rsid wsp:val=&quot;00114A92&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766FA&quot;/&gt;&lt;wsp:rsid wsp:val=&quot;00180D57&quot;/&gt;&lt;wsp:rsid wsp:val=&quot;001816A1&quot;/&gt;&lt;wsp:rsid wsp:val=&quot;00183C3E&quot;/&gt;&lt;wsp:rsid wsp:val=&quot;00184EAA&quot;/&gt;&lt;wsp:rsid wsp:val=&quot;00185BEF&quot;/&gt;&lt;wsp:rsid wsp:val=&quot;00190959&quot;/&gt;&lt;wsp:rsid wsp:val=&quot;00191246&quot;/&gt;&lt;wsp:rsid wsp:val=&quot;001926D6&quot;/&gt;&lt;wsp:rsid wsp:val=&quot;00192D39&quot;/&gt;&lt;wsp:rsid wsp:val=&quot;001A075B&quot;/&gt;&lt;wsp:rsid wsp:val=&quot;001A21F3&quot;/&gt;&lt;wsp:rsid wsp:val=&quot;001A2718&quot;/&gt;&lt;wsp:rsid wsp:val=&quot;001A3497&quot;/&gt;&lt;wsp:rsid wsp:val=&quot;001A5338&quot;/&gt;&lt;wsp:rsid wsp:val=&quot;001B248E&quot;/&gt;&lt;wsp:rsid wsp:val=&quot;001B3B78&quot;/&gt;&lt;wsp:rsid wsp:val=&quot;001B7EF1&quot;/&gt;&lt;wsp:rsid wsp:val=&quot;001C0319&quot;/&gt;&lt;wsp:rsid wsp:val=&quot;001C26ED&quot;/&gt;&lt;wsp:rsid wsp:val=&quot;001C4CE8&quot;/&gt;&lt;wsp:rsid wsp:val=&quot;001C54D1&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2344&quot;/&gt;&lt;wsp:rsid wsp:val=&quot;001F3487&quot;/&gt;&lt;wsp:rsid wsp:val=&quot;00201573&quot;/&gt;&lt;wsp:rsid wsp:val=&quot;00214D52&quot;/&gt;&lt;wsp:rsid wsp:val=&quot;00220FE4&quot;/&gt;&lt;wsp:rsid wsp:val=&quot;00221D12&quot;/&gt;&lt;wsp:rsid wsp:val=&quot;00221F33&quot;/&gt;&lt;wsp:rsid wsp:val=&quot;00222378&quot;/&gt;&lt;wsp:rsid wsp:val=&quot;00222BD2&quot;/&gt;&lt;wsp:rsid wsp:val=&quot;00223B21&quot;/&gt;&lt;wsp:rsid wsp:val=&quot;00227D65&quot;/&gt;&lt;wsp:rsid wsp:val=&quot;00234213&quot;/&gt;&lt;wsp:rsid wsp:val=&quot;00235DB2&quot;/&gt;&lt;wsp:rsid wsp:val=&quot;00237682&quot;/&gt;&lt;wsp:rsid wsp:val=&quot;00243047&quot;/&gt;&lt;wsp:rsid wsp:val=&quot;00244551&quot;/&gt;&lt;wsp:rsid wsp:val=&quot;00245855&quot;/&gt;&lt;wsp:rsid wsp:val=&quot;0024666C&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4188&quot;/&gt;&lt;wsp:rsid wsp:val=&quot;002760B8&quot;/&gt;&lt;wsp:rsid wsp:val=&quot;00280B1B&quot;/&gt;&lt;wsp:rsid wsp:val=&quot;0028184D&quot;/&gt;&lt;wsp:rsid wsp:val=&quot;00286456&quot;/&gt;&lt;wsp:rsid wsp:val=&quot;00287166&quot;/&gt;&lt;wsp:rsid wsp:val=&quot;00292C41&quot;/&gt;&lt;wsp:rsid wsp:val=&quot;00294102&quot;/&gt;&lt;wsp:rsid wsp:val=&quot;00294ED4&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A39&quot;/&gt;&lt;wsp:rsid wsp:val=&quot;002D2FC9&quot;/&gt;&lt;wsp:rsid wsp:val=&quot;002D4437&quot;/&gt;&lt;wsp:rsid wsp:val=&quot;002D4BF8&quot;/&gt;&lt;wsp:rsid wsp:val=&quot;002D52A9&quot;/&gt;&lt;wsp:rsid wsp:val=&quot;002D5597&quot;/&gt;&lt;wsp:rsid wsp:val=&quot;002E1F6F&quot;/&gt;&lt;wsp:rsid wsp:val=&quot;002E2751&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07A&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3972&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849BE&quot;/&gt;&lt;wsp:rsid wsp:val=&quot;00390917&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D1F89&quot;/&gt;&lt;wsp:rsid wsp:val=&quot;003D21BB&quot;/&gt;&lt;wsp:rsid wsp:val=&quot;003E116D&quot;/&gt;&lt;wsp:rsid wsp:val=&quot;003E1C62&quot;/&gt;&lt;wsp:rsid wsp:val=&quot;003E38C0&quot;/&gt;&lt;wsp:rsid wsp:val=&quot;003E66AF&quot;/&gt;&lt;wsp:rsid wsp:val=&quot;003F35C6&quot;/&gt;&lt;wsp:rsid wsp:val=&quot;003F4E62&quot;/&gt;&lt;wsp:rsid wsp:val=&quot;004014A9&quot;/&gt;&lt;wsp:rsid wsp:val=&quot;0040401C&quot;/&gt;&lt;wsp:rsid wsp:val=&quot;004040AA&quot;/&gt;&lt;wsp:rsid wsp:val=&quot;0040604E&quot;/&gt;&lt;wsp:rsid wsp:val=&quot;0040617F&quot;/&gt;&lt;wsp:rsid wsp:val=&quot;00407854&quot;/&gt;&lt;wsp:rsid wsp:val=&quot;004131F1&quot;/&gt;&lt;wsp:rsid wsp:val=&quot;00413819&quot;/&gt;&lt;wsp:rsid wsp:val=&quot;00413CAC&quot;/&gt;&lt;wsp:rsid wsp:val=&quot;00414E26&quot;/&gt;&lt;wsp:rsid wsp:val=&quot;004154C1&quot;/&gt;&lt;wsp:rsid wsp:val=&quot;00415A7B&quot;/&gt;&lt;wsp:rsid wsp:val=&quot;00421142&quot;/&gt;&lt;wsp:rsid wsp:val=&quot;00421567&quot;/&gt;&lt;wsp:rsid wsp:val=&quot;0042321C&quot;/&gt;&lt;wsp:rsid wsp:val=&quot;004274B0&quot;/&gt;&lt;wsp:rsid wsp:val=&quot;004350D5&quot;/&gt;&lt;wsp:rsid wsp:val=&quot;004359DE&quot;/&gt;&lt;wsp:rsid wsp:val=&quot;004372DA&quot;/&gt;&lt;wsp:rsid wsp:val=&quot;00441F20&quot;/&gt;&lt;wsp:rsid wsp:val=&quot;00442C2C&quot;/&gt;&lt;wsp:rsid wsp:val=&quot;004435D5&quot;/&gt;&lt;wsp:rsid wsp:val=&quot;00444D18&quot;/&gt;&lt;wsp:rsid wsp:val=&quot;00447956&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C58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04815&quot;/&gt;&lt;wsp:rsid wsp:val=&quot;00506A1C&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530&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2940&quot;/&gt;&lt;wsp:rsid wsp:val=&quot;005636F5&quot;/&gt;&lt;wsp:rsid wsp:val=&quot;00567523&quot;/&gt;&lt;wsp:rsid wsp:val=&quot;00571209&quot;/&gt;&lt;wsp:rsid wsp:val=&quot;00573FCC&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2FBB&quot;/&gt;&lt;wsp:rsid wsp:val=&quot;005A43A2&quot;/&gt;&lt;wsp:rsid wsp:val=&quot;005A59A4&quot;/&gt;&lt;wsp:rsid wsp:val=&quot;005A73A3&quot;/&gt;&lt;wsp:rsid wsp:val=&quot;005A77B0&quot;/&gt;&lt;wsp:rsid wsp:val=&quot;005B1E9B&quot;/&gt;&lt;wsp:rsid wsp:val=&quot;005B4841&quot;/&gt;&lt;wsp:rsid wsp:val=&quot;005B6EF1&quot;/&gt;&lt;wsp:rsid wsp:val=&quot;005D4810&quot;/&gt;&lt;wsp:rsid wsp:val=&quot;005E2D7A&quot;/&gt;&lt;wsp:rsid wsp:val=&quot;005E3A04&quot;/&gt;&lt;wsp:rsid wsp:val=&quot;005E7067&quot;/&gt;&lt;wsp:rsid wsp:val=&quot;005E7E24&quot;/&gt;&lt;wsp:rsid wsp:val=&quot;005E7FC1&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223&quot;/&gt;&lt;wsp:rsid wsp:val=&quot;00623B5A&quot;/&gt;&lt;wsp:rsid wsp:val=&quot;006264C6&quot;/&gt;&lt;wsp:rsid wsp:val=&quot;00641DB2&quot;/&gt;&lt;wsp:rsid wsp:val=&quot;0064469A&quot;/&gt;&lt;wsp:rsid wsp:val=&quot;00645EA6&quot;/&gt;&lt;wsp:rsid wsp:val=&quot;0064735A&quot;/&gt;&lt;wsp:rsid wsp:val=&quot;006474D4&quot;/&gt;&lt;wsp:rsid wsp:val=&quot;00650B09&quot;/&gt;&lt;wsp:rsid wsp:val=&quot;006526D8&quot;/&gt;&lt;wsp:rsid wsp:val=&quot;00654F21&quot;/&gt;&lt;wsp:rsid wsp:val=&quot;006574C1&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07EC&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187F&quot;/&gt;&lt;wsp:rsid wsp:val=&quot;007138D0&quot;/&gt;&lt;wsp:rsid wsp:val=&quot;00717836&quot;/&gt;&lt;wsp:rsid wsp:val=&quot;007228AE&quot;/&gt;&lt;wsp:rsid wsp:val=&quot;007249A2&quot;/&gt;&lt;wsp:rsid wsp:val=&quot;00726FD4&quot;/&gt;&lt;wsp:rsid wsp:val=&quot;00731313&quot;/&gt;&lt;wsp:rsid wsp:val=&quot;00734E17&quot;/&gt;&lt;wsp:rsid wsp:val=&quot;0073513A&quot;/&gt;&lt;wsp:rsid wsp:val=&quot;0074019F&quot;/&gt;&lt;wsp:rsid wsp:val=&quot;00745AA1&quot;/&gt;&lt;wsp:rsid wsp:val=&quot;007501A9&quot;/&gt;&lt;wsp:rsid wsp:val=&quot;007503B0&quot;/&gt;&lt;wsp:rsid wsp:val=&quot;00752CFA&quot;/&gt;&lt;wsp:rsid wsp:val=&quot;00753150&quot;/&gt;&lt;wsp:rsid wsp:val=&quot;00756327&quot;/&gt;&lt;wsp:rsid wsp:val=&quot;00760C78&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0BF5&quot;/&gt;&lt;wsp:rsid wsp:val=&quot;007B4B39&quot;/&gt;&lt;wsp:rsid wsp:val=&quot;007B4F8D&quot;/&gt;&lt;wsp:rsid wsp:val=&quot;007C02BB&quot;/&gt;&lt;wsp:rsid wsp:val=&quot;007C0D08&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97E&quot;/&gt;&lt;wsp:rsid wsp:val=&quot;007F5B0E&quot;/&gt;&lt;wsp:rsid wsp:val=&quot;0080005E&quot;/&gt;&lt;wsp:rsid wsp:val=&quot;0080068F&quot;/&gt;&lt;wsp:rsid wsp:val=&quot;008031D6&quot;/&gt;&lt;wsp:rsid wsp:val=&quot;00804A30&quot;/&gt;&lt;wsp:rsid wsp:val=&quot;00805579&quot;/&gt;&lt;wsp:rsid wsp:val=&quot;008063C9&quot;/&gt;&lt;wsp:rsid wsp:val=&quot;008079AA&quot;/&gt;&lt;wsp:rsid wsp:val=&quot;00815DA8&quot;/&gt;&lt;wsp:rsid wsp:val=&quot;00817A14&quot;/&gt;&lt;wsp:rsid wsp:val=&quot;00817BAE&quot;/&gt;&lt;wsp:rsid wsp:val=&quot;00820AEF&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46C57&quot;/&gt;&lt;wsp:rsid wsp:val=&quot;00854824&quot;/&gt;&lt;wsp:rsid wsp:val=&quot;008575C4&quot;/&gt;&lt;wsp:rsid wsp:val=&quot;008677FF&quot;/&gt;&lt;wsp:rsid wsp:val=&quot;00870A4C&quot;/&gt;&lt;wsp:rsid wsp:val=&quot;00872635&quot;/&gt;&lt;wsp:rsid wsp:val=&quot;00872D50&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C1F30&quot;/&gt;&lt;wsp:rsid wsp:val=&quot;008C5CD4&quot;/&gt;&lt;wsp:rsid wsp:val=&quot;008D6697&quot;/&gt;&lt;wsp:rsid wsp:val=&quot;008D6C16&quot;/&gt;&lt;wsp:rsid wsp:val=&quot;008D6EE3&quot;/&gt;&lt;wsp:rsid wsp:val=&quot;008E13F0&quot;/&gt;&lt;wsp:rsid wsp:val=&quot;008E2711&quot;/&gt;&lt;wsp:rsid wsp:val=&quot;008E4C77&quot;/&gt;&lt;wsp:rsid wsp:val=&quot;008E6318&quot;/&gt;&lt;wsp:rsid wsp:val=&quot;008E768D&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73CC&quot;/&gt;&lt;wsp:rsid wsp:val=&quot;00930FA2&quot;/&gt;&lt;wsp:rsid wsp:val=&quot;009319F7&quot;/&gt;&lt;wsp:rsid wsp:val=&quot;00931B7A&quot;/&gt;&lt;wsp:rsid wsp:val=&quot;009364A7&quot;/&gt;&lt;wsp:rsid wsp:val=&quot;00937BD8&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6690B&quot;/&gt;&lt;wsp:rsid wsp:val=&quot;00967A02&quot;/&gt;&lt;wsp:rsid wsp:val=&quot;00970656&quot;/&gt;&lt;wsp:rsid wsp:val=&quot;0097147A&quot;/&gt;&lt;wsp:rsid wsp:val=&quot;00973646&quot;/&gt;&lt;wsp:rsid wsp:val=&quot;0098147B&quot;/&gt;&lt;wsp:rsid wsp:val=&quot;00986BAA&quot;/&gt;&lt;wsp:rsid wsp:val=&quot;00987818&quot;/&gt;&lt;wsp:rsid wsp:val=&quot;009A1A34&quot;/&gt;&lt;wsp:rsid wsp:val=&quot;009A40EF&quot;/&gt;&lt;wsp:rsid wsp:val=&quot;009A7D42&quot;/&gt;&lt;wsp:rsid wsp:val=&quot;009B405E&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6562&quot;/&gt;&lt;wsp:rsid wsp:val=&quot;009D7352&quot;/&gt;&lt;wsp:rsid wsp:val=&quot;009E2817&quot;/&gt;&lt;wsp:rsid wsp:val=&quot;009E2BDB&quot;/&gt;&lt;wsp:rsid wsp:val=&quot;009E69D0&quot;/&gt;&lt;wsp:rsid wsp:val=&quot;009F141B&quot;/&gt;&lt;wsp:rsid wsp:val=&quot;009F2438&quot;/&gt;&lt;wsp:rsid wsp:val=&quot;009F5D88&quot;/&gt;&lt;wsp:rsid wsp:val=&quot;00A00CD6&quot;/&gt;&lt;wsp:rsid wsp:val=&quot;00A030A5&quot;/&gt;&lt;wsp:rsid wsp:val=&quot;00A04AA6&quot;/&gt;&lt;wsp:rsid wsp:val=&quot;00A116D6&quot;/&gt;&lt;wsp:rsid wsp:val=&quot;00A1347B&quot;/&gt;&lt;wsp:rsid wsp:val=&quot;00A1496A&quot;/&gt;&lt;wsp:rsid wsp:val=&quot;00A16430&quot;/&gt;&lt;wsp:rsid wsp:val=&quot;00A17B60&quot;/&gt;&lt;wsp:rsid wsp:val=&quot;00A2124C&quot;/&gt;&lt;wsp:rsid wsp:val=&quot;00A23582&quot;/&gt;&lt;wsp:rsid wsp:val=&quot;00A276F3&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5633&quot;/&gt;&lt;wsp:rsid wsp:val=&quot;00A4667D&quot;/&gt;&lt;wsp:rsid wsp:val=&quot;00A562BF&quot;/&gt;&lt;wsp:rsid wsp:val=&quot;00A60CAD&quot;/&gt;&lt;wsp:rsid wsp:val=&quot;00A60D8D&quot;/&gt;&lt;wsp:rsid wsp:val=&quot;00A6117A&quot;/&gt;&lt;wsp:rsid wsp:val=&quot;00A6580A&quot;/&gt;&lt;wsp:rsid wsp:val=&quot;00A66E9D&quot;/&gt;&lt;wsp:rsid wsp:val=&quot;00A71A65&quot;/&gt;&lt;wsp:rsid wsp:val=&quot;00A727D4&quot;/&gt;&lt;wsp:rsid wsp:val=&quot;00A84402&quot;/&gt;&lt;wsp:rsid wsp:val=&quot;00A84420&quot;/&gt;&lt;wsp:rsid wsp:val=&quot;00A84CC5&quot;/&gt;&lt;wsp:rsid wsp:val=&quot;00A92031&quot;/&gt;&lt;wsp:rsid wsp:val=&quot;00A94385&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2934&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CCC&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879&quot;/&gt;&lt;wsp:rsid wsp:val=&quot;00B57D04&quot;/&gt;&lt;wsp:rsid wsp:val=&quot;00B63CF0&quot;/&gt;&lt;wsp:rsid wsp:val=&quot;00B67031&quot;/&gt;&lt;wsp:rsid wsp:val=&quot;00B71218&quot;/&gt;&lt;wsp:rsid wsp:val=&quot;00B718FA&quot;/&gt;&lt;wsp:rsid wsp:val=&quot;00B73777&quot;/&gt;&lt;wsp:rsid wsp:val=&quot;00B80C7B&quot;/&gt;&lt;wsp:rsid wsp:val=&quot;00B8277A&quot;/&gt;&lt;wsp:rsid wsp:val=&quot;00B84B1F&quot;/&gt;&lt;wsp:rsid wsp:val=&quot;00B871AD&quot;/&gt;&lt;wsp:rsid wsp:val=&quot;00B938F6&quot;/&gt;&lt;wsp:rsid wsp:val=&quot;00BA064E&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30046&quot;/&gt;&lt;wsp:rsid wsp:val=&quot;00C33C15&quot;/&gt;&lt;wsp:rsid wsp:val=&quot;00C3656E&quot;/&gt;&lt;wsp:rsid wsp:val=&quot;00C37097&quot;/&gt;&lt;wsp:rsid wsp:val=&quot;00C37621&quot;/&gt;&lt;wsp:rsid wsp:val=&quot;00C40A78&quot;/&gt;&lt;wsp:rsid wsp:val=&quot;00C41A8B&quot;/&gt;&lt;wsp:rsid wsp:val=&quot;00C4502D&quot;/&gt;&lt;wsp:rsid wsp:val=&quot;00C462DA&quot;/&gt;&lt;wsp:rsid wsp:val=&quot;00C55610&quot;/&gt;&lt;wsp:rsid wsp:val=&quot;00C5719F&quot;/&gt;&lt;wsp:rsid wsp:val=&quot;00C576A7&quot;/&gt;&lt;wsp:rsid wsp:val=&quot;00C614A9&quot;/&gt;&lt;wsp:rsid wsp:val=&quot;00C6219E&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782&quot;/&gt;&lt;wsp:rsid wsp:val=&quot;00C92CD2&quot;/&gt;&lt;wsp:rsid wsp:val=&quot;00CA375A&quot;/&gt;&lt;wsp:rsid wsp:val=&quot;00CA4DD1&quot;/&gt;&lt;wsp:rsid wsp:val=&quot;00CA6C50&quot;/&gt;&lt;wsp:rsid wsp:val=&quot;00CA7237&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2BB5&quot;/&gt;&lt;wsp:rsid wsp:val=&quot;00D753AF&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94633&quot;/&gt;&lt;wsp:rsid wsp:val=&quot;00DA04B2&quot;/&gt;&lt;wsp:rsid wsp:val=&quot;00DA26F4&quot;/&gt;&lt;wsp:rsid wsp:val=&quot;00DA3907&quot;/&gt;&lt;wsp:rsid wsp:val=&quot;00DB0B66&quot;/&gt;&lt;wsp:rsid wsp:val=&quot;00DC3B95&quot;/&gt;&lt;wsp:rsid wsp:val=&quot;00DC3D2D&quot;/&gt;&lt;wsp:rsid wsp:val=&quot;00DC3F0C&quot;/&gt;&lt;wsp:rsid wsp:val=&quot;00DC4DC1&quot;/&gt;&lt;wsp:rsid wsp:val=&quot;00DC6928&quot;/&gt;&lt;wsp:rsid wsp:val=&quot;00DC6D58&quot;/&gt;&lt;wsp:rsid wsp:val=&quot;00DD08C7&quot;/&gt;&lt;wsp:rsid wsp:val=&quot;00DD1B61&quot;/&gt;&lt;wsp:rsid wsp:val=&quot;00DD2589&quot;/&gt;&lt;wsp:rsid wsp:val=&quot;00DD3D19&quot;/&gt;&lt;wsp:rsid wsp:val=&quot;00DD42AB&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04E2&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40799&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0317&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B70DA&quot;/&gt;&lt;wsp:rsid wsp:val=&quot;00EC02ED&quot;/&gt;&lt;wsp:rsid wsp:val=&quot;00EC1B56&quot;/&gt;&lt;wsp:rsid wsp:val=&quot;00EC30B7&quot;/&gt;&lt;wsp:rsid wsp:val=&quot;00EC5E78&quot;/&gt;&lt;wsp:rsid wsp:val=&quot;00EC7A07&quot;/&gt;&lt;wsp:rsid wsp:val=&quot;00ED1BBA&quot;/&gt;&lt;wsp:rsid wsp:val=&quot;00ED2B61&quot;/&gt;&lt;wsp:rsid wsp:val=&quot;00ED5F17&quot;/&gt;&lt;wsp:rsid wsp:val=&quot;00ED7DA7&quot;/&gt;&lt;wsp:rsid wsp:val=&quot;00EE76C6&quot;/&gt;&lt;wsp:rsid wsp:val=&quot;00EF2731&quot;/&gt;&lt;wsp:rsid wsp:val=&quot;00EF60F5&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467F0&quot;/&gt;&lt;wsp:rsid wsp:val=&quot;00F6194F&quot;/&gt;&lt;wsp:rsid wsp:val=&quot;00F61E0F&quot;/&gt;&lt;wsp:rsid wsp:val=&quot;00F626A6&quot;/&gt;&lt;wsp:rsid wsp:val=&quot;00F63973&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2D47&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0F1B&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FD0F1B&quot;&gt;&lt;m:oMathPara&gt;&lt;m:oMath&gt;&lt;m:sSub&gt;&lt;m:sSubPr&gt;&lt;m:ctrlPr&gt;&lt;w:rPr&gt;&lt;w:rFonts w:ascii=&quot;Cambria Math&quot; w:h-ansi=&quot;Cambria Math&quot;/&gt;&lt;wx:font wx:val=&quot;Cambria Math&quot;/&gt;&lt;w:b/&gt;&lt;w:i/&gt;&lt;w:sz w:val=&quot;28&quot;/&gt;&lt;w:sz-cs w:val=&quot;28&quot;/&gt;&lt;/w:rPr&gt;&lt;/m:ctrlPr&gt;&lt;/m:sSubPr&gt;&lt;m:e&gt;&lt;m:r&gt;&lt;m:rPr&gt;&lt;m:sty m:val=&quot;b&quot;/&gt;&lt;/m:rPr&gt;&lt;w:rPr&gt;&lt;w:rFonts w:ascii=&quot;Cambria Math&quot; w:h-ansi=&quot;Cambria Math&quot;/&gt;&lt;wx:font wx:val=&quot;Cambria Math&quot;/&gt;&lt;w:b/&gt;&lt;w:sz w:val=&quot;28&quot;/&gt;&lt;w:sz-cs w:val=&quot;28&quot;/&gt;&lt;/w:rPr&gt;&lt;m:t&gt;I•&lt;/m:t&gt;&lt;/m:r&gt;&lt;/m:e&gt;&lt;m:sub&gt;&lt;m:r&gt;&lt;m:rPr&gt;&lt;m:sty m:val=&quot;bi&quot;/&gt;&lt;/m:rPr&gt;&lt;w:rPr&gt;&lt;w:rFonts w:ascii=&quot;Cambria Math&quot; w:h-ansi=&quot;Cambria Math&quot;/&gt;&lt;wx:font wx:val=&quot;Cambria Math&quot;/&gt;&lt;w:b/&gt;&lt;w:i/&gt;&lt;w:sz w:val=&quot;28&quot;/&gt;&lt;w:sz-cs w:val=&quot;28&quot;/&gt;&lt;/w:rPr&gt;&lt;m:t&gt;x&lt;/m:t&gt;&lt;/m:r&gt;&lt;/m:sub&gt;&lt;/m:sSub&gt;&lt;m:r&gt;&lt;m:rPr&gt;&lt;m:sty m:val=&quot;bi&quot;/&gt;&lt;/m:rPr&gt;&lt;w:rPr&gt;&lt;w:rFonts w:ascii=&quot;Cambria Math&quot; w:h-ansi=&quot;Cambria Math&quot;/&gt;&lt;wx:font wx:val=&quot;Cambria Math&quot;/&gt;&lt;w:b/&gt;&lt;w:i/&gt;&lt;w:sz w:val=&quot;28&quot;/&gt;&lt;w:sz-cs w:val=&quot;28&quot;/&gt;&lt;/w:rPr&gt;&lt;m:t&gt;=&lt;/m:t&gt;&lt;/m:r&gt;&lt;m:nary&gt;&lt;m:naryPr&gt;&lt;m:limLoc m:val=&quot;subSup&quot;/&gt;&lt;m:ctrlPr&gt;&lt;w:rPr&gt;&lt;w:rFonts w:ascii=&quot;Cambria Math&quot; w:h-ansi=&quot;Cambria Math&quot;/&gt;&lt;wx:font wx:val=&quot;Cambria Math&quot;/&gt;&lt;w:b/&gt;&lt;w:i/&gt;&lt;w:sz w:val=&quot;28&quot;/&gt;&lt;w:sz-cs w:val=&quot;28&quot;/&gt;&lt;/w:rPr&gt;&lt;/m:ctrlPr&gt;&lt;/m:naryPr&gt;&lt;m:sub&gt;&lt;m:r&gt;&lt;m:rPr&gt;&lt;m:sty m:val=&quot;b&quot;/&gt;&lt;/m:rPr&gt;&lt;w:rPr&gt;&lt;w:rFonts w:ascii=&quot;Cambria Math&quot; w:h-ansi=&quot;Cambria Math&quot;/&gt;&lt;wx:font wx:val=&quot;Cambria Math&quot;/&gt;&lt;w:b/&gt;&lt;w:sz w:val=&quot;28&quot;/&gt;&lt;w:sz-cs w:val=&quot;28&quot;/&gt;&lt;/w:rPr&gt;&lt;m:t&gt;I“&lt;/m:t&gt;&lt;/m:r&gt;&lt;/m:sub&gt;&lt;m:sup/&gt;&lt;m:e&gt;&lt;m:sSup&gt;&lt;m:sSupPr&gt;&lt;m:ctrlPr&gt;&lt;w:rPr&gt;&lt;w:rFonts w:ascii=&quot;Cambria Math&quot; w:h-ansi=&quot;Cambria Math&quot;/&gt;&lt;wx:font wx:val=&quot;Cambria Math&quot;/&gt;&lt;w:b/&gt;&lt;w:i/&gt;&lt;w:sz w:val=&quot;28&quot;/&gt;&lt;w:sz-cs w:val=&quot;28&quot;/&gt;&lt;/w:rPr&gt;&lt;/m:ctrlPr&gt;&lt;/m:sSupPr&gt;&lt;m:e&gt;&lt;m:d&gt;&lt;m:dPr&gt;&lt;m:begChr m:val=&quot;|&quot;/&gt;&lt;m:endChr m:val=&quot;|&quot;/&gt;&lt;m:ctrlPr&gt;&lt;w:rPr&gt;&lt;w:rFonts w:ascii=&quot;Cambria Math&quot; w:h-ansi=&quot;Cambria Math&quot;/&gt;&lt;wx:font wx:val=&quot;Cambria Math&quot;/&gt;&lt;w:b/&gt;&lt;w:i/&gt;&lt;w:sz w:val=&quot;28&quot;/&gt;&lt;w:sz-cs w:val=&quot;28&quot;/&gt;&lt;/w:rPr&gt;&lt;/m:ctrlPr&gt;&lt;/m:dPr&gt;&lt;m:e&gt;&lt;m:f&gt;&lt;m:fPr&gt;&lt;m:ctrlPr&gt;&lt;w:rPr&gt;&lt;w:rFonts w:ascii=&quot;Cambria Math&quot; w:h-ansi=&quot;Cambria Math&quot;/&gt;&lt;wx:font wx:val=&quot;Cambria Math&quot;/&gt;&lt;w:b/&gt;&lt;w:i/&gt;&lt;w:sz w:val=&quot;28&quot;/&gt;&lt;w:sz-cs w:val=&quot;28&quot;/&gt;&lt;/w:rPr&gt;&lt;/m:ctrlPr&gt;&lt;/m:fPr&gt;&lt;m:num&gt;&lt;m:r&gt;&lt;m:rPr&gt;&lt;m:sty m:val=&quot;bi&quot;/&gt;&lt;/m:rPr&gt;&lt;w:rPr&gt;&lt;w:rFonts w:ascii=&quot;Cambria Math&quot; w:h-ansi=&quot;Cambria Math&quot;/&gt;&lt;wx:font wx:val=&quot;Cambria Math&quot;/&gt;&lt;w:b/&gt;&lt;w:i/&gt;&lt;w:sz w:val=&quot;28&quot;/&gt;&lt;w:sz-cs w:val=&quot;28&quot;/&gt;&lt;/w:rPr&gt;&lt;m:t&gt;d&lt;/m:t&gt;&lt;/m:r&gt;&lt;m:d&gt;&lt;m:dPr&gt;&lt;m:ctrlPr&gt;&lt;w:rPr&gt;&lt;w:rFonts w:ascii=&quot;Cambria Math&quot; w:h-ansi=&quot;Cambria Math&quot;/&gt;&lt;wx:font wx:val=&quot;Cambria Math&quot;/&gt;&lt;w:b/&gt;&lt;w:i/&gt;&lt;w:sz w:val=&quot;28&quot;/&gt;&lt;w:sz-cs w:val=&quot;28&quot;/&gt;&lt;/w:rPr&gt;&lt;/m:ctrlPr&gt;&lt;/m:dPr&gt;&lt;m:e&gt;&lt;m:r&gt;&lt;m:rPr&gt;&lt;m:sty m:val=&quot;bi&quot;/&gt;&lt;/m:rPr&gt;&lt;w:rPr&gt;&lt;w:rFonts w:ascii=&quot;Cambria Math&quot; w:h-ansi=&quot;Cambria Math&quot;/&gt;&lt;wx:font wx:val=&quot;Cambria Math&quot;/&gt;&lt;w:b/&gt;&lt;w:i/&gt;&lt;w:sz w:val=&quot;28&quot;/&gt;&lt;w:sz-cs w:val=&quot;28&quot;/&gt;&lt;/w:rPr&gt;&lt;m:t&gt;m-&lt;/m:t&gt;&lt;/m:r&gt;&lt;m:sSub&gt;&lt;m:sSubPr&gt;&lt;m:ctrlPr&gt;&lt;w:rPr&gt;&lt;w:rFonts w:ascii=&quot;Cambria Math&quot; w:h-ansi=&quot;Cambria Math&quot;/&gt;&lt;wx:font wx:val=&quot;Cambria Math&quot;/&gt;&lt;w:b/&gt;&lt;w:i/&gt;&lt;w:sz w:val=&quot;28&quot;/&gt;&lt;w:sz-cs w:val=&quot;28&quot;/&gt;&lt;/w:rPr&gt;&lt;/m:ctrlPr&gt;&lt;/m:sSubPr&gt;&lt;m:e&gt;&lt;m:r&gt;&lt;m:rPr&gt;&lt;m:sty m:val=&quot;bi&quot;/&gt;&lt;/m:rPr&gt;&lt;w:rPr&gt;&lt;w:rFonts w:ascii=&quot;Cambria Math&quot; w:h-ansi=&quot;Cambria Math&quot;/&gt;&lt;wx:font wx:val=&quot;Cambria Math&quot;/&gt;&lt;w:b/&gt;&lt;w:i/&gt;&lt;w:sz w:val=&quot;28&quot;/&gt;&lt;w:sz-cs w:val=&quot;28&quot;/&gt;&lt;/w:rPr&gt;&lt;m:t&gt;m&lt;/m:t&gt;&lt;/m:r&gt;&lt;/m:e&gt;&lt;m:sub&gt;&lt;m:r&gt;&lt;m:rPr&gt;&lt;m:sty m:val=&quot;bi&quot;/&gt;&lt;/m:rPr&gt;&lt;w:rPr&gt;&lt;w:rFonts w:ascii=&quot;Cambria Math&quot; w:h-ansi=&quot;Cambria Math&quot;/&gt;&lt;wx:font wx:val=&quot;Cambria Math&quot;/&gt;&lt;w:b/&gt;&lt;w:i/&gt;&lt;w:sz w:val=&quot;28&quot;/&gt;&lt;w:sz-cs w:val=&quot;28&quot;/&gt;&lt;/w:rPr&gt;&lt;m:t&gt;0&lt;/m:t&gt;&lt;/m:r&gt;&lt;/m:sub&gt;&lt;/m:sSub&gt;&lt;/m:e&gt;&lt;/m:d&gt;&lt;/m:num&gt;&lt;m:den&gt;&lt;m:r&gt;&lt;m:rPr&gt;&lt;m:sty m:val=&quot;bi&quot;/&gt;&lt;/m:rPr&gt;&lt;w:rPr&gt;&lt;w:rFonts w:ascii=&quot;Cambria Math&quot; w:h-ansi=&quot;Cambria Math&quot;/&gt;&lt;wx:font wx:val=&quot;Cambria Math&quot;/&gt;&lt;w:b/&gt;&lt;w:i/&gt;&lt;w:sz w:val=&quot;28&quot;/&gt;&lt;w:sz-cs w:val=&quot;28&quot;/&gt;&lt;/w:rPr&gt;&lt;m:t&gt;dx&lt;/m:t&gt;&lt;/m:r&gt;&lt;/m:den&gt;&lt;/m:f&gt;&lt;/m:e&gt;&lt;/m:d&gt;&lt;/m:e&gt;&lt;m:sup&gt;&lt;m:r&gt;&lt;m:rPr&gt;&lt;m:sty m:val=&quot;bi&quot;/&gt;&lt;/m:rPr&gt;&lt;w:rPr&gt;&lt;w:rFonts w:ascii=&quot;Cambria Math&quot; w:h-ansi=&quot;Cambria Math&quot;/&gt;&lt;wx:font wx:val=&quot;Cambria Math&quot;/&gt;&lt;w:b/&gt;&lt;w:i/&gt;&lt;w:sz w:val=&quot;28&quot;/&gt;&lt;w:sz-cs w:val=&quot;28&quot;/&gt;&lt;/w:rPr&gt;&lt;m:t&gt;2&lt;/m:t&gt;&lt;/m:r&gt;&lt;/m:sup&gt;&lt;/m:sSup&gt;&lt;/m:e&gt;&lt;/m:nary&gt;&lt;m:r&gt;&lt;m:rPr&gt;&lt;m:sty m:val=&quot;bi&quot;/&gt;&lt;/m:rPr&gt;&lt;w:rPr&gt;&lt;w:rFonts w:ascii=&quot;Cambria Math&quot; w:h-ansi=&quot;Cambria Math&quot;/&gt;&lt;wx:font wx:val=&quot;Cambria Math&quot;/&gt;&lt;w:b/&gt;&lt;w:i/&gt;&lt;w:sz w:val=&quot;28&quot;/&gt;&lt;w:sz-cs w:val=&quot;28&quot;/&gt;&lt;/w:rPr&gt;&lt;m:t&gt;dv&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12" o:title="" chromakey="white"/>
          </v:shape>
        </w:pict>
      </w:r>
      <w:r w:rsidR="007E3981" w:rsidRPr="00654F21">
        <w:rPr>
          <w:rFonts w:ascii="Times New Roman" w:hAnsi="Times New Roman"/>
          <w:b/>
          <w:sz w:val="24"/>
          <w:szCs w:val="24"/>
        </w:rPr>
        <w:instrText xml:space="preserve"> </w:instrText>
      </w:r>
      <w:r w:rsidRPr="00654F21">
        <w:rPr>
          <w:rFonts w:ascii="Times New Roman" w:hAnsi="Times New Roman"/>
          <w:b/>
          <w:sz w:val="24"/>
          <w:szCs w:val="24"/>
        </w:rPr>
        <w:fldChar w:fldCharType="separate"/>
      </w:r>
      <w:r w:rsidR="00F24369">
        <w:pict>
          <v:shape id="_x0000_i1027" type="#_x0000_t75" style="width:144.75pt;height:36.75pt" equationxml="&lt;?xml version=&quot;1.0&quot; encoding=&quot;UTF-8&quot; standalone=&quot;yes&quot;?&gt;&#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2F53&quot;/&gt;&lt;wsp:rsid wsp:val=&quot;00003690&quot;/&gt;&lt;wsp:rsid wsp:val=&quot;00005C47&quot;/&gt;&lt;wsp:rsid wsp:val=&quot;0001094E&quot;/&gt;&lt;wsp:rsid wsp:val=&quot;00010FFB&quot;/&gt;&lt;wsp:rsid wsp:val=&quot;00013771&quot;/&gt;&lt;wsp:rsid wsp:val=&quot;0002353C&quot;/&gt;&lt;wsp:rsid wsp:val=&quot;00027607&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2BAD&quot;/&gt;&lt;wsp:rsid wsp:val=&quot;0008368B&quot;/&gt;&lt;wsp:rsid wsp:val=&quot;00083821&quot;/&gt;&lt;wsp:rsid wsp:val=&quot;000856E9&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B477D&quot;/&gt;&lt;wsp:rsid wsp:val=&quot;000C02C2&quot;/&gt;&lt;wsp:rsid wsp:val=&quot;000C5244&quot;/&gt;&lt;wsp:rsid wsp:val=&quot;000C560B&quot;/&gt;&lt;wsp:rsid wsp:val=&quot;000D00FA&quot;/&gt;&lt;wsp:rsid wsp:val=&quot;000D1969&quot;/&gt;&lt;wsp:rsid wsp:val=&quot;000E3F50&quot;/&gt;&lt;wsp:rsid wsp:val=&quot;000E73BA&quot;/&gt;&lt;wsp:rsid wsp:val=&quot;000E7588&quot;/&gt;&lt;wsp:rsid wsp:val=&quot;000F1552&quot;/&gt;&lt;wsp:rsid wsp:val=&quot;000F3ACE&quot;/&gt;&lt;wsp:rsid wsp:val=&quot;000F518D&quot;/&gt;&lt;wsp:rsid wsp:val=&quot;0010427C&quot;/&gt;&lt;wsp:rsid wsp:val=&quot;00104326&quot;/&gt;&lt;wsp:rsid wsp:val=&quot;001101CD&quot;/&gt;&lt;wsp:rsid wsp:val=&quot;00111394&quot;/&gt;&lt;wsp:rsid wsp:val=&quot;00111DB9&quot;/&gt;&lt;wsp:rsid wsp:val=&quot;00114A92&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766FA&quot;/&gt;&lt;wsp:rsid wsp:val=&quot;00180D57&quot;/&gt;&lt;wsp:rsid wsp:val=&quot;001816A1&quot;/&gt;&lt;wsp:rsid wsp:val=&quot;00183C3E&quot;/&gt;&lt;wsp:rsid wsp:val=&quot;00184EAA&quot;/&gt;&lt;wsp:rsid wsp:val=&quot;00185BEF&quot;/&gt;&lt;wsp:rsid wsp:val=&quot;00190959&quot;/&gt;&lt;wsp:rsid wsp:val=&quot;00191246&quot;/&gt;&lt;wsp:rsid wsp:val=&quot;001926D6&quot;/&gt;&lt;wsp:rsid wsp:val=&quot;00192D39&quot;/&gt;&lt;wsp:rsid wsp:val=&quot;001A075B&quot;/&gt;&lt;wsp:rsid wsp:val=&quot;001A21F3&quot;/&gt;&lt;wsp:rsid wsp:val=&quot;001A2718&quot;/&gt;&lt;wsp:rsid wsp:val=&quot;001A3497&quot;/&gt;&lt;wsp:rsid wsp:val=&quot;001A5338&quot;/&gt;&lt;wsp:rsid wsp:val=&quot;001B248E&quot;/&gt;&lt;wsp:rsid wsp:val=&quot;001B3B78&quot;/&gt;&lt;wsp:rsid wsp:val=&quot;001B7EF1&quot;/&gt;&lt;wsp:rsid wsp:val=&quot;001C0319&quot;/&gt;&lt;wsp:rsid wsp:val=&quot;001C26ED&quot;/&gt;&lt;wsp:rsid wsp:val=&quot;001C4CE8&quot;/&gt;&lt;wsp:rsid wsp:val=&quot;001C54D1&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2344&quot;/&gt;&lt;wsp:rsid wsp:val=&quot;001F3487&quot;/&gt;&lt;wsp:rsid wsp:val=&quot;00201573&quot;/&gt;&lt;wsp:rsid wsp:val=&quot;00214D52&quot;/&gt;&lt;wsp:rsid wsp:val=&quot;00220FE4&quot;/&gt;&lt;wsp:rsid wsp:val=&quot;00221D12&quot;/&gt;&lt;wsp:rsid wsp:val=&quot;00221F33&quot;/&gt;&lt;wsp:rsid wsp:val=&quot;00222378&quot;/&gt;&lt;wsp:rsid wsp:val=&quot;00222BD2&quot;/&gt;&lt;wsp:rsid wsp:val=&quot;00223B21&quot;/&gt;&lt;wsp:rsid wsp:val=&quot;00227D65&quot;/&gt;&lt;wsp:rsid wsp:val=&quot;00234213&quot;/&gt;&lt;wsp:rsid wsp:val=&quot;00235DB2&quot;/&gt;&lt;wsp:rsid wsp:val=&quot;00237682&quot;/&gt;&lt;wsp:rsid wsp:val=&quot;00243047&quot;/&gt;&lt;wsp:rsid wsp:val=&quot;00244551&quot;/&gt;&lt;wsp:rsid wsp:val=&quot;00245855&quot;/&gt;&lt;wsp:rsid wsp:val=&quot;0024666C&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4188&quot;/&gt;&lt;wsp:rsid wsp:val=&quot;002760B8&quot;/&gt;&lt;wsp:rsid wsp:val=&quot;00280B1B&quot;/&gt;&lt;wsp:rsid wsp:val=&quot;0028184D&quot;/&gt;&lt;wsp:rsid wsp:val=&quot;00286456&quot;/&gt;&lt;wsp:rsid wsp:val=&quot;00287166&quot;/&gt;&lt;wsp:rsid wsp:val=&quot;00292C41&quot;/&gt;&lt;wsp:rsid wsp:val=&quot;00294102&quot;/&gt;&lt;wsp:rsid wsp:val=&quot;00294ED4&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A39&quot;/&gt;&lt;wsp:rsid wsp:val=&quot;002D2FC9&quot;/&gt;&lt;wsp:rsid wsp:val=&quot;002D4437&quot;/&gt;&lt;wsp:rsid wsp:val=&quot;002D4BF8&quot;/&gt;&lt;wsp:rsid wsp:val=&quot;002D52A9&quot;/&gt;&lt;wsp:rsid wsp:val=&quot;002D5597&quot;/&gt;&lt;wsp:rsid wsp:val=&quot;002E1F6F&quot;/&gt;&lt;wsp:rsid wsp:val=&quot;002E2751&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07A&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3972&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849BE&quot;/&gt;&lt;wsp:rsid wsp:val=&quot;00390917&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D1F89&quot;/&gt;&lt;wsp:rsid wsp:val=&quot;003D21BB&quot;/&gt;&lt;wsp:rsid wsp:val=&quot;003E116D&quot;/&gt;&lt;wsp:rsid wsp:val=&quot;003E1C62&quot;/&gt;&lt;wsp:rsid wsp:val=&quot;003E38C0&quot;/&gt;&lt;wsp:rsid wsp:val=&quot;003E66AF&quot;/&gt;&lt;wsp:rsid wsp:val=&quot;003F35C6&quot;/&gt;&lt;wsp:rsid wsp:val=&quot;003F4E62&quot;/&gt;&lt;wsp:rsid wsp:val=&quot;004014A9&quot;/&gt;&lt;wsp:rsid wsp:val=&quot;0040401C&quot;/&gt;&lt;wsp:rsid wsp:val=&quot;004040AA&quot;/&gt;&lt;wsp:rsid wsp:val=&quot;0040604E&quot;/&gt;&lt;wsp:rsid wsp:val=&quot;0040617F&quot;/&gt;&lt;wsp:rsid wsp:val=&quot;00407854&quot;/&gt;&lt;wsp:rsid wsp:val=&quot;004131F1&quot;/&gt;&lt;wsp:rsid wsp:val=&quot;00413819&quot;/&gt;&lt;wsp:rsid wsp:val=&quot;00413CAC&quot;/&gt;&lt;wsp:rsid wsp:val=&quot;00414E26&quot;/&gt;&lt;wsp:rsid wsp:val=&quot;004154C1&quot;/&gt;&lt;wsp:rsid wsp:val=&quot;00415A7B&quot;/&gt;&lt;wsp:rsid wsp:val=&quot;00421142&quot;/&gt;&lt;wsp:rsid wsp:val=&quot;00421567&quot;/&gt;&lt;wsp:rsid wsp:val=&quot;0042321C&quot;/&gt;&lt;wsp:rsid wsp:val=&quot;004274B0&quot;/&gt;&lt;wsp:rsid wsp:val=&quot;004350D5&quot;/&gt;&lt;wsp:rsid wsp:val=&quot;004359DE&quot;/&gt;&lt;wsp:rsid wsp:val=&quot;004372DA&quot;/&gt;&lt;wsp:rsid wsp:val=&quot;00441F20&quot;/&gt;&lt;wsp:rsid wsp:val=&quot;00442C2C&quot;/&gt;&lt;wsp:rsid wsp:val=&quot;004435D5&quot;/&gt;&lt;wsp:rsid wsp:val=&quot;00444D18&quot;/&gt;&lt;wsp:rsid wsp:val=&quot;00447956&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C58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04815&quot;/&gt;&lt;wsp:rsid wsp:val=&quot;00506A1C&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530&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2940&quot;/&gt;&lt;wsp:rsid wsp:val=&quot;005636F5&quot;/&gt;&lt;wsp:rsid wsp:val=&quot;00567523&quot;/&gt;&lt;wsp:rsid wsp:val=&quot;00571209&quot;/&gt;&lt;wsp:rsid wsp:val=&quot;00573FCC&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2FBB&quot;/&gt;&lt;wsp:rsid wsp:val=&quot;005A43A2&quot;/&gt;&lt;wsp:rsid wsp:val=&quot;005A59A4&quot;/&gt;&lt;wsp:rsid wsp:val=&quot;005A73A3&quot;/&gt;&lt;wsp:rsid wsp:val=&quot;005A77B0&quot;/&gt;&lt;wsp:rsid wsp:val=&quot;005B1E9B&quot;/&gt;&lt;wsp:rsid wsp:val=&quot;005B4841&quot;/&gt;&lt;wsp:rsid wsp:val=&quot;005B6EF1&quot;/&gt;&lt;wsp:rsid wsp:val=&quot;005D4810&quot;/&gt;&lt;wsp:rsid wsp:val=&quot;005E2D7A&quot;/&gt;&lt;wsp:rsid wsp:val=&quot;005E3A04&quot;/&gt;&lt;wsp:rsid wsp:val=&quot;005E7067&quot;/&gt;&lt;wsp:rsid wsp:val=&quot;005E7E24&quot;/&gt;&lt;wsp:rsid wsp:val=&quot;005E7FC1&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223&quot;/&gt;&lt;wsp:rsid wsp:val=&quot;00623B5A&quot;/&gt;&lt;wsp:rsid wsp:val=&quot;006264C6&quot;/&gt;&lt;wsp:rsid wsp:val=&quot;00641DB2&quot;/&gt;&lt;wsp:rsid wsp:val=&quot;0064469A&quot;/&gt;&lt;wsp:rsid wsp:val=&quot;00645EA6&quot;/&gt;&lt;wsp:rsid wsp:val=&quot;0064735A&quot;/&gt;&lt;wsp:rsid wsp:val=&quot;006474D4&quot;/&gt;&lt;wsp:rsid wsp:val=&quot;00650B09&quot;/&gt;&lt;wsp:rsid wsp:val=&quot;006526D8&quot;/&gt;&lt;wsp:rsid wsp:val=&quot;00654F21&quot;/&gt;&lt;wsp:rsid wsp:val=&quot;006574C1&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07EC&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187F&quot;/&gt;&lt;wsp:rsid wsp:val=&quot;007138D0&quot;/&gt;&lt;wsp:rsid wsp:val=&quot;00717836&quot;/&gt;&lt;wsp:rsid wsp:val=&quot;007228AE&quot;/&gt;&lt;wsp:rsid wsp:val=&quot;007249A2&quot;/&gt;&lt;wsp:rsid wsp:val=&quot;00726FD4&quot;/&gt;&lt;wsp:rsid wsp:val=&quot;00731313&quot;/&gt;&lt;wsp:rsid wsp:val=&quot;00734E17&quot;/&gt;&lt;wsp:rsid wsp:val=&quot;0073513A&quot;/&gt;&lt;wsp:rsid wsp:val=&quot;0074019F&quot;/&gt;&lt;wsp:rsid wsp:val=&quot;00745AA1&quot;/&gt;&lt;wsp:rsid wsp:val=&quot;007501A9&quot;/&gt;&lt;wsp:rsid wsp:val=&quot;007503B0&quot;/&gt;&lt;wsp:rsid wsp:val=&quot;00752CFA&quot;/&gt;&lt;wsp:rsid wsp:val=&quot;00753150&quot;/&gt;&lt;wsp:rsid wsp:val=&quot;00756327&quot;/&gt;&lt;wsp:rsid wsp:val=&quot;00760C78&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0BF5&quot;/&gt;&lt;wsp:rsid wsp:val=&quot;007B4B39&quot;/&gt;&lt;wsp:rsid wsp:val=&quot;007B4F8D&quot;/&gt;&lt;wsp:rsid wsp:val=&quot;007C02BB&quot;/&gt;&lt;wsp:rsid wsp:val=&quot;007C0D08&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97E&quot;/&gt;&lt;wsp:rsid wsp:val=&quot;007F5B0E&quot;/&gt;&lt;wsp:rsid wsp:val=&quot;0080005E&quot;/&gt;&lt;wsp:rsid wsp:val=&quot;0080068F&quot;/&gt;&lt;wsp:rsid wsp:val=&quot;008031D6&quot;/&gt;&lt;wsp:rsid wsp:val=&quot;00804A30&quot;/&gt;&lt;wsp:rsid wsp:val=&quot;00805579&quot;/&gt;&lt;wsp:rsid wsp:val=&quot;008063C9&quot;/&gt;&lt;wsp:rsid wsp:val=&quot;008079AA&quot;/&gt;&lt;wsp:rsid wsp:val=&quot;00815DA8&quot;/&gt;&lt;wsp:rsid wsp:val=&quot;00817A14&quot;/&gt;&lt;wsp:rsid wsp:val=&quot;00817BAE&quot;/&gt;&lt;wsp:rsid wsp:val=&quot;00820AEF&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46C57&quot;/&gt;&lt;wsp:rsid wsp:val=&quot;00854824&quot;/&gt;&lt;wsp:rsid wsp:val=&quot;008575C4&quot;/&gt;&lt;wsp:rsid wsp:val=&quot;008677FF&quot;/&gt;&lt;wsp:rsid wsp:val=&quot;00870A4C&quot;/&gt;&lt;wsp:rsid wsp:val=&quot;00872635&quot;/&gt;&lt;wsp:rsid wsp:val=&quot;00872D50&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C1F30&quot;/&gt;&lt;wsp:rsid wsp:val=&quot;008C5CD4&quot;/&gt;&lt;wsp:rsid wsp:val=&quot;008D6697&quot;/&gt;&lt;wsp:rsid wsp:val=&quot;008D6C16&quot;/&gt;&lt;wsp:rsid wsp:val=&quot;008D6EE3&quot;/&gt;&lt;wsp:rsid wsp:val=&quot;008E13F0&quot;/&gt;&lt;wsp:rsid wsp:val=&quot;008E2711&quot;/&gt;&lt;wsp:rsid wsp:val=&quot;008E4C77&quot;/&gt;&lt;wsp:rsid wsp:val=&quot;008E6318&quot;/&gt;&lt;wsp:rsid wsp:val=&quot;008E768D&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73CC&quot;/&gt;&lt;wsp:rsid wsp:val=&quot;00930FA2&quot;/&gt;&lt;wsp:rsid wsp:val=&quot;009319F7&quot;/&gt;&lt;wsp:rsid wsp:val=&quot;00931B7A&quot;/&gt;&lt;wsp:rsid wsp:val=&quot;009364A7&quot;/&gt;&lt;wsp:rsid wsp:val=&quot;00937BD8&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6690B&quot;/&gt;&lt;wsp:rsid wsp:val=&quot;00967A02&quot;/&gt;&lt;wsp:rsid wsp:val=&quot;00970656&quot;/&gt;&lt;wsp:rsid wsp:val=&quot;0097147A&quot;/&gt;&lt;wsp:rsid wsp:val=&quot;00973646&quot;/&gt;&lt;wsp:rsid wsp:val=&quot;0098147B&quot;/&gt;&lt;wsp:rsid wsp:val=&quot;00986BAA&quot;/&gt;&lt;wsp:rsid wsp:val=&quot;00987818&quot;/&gt;&lt;wsp:rsid wsp:val=&quot;009A1A34&quot;/&gt;&lt;wsp:rsid wsp:val=&quot;009A40EF&quot;/&gt;&lt;wsp:rsid wsp:val=&quot;009A7D42&quot;/&gt;&lt;wsp:rsid wsp:val=&quot;009B405E&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6562&quot;/&gt;&lt;wsp:rsid wsp:val=&quot;009D7352&quot;/&gt;&lt;wsp:rsid wsp:val=&quot;009E2817&quot;/&gt;&lt;wsp:rsid wsp:val=&quot;009E2BDB&quot;/&gt;&lt;wsp:rsid wsp:val=&quot;009E69D0&quot;/&gt;&lt;wsp:rsid wsp:val=&quot;009F141B&quot;/&gt;&lt;wsp:rsid wsp:val=&quot;009F2438&quot;/&gt;&lt;wsp:rsid wsp:val=&quot;009F5D88&quot;/&gt;&lt;wsp:rsid wsp:val=&quot;00A00CD6&quot;/&gt;&lt;wsp:rsid wsp:val=&quot;00A030A5&quot;/&gt;&lt;wsp:rsid wsp:val=&quot;00A04AA6&quot;/&gt;&lt;wsp:rsid wsp:val=&quot;00A116D6&quot;/&gt;&lt;wsp:rsid wsp:val=&quot;00A1347B&quot;/&gt;&lt;wsp:rsid wsp:val=&quot;00A1496A&quot;/&gt;&lt;wsp:rsid wsp:val=&quot;00A16430&quot;/&gt;&lt;wsp:rsid wsp:val=&quot;00A17B60&quot;/&gt;&lt;wsp:rsid wsp:val=&quot;00A2124C&quot;/&gt;&lt;wsp:rsid wsp:val=&quot;00A23582&quot;/&gt;&lt;wsp:rsid wsp:val=&quot;00A276F3&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5633&quot;/&gt;&lt;wsp:rsid wsp:val=&quot;00A4667D&quot;/&gt;&lt;wsp:rsid wsp:val=&quot;00A562BF&quot;/&gt;&lt;wsp:rsid wsp:val=&quot;00A60CAD&quot;/&gt;&lt;wsp:rsid wsp:val=&quot;00A60D8D&quot;/&gt;&lt;wsp:rsid wsp:val=&quot;00A6117A&quot;/&gt;&lt;wsp:rsid wsp:val=&quot;00A6580A&quot;/&gt;&lt;wsp:rsid wsp:val=&quot;00A66E9D&quot;/&gt;&lt;wsp:rsid wsp:val=&quot;00A71A65&quot;/&gt;&lt;wsp:rsid wsp:val=&quot;00A727D4&quot;/&gt;&lt;wsp:rsid wsp:val=&quot;00A84402&quot;/&gt;&lt;wsp:rsid wsp:val=&quot;00A84420&quot;/&gt;&lt;wsp:rsid wsp:val=&quot;00A84CC5&quot;/&gt;&lt;wsp:rsid wsp:val=&quot;00A92031&quot;/&gt;&lt;wsp:rsid wsp:val=&quot;00A94385&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2934&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CCC&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879&quot;/&gt;&lt;wsp:rsid wsp:val=&quot;00B57D04&quot;/&gt;&lt;wsp:rsid wsp:val=&quot;00B63CF0&quot;/&gt;&lt;wsp:rsid wsp:val=&quot;00B67031&quot;/&gt;&lt;wsp:rsid wsp:val=&quot;00B71218&quot;/&gt;&lt;wsp:rsid wsp:val=&quot;00B718FA&quot;/&gt;&lt;wsp:rsid wsp:val=&quot;00B73777&quot;/&gt;&lt;wsp:rsid wsp:val=&quot;00B80C7B&quot;/&gt;&lt;wsp:rsid wsp:val=&quot;00B8277A&quot;/&gt;&lt;wsp:rsid wsp:val=&quot;00B84B1F&quot;/&gt;&lt;wsp:rsid wsp:val=&quot;00B871AD&quot;/&gt;&lt;wsp:rsid wsp:val=&quot;00B938F6&quot;/&gt;&lt;wsp:rsid wsp:val=&quot;00BA064E&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30046&quot;/&gt;&lt;wsp:rsid wsp:val=&quot;00C33C15&quot;/&gt;&lt;wsp:rsid wsp:val=&quot;00C3656E&quot;/&gt;&lt;wsp:rsid wsp:val=&quot;00C37097&quot;/&gt;&lt;wsp:rsid wsp:val=&quot;00C37621&quot;/&gt;&lt;wsp:rsid wsp:val=&quot;00C40A78&quot;/&gt;&lt;wsp:rsid wsp:val=&quot;00C41A8B&quot;/&gt;&lt;wsp:rsid wsp:val=&quot;00C4502D&quot;/&gt;&lt;wsp:rsid wsp:val=&quot;00C462DA&quot;/&gt;&lt;wsp:rsid wsp:val=&quot;00C55610&quot;/&gt;&lt;wsp:rsid wsp:val=&quot;00C5719F&quot;/&gt;&lt;wsp:rsid wsp:val=&quot;00C576A7&quot;/&gt;&lt;wsp:rsid wsp:val=&quot;00C614A9&quot;/&gt;&lt;wsp:rsid wsp:val=&quot;00C6219E&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782&quot;/&gt;&lt;wsp:rsid wsp:val=&quot;00C92CD2&quot;/&gt;&lt;wsp:rsid wsp:val=&quot;00CA375A&quot;/&gt;&lt;wsp:rsid wsp:val=&quot;00CA4DD1&quot;/&gt;&lt;wsp:rsid wsp:val=&quot;00CA6C50&quot;/&gt;&lt;wsp:rsid wsp:val=&quot;00CA7237&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2BB5&quot;/&gt;&lt;wsp:rsid wsp:val=&quot;00D753AF&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94633&quot;/&gt;&lt;wsp:rsid wsp:val=&quot;00DA04B2&quot;/&gt;&lt;wsp:rsid wsp:val=&quot;00DA26F4&quot;/&gt;&lt;wsp:rsid wsp:val=&quot;00DA3907&quot;/&gt;&lt;wsp:rsid wsp:val=&quot;00DB0B66&quot;/&gt;&lt;wsp:rsid wsp:val=&quot;00DC3B95&quot;/&gt;&lt;wsp:rsid wsp:val=&quot;00DC3D2D&quot;/&gt;&lt;wsp:rsid wsp:val=&quot;00DC3F0C&quot;/&gt;&lt;wsp:rsid wsp:val=&quot;00DC4DC1&quot;/&gt;&lt;wsp:rsid wsp:val=&quot;00DC6928&quot;/&gt;&lt;wsp:rsid wsp:val=&quot;00DC6D58&quot;/&gt;&lt;wsp:rsid wsp:val=&quot;00DD08C7&quot;/&gt;&lt;wsp:rsid wsp:val=&quot;00DD1B61&quot;/&gt;&lt;wsp:rsid wsp:val=&quot;00DD2589&quot;/&gt;&lt;wsp:rsid wsp:val=&quot;00DD3D19&quot;/&gt;&lt;wsp:rsid wsp:val=&quot;00DD42AB&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04E2&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40799&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0317&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B70DA&quot;/&gt;&lt;wsp:rsid wsp:val=&quot;00EC02ED&quot;/&gt;&lt;wsp:rsid wsp:val=&quot;00EC1B56&quot;/&gt;&lt;wsp:rsid wsp:val=&quot;00EC30B7&quot;/&gt;&lt;wsp:rsid wsp:val=&quot;00EC5E78&quot;/&gt;&lt;wsp:rsid wsp:val=&quot;00EC7A07&quot;/&gt;&lt;wsp:rsid wsp:val=&quot;00ED1BBA&quot;/&gt;&lt;wsp:rsid wsp:val=&quot;00ED2B61&quot;/&gt;&lt;wsp:rsid wsp:val=&quot;00ED5F17&quot;/&gt;&lt;wsp:rsid wsp:val=&quot;00ED7DA7&quot;/&gt;&lt;wsp:rsid wsp:val=&quot;00EE76C6&quot;/&gt;&lt;wsp:rsid wsp:val=&quot;00EF2731&quot;/&gt;&lt;wsp:rsid wsp:val=&quot;00EF60F5&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467F0&quot;/&gt;&lt;wsp:rsid wsp:val=&quot;00F6194F&quot;/&gt;&lt;wsp:rsid wsp:val=&quot;00F61E0F&quot;/&gt;&lt;wsp:rsid wsp:val=&quot;00F626A6&quot;/&gt;&lt;wsp:rsid wsp:val=&quot;00F63973&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2D47&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0F1B&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FD0F1B&quot;&gt;&lt;m:oMathPara&gt;&lt;m:oMath&gt;&lt;m:sSub&gt;&lt;m:sSubPr&gt;&lt;m:ctrlPr&gt;&lt;w:rPr&gt;&lt;w:rFonts w:ascii=&quot;Cambria Math&quot; w:h-ansi=&quot;Cambria Math&quot;/&gt;&lt;wx:font wx:val=&quot;Cambria Math&quot;/&gt;&lt;w:b/&gt;&lt;w:i/&gt;&lt;w:sz w:val=&quot;28&quot;/&gt;&lt;w:sz-cs w:val=&quot;28&quot;/&gt;&lt;/w:rPr&gt;&lt;/m:ctrlPr&gt;&lt;/m:sSubPr&gt;&lt;m:e&gt;&lt;m:r&gt;&lt;m:rPr&gt;&lt;m:sty m:val=&quot;b&quot;/&gt;&lt;/m:rPr&gt;&lt;w:rPr&gt;&lt;w:rFonts w:ascii=&quot;Cambria Math&quot; w:h-ansi=&quot;Cambria Math&quot;/&gt;&lt;wx:font wx:val=&quot;Cambria Math&quot;/&gt;&lt;w:b/&gt;&lt;w:sz w:val=&quot;28&quot;/&gt;&lt;w:sz-cs w:val=&quot;28&quot;/&gt;&lt;/w:rPr&gt;&lt;m:t&gt;I•&lt;/m:t&gt;&lt;/m:r&gt;&lt;/m:e&gt;&lt;m:sub&gt;&lt;m:r&gt;&lt;m:rPr&gt;&lt;m:sty m:val=&quot;bi&quot;/&gt;&lt;/m:rPr&gt;&lt;w:rPr&gt;&lt;w:rFonts w:ascii=&quot;Cambria Math&quot; w:h-ansi=&quot;Cambria Math&quot;/&gt;&lt;wx:font wx:val=&quot;Cambria Math&quot;/&gt;&lt;w:b/&gt;&lt;w:i/&gt;&lt;w:sz w:val=&quot;28&quot;/&gt;&lt;w:sz-cs w:val=&quot;28&quot;/&gt;&lt;/w:rPr&gt;&lt;m:t&gt;x&lt;/m:t&gt;&lt;/m:r&gt;&lt;/m:sub&gt;&lt;/m:sSub&gt;&lt;m:r&gt;&lt;m:rPr&gt;&lt;m:sty m:val=&quot;bi&quot;/&gt;&lt;/m:rPr&gt;&lt;w:rPr&gt;&lt;w:rFonts w:ascii=&quot;Cambria Math&quot; w:h-ansi=&quot;Cambria Math&quot;/&gt;&lt;wx:font wx:val=&quot;Cambria Math&quot;/&gt;&lt;w:b/&gt;&lt;w:i/&gt;&lt;w:sz w:val=&quot;28&quot;/&gt;&lt;w:sz-cs w:val=&quot;28&quot;/&gt;&lt;/w:rPr&gt;&lt;m:t&gt;=&lt;/m:t&gt;&lt;/m:r&gt;&lt;m:nary&gt;&lt;m:naryPr&gt;&lt;m:limLoc m:val=&quot;subSup&quot;/&gt;&lt;m:ctrlPr&gt;&lt;w:rPr&gt;&lt;w:rFonts w:ascii=&quot;Cambria Math&quot; w:h-ansi=&quot;Cambria Math&quot;/&gt;&lt;wx:font wx:val=&quot;Cambria Math&quot;/&gt;&lt;w:b/&gt;&lt;w:i/&gt;&lt;w:sz w:val=&quot;28&quot;/&gt;&lt;w:sz-cs w:val=&quot;28&quot;/&gt;&lt;/w:rPr&gt;&lt;/m:ctrlPr&gt;&lt;/m:naryPr&gt;&lt;m:sub&gt;&lt;m:r&gt;&lt;m:rPr&gt;&lt;m:sty m:val=&quot;b&quot;/&gt;&lt;/m:rPr&gt;&lt;w:rPr&gt;&lt;w:rFonts w:ascii=&quot;Cambria Math&quot; w:h-ansi=&quot;Cambria Math&quot;/&gt;&lt;wx:font wx:val=&quot;Cambria Math&quot;/&gt;&lt;w:b/&gt;&lt;w:sz w:val=&quot;28&quot;/&gt;&lt;w:sz-cs w:val=&quot;28&quot;/&gt;&lt;/w:rPr&gt;&lt;m:t&gt;I“&lt;/m:t&gt;&lt;/m:r&gt;&lt;/m:sub&gt;&lt;m:sup/&gt;&lt;m:e&gt;&lt;m:sSup&gt;&lt;m:sSupPr&gt;&lt;m:ctrlPr&gt;&lt;w:rPr&gt;&lt;w:rFonts w:ascii=&quot;Cambria Math&quot; w:h-ansi=&quot;Cambria Math&quot;/&gt;&lt;wx:font wx:val=&quot;Cambria Math&quot;/&gt;&lt;w:b/&gt;&lt;w:i/&gt;&lt;w:sz w:val=&quot;28&quot;/&gt;&lt;w:sz-cs w:val=&quot;28&quot;/&gt;&lt;/w:rPr&gt;&lt;/m:ctrlPr&gt;&lt;/m:sSupPr&gt;&lt;m:e&gt;&lt;m:d&gt;&lt;m:dPr&gt;&lt;m:begChr m:val=&quot;|&quot;/&gt;&lt;m:endChr m:val=&quot;|&quot;/&gt;&lt;m:ctrlPr&gt;&lt;w:rPr&gt;&lt;w:rFonts w:ascii=&quot;Cambria Math&quot; w:h-ansi=&quot;Cambria Math&quot;/&gt;&lt;wx:font wx:val=&quot;Cambria Math&quot;/&gt;&lt;w:b/&gt;&lt;w:i/&gt;&lt;w:sz w:val=&quot;28&quot;/&gt;&lt;w:sz-cs w:val=&quot;28&quot;/&gt;&lt;/w:rPr&gt;&lt;/m:ctrlPr&gt;&lt;/m:dPr&gt;&lt;m:e&gt;&lt;m:f&gt;&lt;m:fPr&gt;&lt;m:ctrlPr&gt;&lt;w:rPr&gt;&lt;w:rFonts w:ascii=&quot;Cambria Math&quot; w:h-ansi=&quot;Cambria Math&quot;/&gt;&lt;wx:font wx:val=&quot;Cambria Math&quot;/&gt;&lt;w:b/&gt;&lt;w:i/&gt;&lt;w:sz w:val=&quot;28&quot;/&gt;&lt;w:sz-cs w:val=&quot;28&quot;/&gt;&lt;/w:rPr&gt;&lt;/m:ctrlPr&gt;&lt;/m:fPr&gt;&lt;m:num&gt;&lt;m:r&gt;&lt;m:rPr&gt;&lt;m:sty m:val=&quot;bi&quot;/&gt;&lt;/m:rPr&gt;&lt;w:rPr&gt;&lt;w:rFonts w:ascii=&quot;Cambria Math&quot; w:h-ansi=&quot;Cambria Math&quot;/&gt;&lt;wx:font wx:val=&quot;Cambria Math&quot;/&gt;&lt;w:b/&gt;&lt;w:i/&gt;&lt;w:sz w:val=&quot;28&quot;/&gt;&lt;w:sz-cs w:val=&quot;28&quot;/&gt;&lt;/w:rPr&gt;&lt;m:t&gt;d&lt;/m:t&gt;&lt;/m:r&gt;&lt;m:d&gt;&lt;m:dPr&gt;&lt;m:ctrlPr&gt;&lt;w:rPr&gt;&lt;w:rFonts w:ascii=&quot;Cambria Math&quot; w:h-ansi=&quot;Cambria Math&quot;/&gt;&lt;wx:font wx:val=&quot;Cambria Math&quot;/&gt;&lt;w:b/&gt;&lt;w:i/&gt;&lt;w:sz w:val=&quot;28&quot;/&gt;&lt;w:sz-cs w:val=&quot;28&quot;/&gt;&lt;/w:rPr&gt;&lt;/m:ctrlPr&gt;&lt;/m:dPr&gt;&lt;m:e&gt;&lt;m:r&gt;&lt;m:rPr&gt;&lt;m:sty m:val=&quot;bi&quot;/&gt;&lt;/m:rPr&gt;&lt;w:rPr&gt;&lt;w:rFonts w:ascii=&quot;Cambria Math&quot; w:h-ansi=&quot;Cambria Math&quot;/&gt;&lt;wx:font wx:val=&quot;Cambria Math&quot;/&gt;&lt;w:b/&gt;&lt;w:i/&gt;&lt;w:sz w:val=&quot;28&quot;/&gt;&lt;w:sz-cs w:val=&quot;28&quot;/&gt;&lt;/w:rPr&gt;&lt;m:t&gt;m-&lt;/m:t&gt;&lt;/m:r&gt;&lt;m:sSub&gt;&lt;m:sSubPr&gt;&lt;m:ctrlPr&gt;&lt;w:rPr&gt;&lt;w:rFonts w:ascii=&quot;Cambria Math&quot; w:h-ansi=&quot;Cambria Math&quot;/&gt;&lt;wx:font wx:val=&quot;Cambria Math&quot;/&gt;&lt;w:b/&gt;&lt;w:i/&gt;&lt;w:sz w:val=&quot;28&quot;/&gt;&lt;w:sz-cs w:val=&quot;28&quot;/&gt;&lt;/w:rPr&gt;&lt;/m:ctrlPr&gt;&lt;/m:sSubPr&gt;&lt;m:e&gt;&lt;m:r&gt;&lt;m:rPr&gt;&lt;m:sty m:val=&quot;bi&quot;/&gt;&lt;/m:rPr&gt;&lt;w:rPr&gt;&lt;w:rFonts w:ascii=&quot;Cambria Math&quot; w:h-ansi=&quot;Cambria Math&quot;/&gt;&lt;wx:font wx:val=&quot;Cambria Math&quot;/&gt;&lt;w:b/&gt;&lt;w:i/&gt;&lt;w:sz w:val=&quot;28&quot;/&gt;&lt;w:sz-cs w:val=&quot;28&quot;/&gt;&lt;/w:rPr&gt;&lt;m:t&gt;m&lt;/m:t&gt;&lt;/m:r&gt;&lt;/m:e&gt;&lt;m:sub&gt;&lt;m:r&gt;&lt;m:rPr&gt;&lt;m:sty m:val=&quot;bi&quot;/&gt;&lt;/m:rPr&gt;&lt;w:rPr&gt;&lt;w:rFonts w:ascii=&quot;Cambria Math&quot; w:h-ansi=&quot;Cambria Math&quot;/&gt;&lt;wx:font wx:val=&quot;Cambria Math&quot;/&gt;&lt;w:b/&gt;&lt;w:i/&gt;&lt;w:sz w:val=&quot;28&quot;/&gt;&lt;w:sz-cs w:val=&quot;28&quot;/&gt;&lt;/w:rPr&gt;&lt;m:t&gt;0&lt;/m:t&gt;&lt;/m:r&gt;&lt;/m:sub&gt;&lt;/m:sSub&gt;&lt;/m:e&gt;&lt;/m:d&gt;&lt;/m:num&gt;&lt;m:den&gt;&lt;m:r&gt;&lt;m:rPr&gt;&lt;m:sty m:val=&quot;bi&quot;/&gt;&lt;/m:rPr&gt;&lt;w:rPr&gt;&lt;w:rFonts w:ascii=&quot;Cambria Math&quot; w:h-ansi=&quot;Cambria Math&quot;/&gt;&lt;wx:font wx:val=&quot;Cambria Math&quot;/&gt;&lt;w:b/&gt;&lt;w:i/&gt;&lt;w:sz w:val=&quot;28&quot;/&gt;&lt;w:sz-cs w:val=&quot;28&quot;/&gt;&lt;/w:rPr&gt;&lt;m:t&gt;dx&lt;/m:t&gt;&lt;/m:r&gt;&lt;/m:den&gt;&lt;/m:f&gt;&lt;/m:e&gt;&lt;/m:d&gt;&lt;/m:e&gt;&lt;m:sup&gt;&lt;m:r&gt;&lt;m:rPr&gt;&lt;m:sty m:val=&quot;bi&quot;/&gt;&lt;/m:rPr&gt;&lt;w:rPr&gt;&lt;w:rFonts w:ascii=&quot;Cambria Math&quot; w:h-ansi=&quot;Cambria Math&quot;/&gt;&lt;wx:font wx:val=&quot;Cambria Math&quot;/&gt;&lt;w:b/&gt;&lt;w:i/&gt;&lt;w:sz w:val=&quot;28&quot;/&gt;&lt;w:sz-cs w:val=&quot;28&quot;/&gt;&lt;/w:rPr&gt;&lt;m:t&gt;2&lt;/m:t&gt;&lt;/m:r&gt;&lt;/m:sup&gt;&lt;/m:sSup&gt;&lt;/m:e&gt;&lt;/m:nary&gt;&lt;m:r&gt;&lt;m:rPr&gt;&lt;m:sty m:val=&quot;bi&quot;/&gt;&lt;/m:rPr&gt;&lt;w:rPr&gt;&lt;w:rFonts w:ascii=&quot;Cambria Math&quot; w:h-ansi=&quot;Cambria Math&quot;/&gt;&lt;wx:font wx:val=&quot;Cambria Math&quot;/&gt;&lt;w:b/&gt;&lt;w:i/&gt;&lt;w:sz w:val=&quot;28&quot;/&gt;&lt;w:sz-cs w:val=&quot;28&quot;/&gt;&lt;/w:rPr&gt;&lt;m:t&gt;dv&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12" o:title="" chromakey="white"/>
          </v:shape>
        </w:pict>
      </w:r>
      <w:r w:rsidRPr="00654F21">
        <w:rPr>
          <w:rFonts w:ascii="Times New Roman" w:hAnsi="Times New Roman"/>
          <w:b/>
          <w:sz w:val="24"/>
          <w:szCs w:val="24"/>
        </w:rPr>
        <w:fldChar w:fldCharType="end"/>
      </w:r>
      <w:r w:rsidR="007E3981" w:rsidRPr="00FF03E2">
        <w:rPr>
          <w:rFonts w:ascii="Times New Roman" w:hAnsi="Times New Roman"/>
          <w:b/>
          <w:sz w:val="24"/>
          <w:szCs w:val="24"/>
        </w:rPr>
        <w:t xml:space="preserve">       </w:t>
      </w:r>
      <w:r w:rsidRPr="00FD3EE1">
        <w:rPr>
          <w:rFonts w:ascii="Times New Roman" w:hAnsi="Times New Roman"/>
          <w:b/>
          <w:sz w:val="24"/>
          <w:szCs w:val="24"/>
        </w:rPr>
        <w:fldChar w:fldCharType="end"/>
      </w:r>
      <w:r w:rsidR="007E3981" w:rsidRPr="00FF03E2">
        <w:rPr>
          <w:rFonts w:ascii="Times New Roman" w:hAnsi="Times New Roman"/>
          <w:b/>
          <w:sz w:val="24"/>
          <w:szCs w:val="24"/>
        </w:rPr>
        <w:t xml:space="preserve">       (1)</w:t>
      </w:r>
    </w:p>
    <w:bookmarkEnd w:id="303"/>
    <w:p w:rsidR="007E3981" w:rsidRPr="00FF03E2" w:rsidRDefault="007E3981" w:rsidP="00AF1158">
      <w:pPr>
        <w:ind w:left="720"/>
        <w:jc w:val="center"/>
        <w:rPr>
          <w:rFonts w:ascii="Times New Roman" w:hAnsi="Times New Roman"/>
          <w:b/>
          <w:sz w:val="24"/>
          <w:szCs w:val="24"/>
        </w:rPr>
      </w:pPr>
    </w:p>
    <w:bookmarkStart w:id="304" w:name="EQN02"/>
    <w:p w:rsidR="007E3981" w:rsidRDefault="00962591" w:rsidP="00AF1158">
      <w:pPr>
        <w:ind w:left="720"/>
        <w:jc w:val="center"/>
        <w:rPr>
          <w:rFonts w:ascii="Times New Roman" w:hAnsi="Times New Roman"/>
          <w:b/>
          <w:sz w:val="24"/>
          <w:szCs w:val="24"/>
        </w:rPr>
      </w:pPr>
      <w:r w:rsidRPr="00FD3EE1">
        <w:rPr>
          <w:rFonts w:ascii="Times New Roman" w:hAnsi="Times New Roman"/>
          <w:b/>
          <w:sz w:val="24"/>
          <w:szCs w:val="24"/>
        </w:rPr>
        <w:fldChar w:fldCharType="begin"/>
      </w:r>
      <w:r w:rsidR="007E3981" w:rsidRPr="00FD3EE1">
        <w:rPr>
          <w:rFonts w:ascii="Times New Roman" w:hAnsi="Times New Roman"/>
          <w:b/>
          <w:sz w:val="24"/>
          <w:szCs w:val="24"/>
        </w:rPr>
        <w:instrText xml:space="preserve"> QUOTE </w:instrText>
      </w:r>
      <w:r w:rsidR="00224D04">
        <w:pict>
          <v:shape id="_x0000_i1028" type="#_x0000_t75" style="width:90.75pt;height:30.75pt"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3690&quot;/&gt;&lt;wsp:rsid wsp:val=&quot;00005C47&quot;/&gt;&lt;wsp:rsid wsp:val=&quot;0001094E&quot;/&gt;&lt;wsp:rsid wsp:val=&quot;00010FFB&quot;/&gt;&lt;wsp:rsid wsp:val=&quot;00013771&quot;/&gt;&lt;wsp:rsid wsp:val=&quot;0002353C&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368B&quot;/&gt;&lt;wsp:rsid wsp:val=&quot;00083821&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C02C2&quot;/&gt;&lt;wsp:rsid wsp:val=&quot;000C5244&quot;/&gt;&lt;wsp:rsid wsp:val=&quot;000D00FA&quot;/&gt;&lt;wsp:rsid wsp:val=&quot;000D1969&quot;/&gt;&lt;wsp:rsid wsp:val=&quot;000E3F50&quot;/&gt;&lt;wsp:rsid wsp:val=&quot;000E73BA&quot;/&gt;&lt;wsp:rsid wsp:val=&quot;000F1552&quot;/&gt;&lt;wsp:rsid wsp:val=&quot;000F3ACE&quot;/&gt;&lt;wsp:rsid wsp:val=&quot;000F518D&quot;/&gt;&lt;wsp:rsid wsp:val=&quot;0010427C&quot;/&gt;&lt;wsp:rsid wsp:val=&quot;00104326&quot;/&gt;&lt;wsp:rsid wsp:val=&quot;001101CD&quot;/&gt;&lt;wsp:rsid wsp:val=&quot;00111DB9&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80D57&quot;/&gt;&lt;wsp:rsid wsp:val=&quot;001816A1&quot;/&gt;&lt;wsp:rsid wsp:val=&quot;00183C3E&quot;/&gt;&lt;wsp:rsid wsp:val=&quot;00184EAA&quot;/&gt;&lt;wsp:rsid wsp:val=&quot;00185BEF&quot;/&gt;&lt;wsp:rsid wsp:val=&quot;00190959&quot;/&gt;&lt;wsp:rsid wsp:val=&quot;00191246&quot;/&gt;&lt;wsp:rsid wsp:val=&quot;00192D39&quot;/&gt;&lt;wsp:rsid wsp:val=&quot;001A075B&quot;/&gt;&lt;wsp:rsid wsp:val=&quot;001A21F3&quot;/&gt;&lt;wsp:rsid wsp:val=&quot;001A2718&quot;/&gt;&lt;wsp:rsid wsp:val=&quot;001A3497&quot;/&gt;&lt;wsp:rsid wsp:val=&quot;001A5338&quot;/&gt;&lt;wsp:rsid wsp:val=&quot;001B3B78&quot;/&gt;&lt;wsp:rsid wsp:val=&quot;001B7EF1&quot;/&gt;&lt;wsp:rsid wsp:val=&quot;001C0319&quot;/&gt;&lt;wsp:rsid wsp:val=&quot;001C26ED&quot;/&gt;&lt;wsp:rsid wsp:val=&quot;001C4CE8&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3487&quot;/&gt;&lt;wsp:rsid wsp:val=&quot;00201573&quot;/&gt;&lt;wsp:rsid wsp:val=&quot;00214D52&quot;/&gt;&lt;wsp:rsid wsp:val=&quot;00220FE4&quot;/&gt;&lt;wsp:rsid wsp:val=&quot;00222378&quot;/&gt;&lt;wsp:rsid wsp:val=&quot;00227D65&quot;/&gt;&lt;wsp:rsid wsp:val=&quot;00235DB2&quot;/&gt;&lt;wsp:rsid wsp:val=&quot;00237682&quot;/&gt;&lt;wsp:rsid wsp:val=&quot;00243047&quot;/&gt;&lt;wsp:rsid wsp:val=&quot;00244551&quot;/&gt;&lt;wsp:rsid wsp:val=&quot;00245855&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60B8&quot;/&gt;&lt;wsp:rsid wsp:val=&quot;00280B1B&quot;/&gt;&lt;wsp:rsid wsp:val=&quot;0028184D&quot;/&gt;&lt;wsp:rsid wsp:val=&quot;00286456&quot;/&gt;&lt;wsp:rsid wsp:val=&quot;00287166&quot;/&gt;&lt;wsp:rsid wsp:val=&quot;00292C41&quot;/&gt;&lt;wsp:rsid wsp:val=&quot;00294ED4&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FC9&quot;/&gt;&lt;wsp:rsid wsp:val=&quot;002D4437&quot;/&gt;&lt;wsp:rsid wsp:val=&quot;002D4BF8&quot;/&gt;&lt;wsp:rsid wsp:val=&quot;002D52A9&quot;/&gt;&lt;wsp:rsid wsp:val=&quot;002D5597&quot;/&gt;&lt;wsp:rsid wsp:val=&quot;002E1F6F&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E116D&quot;/&gt;&lt;wsp:rsid wsp:val=&quot;003E38C0&quot;/&gt;&lt;wsp:rsid wsp:val=&quot;003E66AF&quot;/&gt;&lt;wsp:rsid wsp:val=&quot;003F35C6&quot;/&gt;&lt;wsp:rsid wsp:val=&quot;003F4E62&quot;/&gt;&lt;wsp:rsid wsp:val=&quot;004014A9&quot;/&gt;&lt;wsp:rsid wsp:val=&quot;0040401C&quot;/&gt;&lt;wsp:rsid wsp:val=&quot;004040AA&quot;/&gt;&lt;wsp:rsid wsp:val=&quot;0040617F&quot;/&gt;&lt;wsp:rsid wsp:val=&quot;00407854&quot;/&gt;&lt;wsp:rsid wsp:val=&quot;004131F1&quot;/&gt;&lt;wsp:rsid wsp:val=&quot;00413819&quot;/&gt;&lt;wsp:rsid wsp:val=&quot;00413CAC&quot;/&gt;&lt;wsp:rsid wsp:val=&quot;004154C1&quot;/&gt;&lt;wsp:rsid wsp:val=&quot;00421567&quot;/&gt;&lt;wsp:rsid wsp:val=&quot;004350D5&quot;/&gt;&lt;wsp:rsid wsp:val=&quot;004359DE&quot;/&gt;&lt;wsp:rsid wsp:val=&quot;004372DA&quot;/&gt;&lt;wsp:rsid wsp:val=&quot;00441F20&quot;/&gt;&lt;wsp:rsid wsp:val=&quot;00442C2C&quot;/&gt;&lt;wsp:rsid wsp:val=&quot;004435D5&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36F5&quot;/&gt;&lt;wsp:rsid wsp:val=&quot;00567523&quot;/&gt;&lt;wsp:rsid wsp:val=&quot;00571209&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43A2&quot;/&gt;&lt;wsp:rsid wsp:val=&quot;005A59A4&quot;/&gt;&lt;wsp:rsid wsp:val=&quot;005A73A3&quot;/&gt;&lt;wsp:rsid wsp:val=&quot;005A77B0&quot;/&gt;&lt;wsp:rsid wsp:val=&quot;005B1E9B&quot;/&gt;&lt;wsp:rsid wsp:val=&quot;005B4841&quot;/&gt;&lt;wsp:rsid wsp:val=&quot;005B6EF1&quot;/&gt;&lt;wsp:rsid wsp:val=&quot;005E2D7A&quot;/&gt;&lt;wsp:rsid wsp:val=&quot;005E3A04&quot;/&gt;&lt;wsp:rsid wsp:val=&quot;005E7067&quot;/&gt;&lt;wsp:rsid wsp:val=&quot;005E7E24&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B5A&quot;/&gt;&lt;wsp:rsid wsp:val=&quot;006264C6&quot;/&gt;&lt;wsp:rsid wsp:val=&quot;0064469A&quot;/&gt;&lt;wsp:rsid wsp:val=&quot;00645EA6&quot;/&gt;&lt;wsp:rsid wsp:val=&quot;0064735A&quot;/&gt;&lt;wsp:rsid wsp:val=&quot;006474D4&quot;/&gt;&lt;wsp:rsid wsp:val=&quot;00650B09&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38D0&quot;/&gt;&lt;wsp:rsid wsp:val=&quot;00717836&quot;/&gt;&lt;wsp:rsid wsp:val=&quot;007228AE&quot;/&gt;&lt;wsp:rsid wsp:val=&quot;00726FD4&quot;/&gt;&lt;wsp:rsid wsp:val=&quot;00731313&quot;/&gt;&lt;wsp:rsid wsp:val=&quot;00734E17&quot;/&gt;&lt;wsp:rsid wsp:val=&quot;0073513A&quot;/&gt;&lt;wsp:rsid wsp:val=&quot;0074019F&quot;/&gt;&lt;wsp:rsid wsp:val=&quot;007501A9&quot;/&gt;&lt;wsp:rsid wsp:val=&quot;007503B0&quot;/&gt;&lt;wsp:rsid wsp:val=&quot;00753150&quot;/&gt;&lt;wsp:rsid wsp:val=&quot;00756327&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4B39&quot;/&gt;&lt;wsp:rsid wsp:val=&quot;007B4F8D&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B0E&quot;/&gt;&lt;wsp:rsid wsp:val=&quot;0080005E&quot;/&gt;&lt;wsp:rsid wsp:val=&quot;0080068F&quot;/&gt;&lt;wsp:rsid wsp:val=&quot;008031D6&quot;/&gt;&lt;wsp:rsid wsp:val=&quot;00805579&quot;/&gt;&lt;wsp:rsid wsp:val=&quot;008079AA&quot;/&gt;&lt;wsp:rsid wsp:val=&quot;00815DA8&quot;/&gt;&lt;wsp:rsid wsp:val=&quot;00817A14&quot;/&gt;&lt;wsp:rsid wsp:val=&quot;00817BAE&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54824&quot;/&gt;&lt;wsp:rsid wsp:val=&quot;008575C4&quot;/&gt;&lt;wsp:rsid wsp:val=&quot;008677FF&quot;/&gt;&lt;wsp:rsid wsp:val=&quot;00870A4C&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D6697&quot;/&gt;&lt;wsp:rsid wsp:val=&quot;008D6C16&quot;/&gt;&lt;wsp:rsid wsp:val=&quot;008D6EE3&quot;/&gt;&lt;wsp:rsid wsp:val=&quot;008E13F0&quot;/&gt;&lt;wsp:rsid wsp:val=&quot;008E2711&quot;/&gt;&lt;wsp:rsid wsp:val=&quot;008E4C77&quot;/&gt;&lt;wsp:rsid wsp:val=&quot;008E6318&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73CC&quot;/&gt;&lt;wsp:rsid wsp:val=&quot;00930FA2&quot;/&gt;&lt;wsp:rsid wsp:val=&quot;009319F7&quot;/&gt;&lt;wsp:rsid wsp:val=&quot;00931B7A&quot;/&gt;&lt;wsp:rsid wsp:val=&quot;009364A7&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70656&quot;/&gt;&lt;wsp:rsid wsp:val=&quot;0097147A&quot;/&gt;&lt;wsp:rsid wsp:val=&quot;00973646&quot;/&gt;&lt;wsp:rsid wsp:val=&quot;0098147B&quot;/&gt;&lt;wsp:rsid wsp:val=&quot;00986BAA&quot;/&gt;&lt;wsp:rsid wsp:val=&quot;00987818&quot;/&gt;&lt;wsp:rsid wsp:val=&quot;009A40EF&quot;/&gt;&lt;wsp:rsid wsp:val=&quot;009A7D42&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7352&quot;/&gt;&lt;wsp:rsid wsp:val=&quot;009E2817&quot;/&gt;&lt;wsp:rsid wsp:val=&quot;009E2BDB&quot;/&gt;&lt;wsp:rsid wsp:val=&quot;009E69D0&quot;/&gt;&lt;wsp:rsid wsp:val=&quot;009F141B&quot;/&gt;&lt;wsp:rsid wsp:val=&quot;009F5D88&quot;/&gt;&lt;wsp:rsid wsp:val=&quot;00A00CD6&quot;/&gt;&lt;wsp:rsid wsp:val=&quot;00A030A5&quot;/&gt;&lt;wsp:rsid wsp:val=&quot;00A116D6&quot;/&gt;&lt;wsp:rsid wsp:val=&quot;00A1347B&quot;/&gt;&lt;wsp:rsid wsp:val=&quot;00A16430&quot;/&gt;&lt;wsp:rsid wsp:val=&quot;00A17B60&quot;/&gt;&lt;wsp:rsid wsp:val=&quot;00A2124C&quot;/&gt;&lt;wsp:rsid wsp:val=&quot;00A23582&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667D&quot;/&gt;&lt;wsp:rsid wsp:val=&quot;00A562BF&quot;/&gt;&lt;wsp:rsid wsp:val=&quot;00A60CAD&quot;/&gt;&lt;wsp:rsid wsp:val=&quot;00A60D8D&quot;/&gt;&lt;wsp:rsid wsp:val=&quot;00A6117A&quot;/&gt;&lt;wsp:rsid wsp:val=&quot;00A6580A&quot;/&gt;&lt;wsp:rsid wsp:val=&quot;00A71A65&quot;/&gt;&lt;wsp:rsid wsp:val=&quot;00A727D4&quot;/&gt;&lt;wsp:rsid wsp:val=&quot;00A84402&quot;/&gt;&lt;wsp:rsid wsp:val=&quot;00A84420&quot;/&gt;&lt;wsp:rsid wsp:val=&quot;00A84CC5&quot;/&gt;&lt;wsp:rsid wsp:val=&quot;00A92031&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D04&quot;/&gt;&lt;wsp:rsid wsp:val=&quot;00B67031&quot;/&gt;&lt;wsp:rsid wsp:val=&quot;00B71218&quot;/&gt;&lt;wsp:rsid wsp:val=&quot;00B718FA&quot;/&gt;&lt;wsp:rsid wsp:val=&quot;00B80C7B&quot;/&gt;&lt;wsp:rsid wsp:val=&quot;00B8277A&quot;/&gt;&lt;wsp:rsid wsp:val=&quot;00B84B1F&quot;/&gt;&lt;wsp:rsid wsp:val=&quot;00B871AD&quot;/&gt;&lt;wsp:rsid wsp:val=&quot;00B938F6&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26259&quot;/&gt;&lt;wsp:rsid wsp:val=&quot;00C30046&quot;/&gt;&lt;wsp:rsid wsp:val=&quot;00C3656E&quot;/&gt;&lt;wsp:rsid wsp:val=&quot;00C37097&quot;/&gt;&lt;wsp:rsid wsp:val=&quot;00C37621&quot;/&gt;&lt;wsp:rsid wsp:val=&quot;00C40A78&quot;/&gt;&lt;wsp:rsid wsp:val=&quot;00C4502D&quot;/&gt;&lt;wsp:rsid wsp:val=&quot;00C462DA&quot;/&gt;&lt;wsp:rsid wsp:val=&quot;00C55610&quot;/&gt;&lt;wsp:rsid wsp:val=&quot;00C576A7&quot;/&gt;&lt;wsp:rsid wsp:val=&quot;00C614A9&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CD2&quot;/&gt;&lt;wsp:rsid wsp:val=&quot;00CA375A&quot;/&gt;&lt;wsp:rsid wsp:val=&quot;00CA4DD1&quot;/&gt;&lt;wsp:rsid wsp:val=&quot;00CA6C50&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A04B2&quot;/&gt;&lt;wsp:rsid wsp:val=&quot;00DA26F4&quot;/&gt;&lt;wsp:rsid wsp:val=&quot;00DA3907&quot;/&gt;&lt;wsp:rsid wsp:val=&quot;00DB0B66&quot;/&gt;&lt;wsp:rsid wsp:val=&quot;00DC3B95&quot;/&gt;&lt;wsp:rsid wsp:val=&quot;00DC3D2D&quot;/&gt;&lt;wsp:rsid wsp:val=&quot;00DC3F0C&quot;/&gt;&lt;wsp:rsid wsp:val=&quot;00DC6928&quot;/&gt;&lt;wsp:rsid wsp:val=&quot;00DC6D58&quot;/&gt;&lt;wsp:rsid wsp:val=&quot;00DD08C7&quot;/&gt;&lt;wsp:rsid wsp:val=&quot;00DD1B61&quot;/&gt;&lt;wsp:rsid wsp:val=&quot;00DD3D19&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C30B7&quot;/&gt;&lt;wsp:rsid wsp:val=&quot;00EC7A07&quot;/&gt;&lt;wsp:rsid wsp:val=&quot;00ED1BBA&quot;/&gt;&lt;wsp:rsid wsp:val=&quot;00ED2B61&quot;/&gt;&lt;wsp:rsid wsp:val=&quot;00ED7DA7&quot;/&gt;&lt;wsp:rsid wsp:val=&quot;00EE76C6&quot;/&gt;&lt;wsp:rsid wsp:val=&quot;00EF2731&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6194F&quot;/&gt;&lt;wsp:rsid wsp:val=&quot;00F61E0F&quot;/&gt;&lt;wsp:rsid wsp:val=&quot;00F626A6&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C26259&quot;&gt;&lt;m:oMathPara&gt;&lt;m:oMath&gt;&lt;m:sSub&gt;&lt;m:sSubPr&gt;&lt;m:ctrlPr&gt;&lt;w:rPr&gt;&lt;w:rFonts w:ascii=&quot;Cambria Math&quot; w:h-ansi=&quot;Cambria Math&quot;/&gt;&lt;wx:font wx:val=&quot;Cambria Math&quot;/&gt;&lt;w:b/&gt;&lt;w:i/&gt;&lt;w:sz w:val=&quot;24&quot;/&gt;&lt;w:sz-cs w:val=&quot;24&quot;/&gt;&lt;/w:rPr&gt;&lt;/m:ctrlPr&gt;&lt;/m:sSubPr&gt;&lt;m:e&gt;&lt;m:r&gt;&lt;m:rPr&gt;&lt;m:sty m:val=&quot;b&quot;/&gt;&lt;/m:rPr&gt;&lt;w:rPr&gt;&lt;w:rFonts w:ascii=&quot;Cambria Math&quot; w:h-ansi=&quot;Cambria Math&quot;/&gt;&lt;wx:font wx:val=&quot;Cambria Math&quot;/&gt;&lt;w:b/&gt;&lt;w:sz w:val=&quot;24&quot;/&gt;&lt;w:sz-cs w:val=&quot;24&quot;/&gt;&lt;/w:rPr&gt;&lt;m:t&gt;I•&lt;/m:t&gt;&lt;/m:r&gt;&lt;/m:e&gt;&lt;m:sub&gt;&lt;m:r&gt;&lt;m:rPr&gt;&lt;m:sty m:val=&quot;bi&quot;/&gt;&lt;/m:rPr&gt;&lt;w:rPr&gt;&lt;w:rFonts w:ascii=&quot;Cambria Math&quot; w:h-ansi=&quot;Cambria Math&quot;/&gt;&lt;wx:font wx:val=&quot;Cambria Math&quot;/&gt;&lt;w:b/&gt;&lt;w:i/&gt;&lt;w:sz w:val=&quot;24&quot;/&gt;&lt;w:sz-cs w:val=&quot;24&quot;/&gt;&lt;/w:rPr&gt;&lt;m:t&gt;x&lt;/m:t&gt;&lt;/m:r&gt;&lt;/m:sub&gt;&lt;/m:sSub&gt;&lt;m:r&gt;&lt;m:rPr&gt;&lt;m:sty m:val=&quot;bi&quot;/&gt;&lt;/m:rPr&gt;&lt;w:rPr&gt;&lt;w:rFonts w:ascii=&quot;Cambria Math&quot; w:h-ansi=&quot;Cambria Math&quot;/&gt;&lt;wx:font wx:val=&quot;Cambria Math&quot;/&gt;&lt;w:b/&gt;&lt;w:i/&gt;&lt;w:sz w:val=&quot;24&quot;/&gt;&lt;w:sz-cs w:val=&quot;24&quot;/&gt;&lt;/w:rPr&gt;&lt;m:t&gt;=&lt;/m:t&gt;&lt;/m:r&gt;&lt;m:nary&gt;&lt;m:naryPr&gt;&lt;m:limLoc m:val=&quot;subSup&quot;/&gt;&lt;m:ctrlPr&gt;&lt;w:rPr&gt;&lt;w:rFonts w:ascii=&quot;Cambria Math&quot; w:h-ansi=&quot;Cambria Math&quot;/&gt;&lt;wx:font wx:val=&quot;Cambria Math&quot;/&gt;&lt;w:b/&gt;&lt;w:i/&gt;&lt;w:sz w:val=&quot;24&quot;/&gt;&lt;w:sz-cs w:val=&quot;24&quot;/&gt;&lt;/w:rPr&gt;&lt;/m:ctrlPr&gt;&lt;/m:naryPr&gt;&lt;m:sub&gt;&lt;m:r&gt;&lt;m:rPr&gt;&lt;m:sty m:val=&quot;b&quot;/&gt;&lt;/m:rPr&gt;&lt;w:rPr&gt;&lt;w:rFonts w:ascii=&quot;Cambria Math&quot; w:h-ansi=&quot;Cambria Math&quot;/&gt;&lt;wx:font wx:val=&quot;Cambria Math&quot;/&gt;&lt;w:b/&gt;&lt;w:sz w:val=&quot;24&quot;/&gt;&lt;w:sz-cs w:val=&quot;24&quot;/&gt;&lt;/w:rPr&gt;&lt;m:t&gt;I“&lt;/m:t&gt;&lt;/m:r&gt;&lt;/m:sub&gt;&lt;m:sup/&gt;&lt;m:e&gt;&lt;m:sSup&gt;&lt;m:sSupPr&gt;&lt;m:ctrlPr&gt;&lt;w:rPr&gt;&lt;w:rFonts w:ascii=&quot;Cambria Math&quot; w:h-ansi=&quot;Cambria Math&quot;/&gt;&lt;wx:font wx:val=&quot;Cambria Math&quot;/&gt;&lt;w:b/&gt;&lt;w:i/&gt;&lt;w:sz w:val=&quot;24&quot;/&gt;&lt;w:sz-cs w:val=&quot;24&quot;/&gt;&lt;/w:rPr&gt;&lt;/m:ctrlPr&gt;&lt;/m:sSupPr&gt;&lt;m:e&gt;&lt;m:d&gt;&lt;m:dPr&gt;&lt;m:begChr m:val=&quot;|&quot;/&gt;&lt;m:endChr m:val=&quot;|&quot;/&gt;&lt;m:ctrlPr&gt;&lt;w:rPr&gt;&lt;w:rFonts w:ascii=&quot;Cambria Math&quot; w:h-ansi=&quot;Cambria Math&quot;/&gt;&lt;wx:font wx:val=&quot;Cambria Math&quot;/&gt;&lt;w:b/&gt;&lt;w:i/&gt;&lt;w:sz w:val=&quot;24&quot;/&gt;&lt;w:sz-cs w:val=&quot;24&quot;/&gt;&lt;/w:rPr&gt;&lt;/m:ctrlPr&gt;&lt;/m:dPr&gt;&lt;m:e&gt;&lt;m:f&gt;&lt;m:fPr&gt;&lt;m:ctrlPr&gt;&lt;w:rPr&gt;&lt;w:rFonts w:ascii=&quot;Cambria Math&quot; w:h-ansi=&quot;Cambria Math&quot;/&gt;&lt;wx:font wx:val=&quot;Cambria Math&quot;/&gt;&lt;w:b/&gt;&lt;w:i/&gt;&lt;w:sz w:val=&quot;24&quot;/&gt;&lt;w:sz-cs w:val=&quot;24&quot;/&gt;&lt;/w:rPr&gt;&lt;/m:ctrlPr&gt;&lt;/m:fPr&gt;&lt;m:num&gt;&lt;m:r&gt;&lt;m:rPr&gt;&lt;m:sty m:val=&quot;bi&quot;/&gt;&lt;/m:rPr&gt;&lt;w:rPr&gt;&lt;w:rFonts w:ascii=&quot;Cambria Math&quot; w:h-ansi=&quot;Cambria Math&quot;/&gt;&lt;wx:font wx:val=&quot;Cambria Math&quot;/&gt;&lt;w:b/&gt;&lt;w:i/&gt;&lt;w:sz w:val=&quot;24&quot;/&gt;&lt;w:sz-cs w:val=&quot;24&quot;/&gt;&lt;/w:rPr&gt;&lt;m:t&gt;dm&lt;/m:t&gt;&lt;/m:r&gt;&lt;/m:num&gt;&lt;m:den&gt;&lt;m:r&gt;&lt;m:rPr&gt;&lt;m:sty m:val=&quot;bi&quot;/&gt;&lt;/m:rPr&gt;&lt;w:rPr&gt;&lt;w:rFonts w:ascii=&quot;Cambria Math&quot; w:h-ansi=&quot;Cambria Math&quot;/&gt;&lt;wx:font wx:val=&quot;Cambria Math&quot;/&gt;&lt;w:b/&gt;&lt;w:i/&gt;&lt;w:sz w:val=&quot;24&quot;/&gt;&lt;w:sz-cs w:val=&quot;24&quot;/&gt;&lt;/w:rPr&gt;&lt;m:t&gt;dx&lt;/m:t&gt;&lt;/m:r&gt;&lt;/m:den&gt;&lt;/m:f&gt;&lt;/m:e&gt;&lt;/m:d&gt;&lt;/m:e&gt;&lt;m:sup&gt;&lt;m:r&gt;&lt;m:rPr&gt;&lt;m:sty m:val=&quot;bi&quot;/&gt;&lt;/m:rPr&gt;&lt;w:rPr&gt;&lt;w:rFonts w:ascii=&quot;Cambria Math&quot; w:h-ansi=&quot;Cambria Math&quot;/&gt;&lt;wx:font wx:val=&quot;Cambria Math&quot;/&gt;&lt;w:b/&gt;&lt;w:i/&gt;&lt;w:sz w:val=&quot;24&quot;/&gt;&lt;w:sz-cs w:val=&quot;24&quot;/&gt;&lt;/w:rPr&gt;&lt;m:t&gt;2&lt;/m:t&gt;&lt;/m:r&gt;&lt;/m:sup&gt;&lt;/m:sSup&gt;&lt;/m:e&gt;&lt;/m:nary&gt;&lt;m:r&gt;&lt;m:rPr&gt;&lt;m:sty m:val=&quot;bi&quot;/&gt;&lt;/m:rPr&gt;&lt;w:rPr&gt;&lt;w:rFonts w:ascii=&quot;Cambria Math&quot; w:h-ansi=&quot;Cambria Math&quot;/&gt;&lt;wx:font wx:val=&quot;Cambria Math&quot;/&gt;&lt;w:b/&gt;&lt;w:i/&gt;&lt;w:sz w:val=&quot;24&quot;/&gt;&lt;w:sz-cs w:val=&quot;24&quot;/&gt;&lt;/w:rPr&gt;&lt;m:t&gt;dv&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13" o:title="" chromakey="white"/>
          </v:shape>
        </w:pict>
      </w:r>
      <w:r w:rsidR="007E3981" w:rsidRPr="00FD3EE1">
        <w:rPr>
          <w:rFonts w:ascii="Times New Roman" w:hAnsi="Times New Roman"/>
          <w:b/>
          <w:sz w:val="24"/>
          <w:szCs w:val="24"/>
        </w:rPr>
        <w:instrText xml:space="preserve"> </w:instrText>
      </w:r>
      <w:r w:rsidRPr="00FD3EE1">
        <w:rPr>
          <w:rFonts w:ascii="Times New Roman" w:hAnsi="Times New Roman"/>
          <w:b/>
          <w:sz w:val="24"/>
          <w:szCs w:val="24"/>
        </w:rPr>
        <w:fldChar w:fldCharType="separate"/>
      </w:r>
      <w:r w:rsidR="00224D04">
        <w:pict>
          <v:shape id="_x0000_i1029" type="#_x0000_t75" style="width:90.75pt;height:30.75pt"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3690&quot;/&gt;&lt;wsp:rsid wsp:val=&quot;00005C47&quot;/&gt;&lt;wsp:rsid wsp:val=&quot;0001094E&quot;/&gt;&lt;wsp:rsid wsp:val=&quot;00010FFB&quot;/&gt;&lt;wsp:rsid wsp:val=&quot;00013771&quot;/&gt;&lt;wsp:rsid wsp:val=&quot;0002353C&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368B&quot;/&gt;&lt;wsp:rsid wsp:val=&quot;00083821&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C02C2&quot;/&gt;&lt;wsp:rsid wsp:val=&quot;000C5244&quot;/&gt;&lt;wsp:rsid wsp:val=&quot;000D00FA&quot;/&gt;&lt;wsp:rsid wsp:val=&quot;000D1969&quot;/&gt;&lt;wsp:rsid wsp:val=&quot;000E3F50&quot;/&gt;&lt;wsp:rsid wsp:val=&quot;000E73BA&quot;/&gt;&lt;wsp:rsid wsp:val=&quot;000F1552&quot;/&gt;&lt;wsp:rsid wsp:val=&quot;000F3ACE&quot;/&gt;&lt;wsp:rsid wsp:val=&quot;000F518D&quot;/&gt;&lt;wsp:rsid wsp:val=&quot;0010427C&quot;/&gt;&lt;wsp:rsid wsp:val=&quot;00104326&quot;/&gt;&lt;wsp:rsid wsp:val=&quot;001101CD&quot;/&gt;&lt;wsp:rsid wsp:val=&quot;00111DB9&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80D57&quot;/&gt;&lt;wsp:rsid wsp:val=&quot;001816A1&quot;/&gt;&lt;wsp:rsid wsp:val=&quot;00183C3E&quot;/&gt;&lt;wsp:rsid wsp:val=&quot;00184EAA&quot;/&gt;&lt;wsp:rsid wsp:val=&quot;00185BEF&quot;/&gt;&lt;wsp:rsid wsp:val=&quot;00190959&quot;/&gt;&lt;wsp:rsid wsp:val=&quot;00191246&quot;/&gt;&lt;wsp:rsid wsp:val=&quot;00192D39&quot;/&gt;&lt;wsp:rsid wsp:val=&quot;001A075B&quot;/&gt;&lt;wsp:rsid wsp:val=&quot;001A21F3&quot;/&gt;&lt;wsp:rsid wsp:val=&quot;001A2718&quot;/&gt;&lt;wsp:rsid wsp:val=&quot;001A3497&quot;/&gt;&lt;wsp:rsid wsp:val=&quot;001A5338&quot;/&gt;&lt;wsp:rsid wsp:val=&quot;001B3B78&quot;/&gt;&lt;wsp:rsid wsp:val=&quot;001B7EF1&quot;/&gt;&lt;wsp:rsid wsp:val=&quot;001C0319&quot;/&gt;&lt;wsp:rsid wsp:val=&quot;001C26ED&quot;/&gt;&lt;wsp:rsid wsp:val=&quot;001C4CE8&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3487&quot;/&gt;&lt;wsp:rsid wsp:val=&quot;00201573&quot;/&gt;&lt;wsp:rsid wsp:val=&quot;00214D52&quot;/&gt;&lt;wsp:rsid wsp:val=&quot;00220FE4&quot;/&gt;&lt;wsp:rsid wsp:val=&quot;00222378&quot;/&gt;&lt;wsp:rsid wsp:val=&quot;00227D65&quot;/&gt;&lt;wsp:rsid wsp:val=&quot;00235DB2&quot;/&gt;&lt;wsp:rsid wsp:val=&quot;00237682&quot;/&gt;&lt;wsp:rsid wsp:val=&quot;00243047&quot;/&gt;&lt;wsp:rsid wsp:val=&quot;00244551&quot;/&gt;&lt;wsp:rsid wsp:val=&quot;00245855&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60B8&quot;/&gt;&lt;wsp:rsid wsp:val=&quot;00280B1B&quot;/&gt;&lt;wsp:rsid wsp:val=&quot;0028184D&quot;/&gt;&lt;wsp:rsid wsp:val=&quot;00286456&quot;/&gt;&lt;wsp:rsid wsp:val=&quot;00287166&quot;/&gt;&lt;wsp:rsid wsp:val=&quot;00292C41&quot;/&gt;&lt;wsp:rsid wsp:val=&quot;00294ED4&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FC9&quot;/&gt;&lt;wsp:rsid wsp:val=&quot;002D4437&quot;/&gt;&lt;wsp:rsid wsp:val=&quot;002D4BF8&quot;/&gt;&lt;wsp:rsid wsp:val=&quot;002D52A9&quot;/&gt;&lt;wsp:rsid wsp:val=&quot;002D5597&quot;/&gt;&lt;wsp:rsid wsp:val=&quot;002E1F6F&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E116D&quot;/&gt;&lt;wsp:rsid wsp:val=&quot;003E38C0&quot;/&gt;&lt;wsp:rsid wsp:val=&quot;003E66AF&quot;/&gt;&lt;wsp:rsid wsp:val=&quot;003F35C6&quot;/&gt;&lt;wsp:rsid wsp:val=&quot;003F4E62&quot;/&gt;&lt;wsp:rsid wsp:val=&quot;004014A9&quot;/&gt;&lt;wsp:rsid wsp:val=&quot;0040401C&quot;/&gt;&lt;wsp:rsid wsp:val=&quot;004040AA&quot;/&gt;&lt;wsp:rsid wsp:val=&quot;0040617F&quot;/&gt;&lt;wsp:rsid wsp:val=&quot;00407854&quot;/&gt;&lt;wsp:rsid wsp:val=&quot;004131F1&quot;/&gt;&lt;wsp:rsid wsp:val=&quot;00413819&quot;/&gt;&lt;wsp:rsid wsp:val=&quot;00413CAC&quot;/&gt;&lt;wsp:rsid wsp:val=&quot;004154C1&quot;/&gt;&lt;wsp:rsid wsp:val=&quot;00421567&quot;/&gt;&lt;wsp:rsid wsp:val=&quot;004350D5&quot;/&gt;&lt;wsp:rsid wsp:val=&quot;004359DE&quot;/&gt;&lt;wsp:rsid wsp:val=&quot;004372DA&quot;/&gt;&lt;wsp:rsid wsp:val=&quot;00441F20&quot;/&gt;&lt;wsp:rsid wsp:val=&quot;00442C2C&quot;/&gt;&lt;wsp:rsid wsp:val=&quot;004435D5&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36F5&quot;/&gt;&lt;wsp:rsid wsp:val=&quot;00567523&quot;/&gt;&lt;wsp:rsid wsp:val=&quot;00571209&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43A2&quot;/&gt;&lt;wsp:rsid wsp:val=&quot;005A59A4&quot;/&gt;&lt;wsp:rsid wsp:val=&quot;005A73A3&quot;/&gt;&lt;wsp:rsid wsp:val=&quot;005A77B0&quot;/&gt;&lt;wsp:rsid wsp:val=&quot;005B1E9B&quot;/&gt;&lt;wsp:rsid wsp:val=&quot;005B4841&quot;/&gt;&lt;wsp:rsid wsp:val=&quot;005B6EF1&quot;/&gt;&lt;wsp:rsid wsp:val=&quot;005E2D7A&quot;/&gt;&lt;wsp:rsid wsp:val=&quot;005E3A04&quot;/&gt;&lt;wsp:rsid wsp:val=&quot;005E7067&quot;/&gt;&lt;wsp:rsid wsp:val=&quot;005E7E24&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B5A&quot;/&gt;&lt;wsp:rsid wsp:val=&quot;006264C6&quot;/&gt;&lt;wsp:rsid wsp:val=&quot;0064469A&quot;/&gt;&lt;wsp:rsid wsp:val=&quot;00645EA6&quot;/&gt;&lt;wsp:rsid wsp:val=&quot;0064735A&quot;/&gt;&lt;wsp:rsid wsp:val=&quot;006474D4&quot;/&gt;&lt;wsp:rsid wsp:val=&quot;00650B09&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38D0&quot;/&gt;&lt;wsp:rsid wsp:val=&quot;00717836&quot;/&gt;&lt;wsp:rsid wsp:val=&quot;007228AE&quot;/&gt;&lt;wsp:rsid wsp:val=&quot;00726FD4&quot;/&gt;&lt;wsp:rsid wsp:val=&quot;00731313&quot;/&gt;&lt;wsp:rsid wsp:val=&quot;00734E17&quot;/&gt;&lt;wsp:rsid wsp:val=&quot;0073513A&quot;/&gt;&lt;wsp:rsid wsp:val=&quot;0074019F&quot;/&gt;&lt;wsp:rsid wsp:val=&quot;007501A9&quot;/&gt;&lt;wsp:rsid wsp:val=&quot;007503B0&quot;/&gt;&lt;wsp:rsid wsp:val=&quot;00753150&quot;/&gt;&lt;wsp:rsid wsp:val=&quot;00756327&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4B39&quot;/&gt;&lt;wsp:rsid wsp:val=&quot;007B4F8D&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B0E&quot;/&gt;&lt;wsp:rsid wsp:val=&quot;0080005E&quot;/&gt;&lt;wsp:rsid wsp:val=&quot;0080068F&quot;/&gt;&lt;wsp:rsid wsp:val=&quot;008031D6&quot;/&gt;&lt;wsp:rsid wsp:val=&quot;00805579&quot;/&gt;&lt;wsp:rsid wsp:val=&quot;008079AA&quot;/&gt;&lt;wsp:rsid wsp:val=&quot;00815DA8&quot;/&gt;&lt;wsp:rsid wsp:val=&quot;00817A14&quot;/&gt;&lt;wsp:rsid wsp:val=&quot;00817BAE&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54824&quot;/&gt;&lt;wsp:rsid wsp:val=&quot;008575C4&quot;/&gt;&lt;wsp:rsid wsp:val=&quot;008677FF&quot;/&gt;&lt;wsp:rsid wsp:val=&quot;00870A4C&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D6697&quot;/&gt;&lt;wsp:rsid wsp:val=&quot;008D6C16&quot;/&gt;&lt;wsp:rsid wsp:val=&quot;008D6EE3&quot;/&gt;&lt;wsp:rsid wsp:val=&quot;008E13F0&quot;/&gt;&lt;wsp:rsid wsp:val=&quot;008E2711&quot;/&gt;&lt;wsp:rsid wsp:val=&quot;008E4C77&quot;/&gt;&lt;wsp:rsid wsp:val=&quot;008E6318&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73CC&quot;/&gt;&lt;wsp:rsid wsp:val=&quot;00930FA2&quot;/&gt;&lt;wsp:rsid wsp:val=&quot;009319F7&quot;/&gt;&lt;wsp:rsid wsp:val=&quot;00931B7A&quot;/&gt;&lt;wsp:rsid wsp:val=&quot;009364A7&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70656&quot;/&gt;&lt;wsp:rsid wsp:val=&quot;0097147A&quot;/&gt;&lt;wsp:rsid wsp:val=&quot;00973646&quot;/&gt;&lt;wsp:rsid wsp:val=&quot;0098147B&quot;/&gt;&lt;wsp:rsid wsp:val=&quot;00986BAA&quot;/&gt;&lt;wsp:rsid wsp:val=&quot;00987818&quot;/&gt;&lt;wsp:rsid wsp:val=&quot;009A40EF&quot;/&gt;&lt;wsp:rsid wsp:val=&quot;009A7D42&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7352&quot;/&gt;&lt;wsp:rsid wsp:val=&quot;009E2817&quot;/&gt;&lt;wsp:rsid wsp:val=&quot;009E2BDB&quot;/&gt;&lt;wsp:rsid wsp:val=&quot;009E69D0&quot;/&gt;&lt;wsp:rsid wsp:val=&quot;009F141B&quot;/&gt;&lt;wsp:rsid wsp:val=&quot;009F5D88&quot;/&gt;&lt;wsp:rsid wsp:val=&quot;00A00CD6&quot;/&gt;&lt;wsp:rsid wsp:val=&quot;00A030A5&quot;/&gt;&lt;wsp:rsid wsp:val=&quot;00A116D6&quot;/&gt;&lt;wsp:rsid wsp:val=&quot;00A1347B&quot;/&gt;&lt;wsp:rsid wsp:val=&quot;00A16430&quot;/&gt;&lt;wsp:rsid wsp:val=&quot;00A17B60&quot;/&gt;&lt;wsp:rsid wsp:val=&quot;00A2124C&quot;/&gt;&lt;wsp:rsid wsp:val=&quot;00A23582&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667D&quot;/&gt;&lt;wsp:rsid wsp:val=&quot;00A562BF&quot;/&gt;&lt;wsp:rsid wsp:val=&quot;00A60CAD&quot;/&gt;&lt;wsp:rsid wsp:val=&quot;00A60D8D&quot;/&gt;&lt;wsp:rsid wsp:val=&quot;00A6117A&quot;/&gt;&lt;wsp:rsid wsp:val=&quot;00A6580A&quot;/&gt;&lt;wsp:rsid wsp:val=&quot;00A71A65&quot;/&gt;&lt;wsp:rsid wsp:val=&quot;00A727D4&quot;/&gt;&lt;wsp:rsid wsp:val=&quot;00A84402&quot;/&gt;&lt;wsp:rsid wsp:val=&quot;00A84420&quot;/&gt;&lt;wsp:rsid wsp:val=&quot;00A84CC5&quot;/&gt;&lt;wsp:rsid wsp:val=&quot;00A92031&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D04&quot;/&gt;&lt;wsp:rsid wsp:val=&quot;00B67031&quot;/&gt;&lt;wsp:rsid wsp:val=&quot;00B71218&quot;/&gt;&lt;wsp:rsid wsp:val=&quot;00B718FA&quot;/&gt;&lt;wsp:rsid wsp:val=&quot;00B80C7B&quot;/&gt;&lt;wsp:rsid wsp:val=&quot;00B8277A&quot;/&gt;&lt;wsp:rsid wsp:val=&quot;00B84B1F&quot;/&gt;&lt;wsp:rsid wsp:val=&quot;00B871AD&quot;/&gt;&lt;wsp:rsid wsp:val=&quot;00B938F6&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26259&quot;/&gt;&lt;wsp:rsid wsp:val=&quot;00C30046&quot;/&gt;&lt;wsp:rsid wsp:val=&quot;00C3656E&quot;/&gt;&lt;wsp:rsid wsp:val=&quot;00C37097&quot;/&gt;&lt;wsp:rsid wsp:val=&quot;00C37621&quot;/&gt;&lt;wsp:rsid wsp:val=&quot;00C40A78&quot;/&gt;&lt;wsp:rsid wsp:val=&quot;00C4502D&quot;/&gt;&lt;wsp:rsid wsp:val=&quot;00C462DA&quot;/&gt;&lt;wsp:rsid wsp:val=&quot;00C55610&quot;/&gt;&lt;wsp:rsid wsp:val=&quot;00C576A7&quot;/&gt;&lt;wsp:rsid wsp:val=&quot;00C614A9&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CD2&quot;/&gt;&lt;wsp:rsid wsp:val=&quot;00CA375A&quot;/&gt;&lt;wsp:rsid wsp:val=&quot;00CA4DD1&quot;/&gt;&lt;wsp:rsid wsp:val=&quot;00CA6C50&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A04B2&quot;/&gt;&lt;wsp:rsid wsp:val=&quot;00DA26F4&quot;/&gt;&lt;wsp:rsid wsp:val=&quot;00DA3907&quot;/&gt;&lt;wsp:rsid wsp:val=&quot;00DB0B66&quot;/&gt;&lt;wsp:rsid wsp:val=&quot;00DC3B95&quot;/&gt;&lt;wsp:rsid wsp:val=&quot;00DC3D2D&quot;/&gt;&lt;wsp:rsid wsp:val=&quot;00DC3F0C&quot;/&gt;&lt;wsp:rsid wsp:val=&quot;00DC6928&quot;/&gt;&lt;wsp:rsid wsp:val=&quot;00DC6D58&quot;/&gt;&lt;wsp:rsid wsp:val=&quot;00DD08C7&quot;/&gt;&lt;wsp:rsid wsp:val=&quot;00DD1B61&quot;/&gt;&lt;wsp:rsid wsp:val=&quot;00DD3D19&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C30B7&quot;/&gt;&lt;wsp:rsid wsp:val=&quot;00EC7A07&quot;/&gt;&lt;wsp:rsid wsp:val=&quot;00ED1BBA&quot;/&gt;&lt;wsp:rsid wsp:val=&quot;00ED2B61&quot;/&gt;&lt;wsp:rsid wsp:val=&quot;00ED7DA7&quot;/&gt;&lt;wsp:rsid wsp:val=&quot;00EE76C6&quot;/&gt;&lt;wsp:rsid wsp:val=&quot;00EF2731&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6194F&quot;/&gt;&lt;wsp:rsid wsp:val=&quot;00F61E0F&quot;/&gt;&lt;wsp:rsid wsp:val=&quot;00F626A6&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C26259&quot;&gt;&lt;m:oMathPara&gt;&lt;m:oMath&gt;&lt;m:sSub&gt;&lt;m:sSubPr&gt;&lt;m:ctrlPr&gt;&lt;w:rPr&gt;&lt;w:rFonts w:ascii=&quot;Cambria Math&quot; w:h-ansi=&quot;Cambria Math&quot;/&gt;&lt;wx:font wx:val=&quot;Cambria Math&quot;/&gt;&lt;w:b/&gt;&lt;w:i/&gt;&lt;w:sz w:val=&quot;24&quot;/&gt;&lt;w:sz-cs w:val=&quot;24&quot;/&gt;&lt;/w:rPr&gt;&lt;/m:ctrlPr&gt;&lt;/m:sSubPr&gt;&lt;m:e&gt;&lt;m:r&gt;&lt;m:rPr&gt;&lt;m:sty m:val=&quot;b&quot;/&gt;&lt;/m:rPr&gt;&lt;w:rPr&gt;&lt;w:rFonts w:ascii=&quot;Cambria Math&quot; w:h-ansi=&quot;Cambria Math&quot;/&gt;&lt;wx:font wx:val=&quot;Cambria Math&quot;/&gt;&lt;w:b/&gt;&lt;w:sz w:val=&quot;24&quot;/&gt;&lt;w:sz-cs w:val=&quot;24&quot;/&gt;&lt;/w:rPr&gt;&lt;m:t&gt;I•&lt;/m:t&gt;&lt;/m:r&gt;&lt;/m:e&gt;&lt;m:sub&gt;&lt;m:r&gt;&lt;m:rPr&gt;&lt;m:sty m:val=&quot;bi&quot;/&gt;&lt;/m:rPr&gt;&lt;w:rPr&gt;&lt;w:rFonts w:ascii=&quot;Cambria Math&quot; w:h-ansi=&quot;Cambria Math&quot;/&gt;&lt;wx:font wx:val=&quot;Cambria Math&quot;/&gt;&lt;w:b/&gt;&lt;w:i/&gt;&lt;w:sz w:val=&quot;24&quot;/&gt;&lt;w:sz-cs w:val=&quot;24&quot;/&gt;&lt;/w:rPr&gt;&lt;m:t&gt;x&lt;/m:t&gt;&lt;/m:r&gt;&lt;/m:sub&gt;&lt;/m:sSub&gt;&lt;m:r&gt;&lt;m:rPr&gt;&lt;m:sty m:val=&quot;bi&quot;/&gt;&lt;/m:rPr&gt;&lt;w:rPr&gt;&lt;w:rFonts w:ascii=&quot;Cambria Math&quot; w:h-ansi=&quot;Cambria Math&quot;/&gt;&lt;wx:font wx:val=&quot;Cambria Math&quot;/&gt;&lt;w:b/&gt;&lt;w:i/&gt;&lt;w:sz w:val=&quot;24&quot;/&gt;&lt;w:sz-cs w:val=&quot;24&quot;/&gt;&lt;/w:rPr&gt;&lt;m:t&gt;=&lt;/m:t&gt;&lt;/m:r&gt;&lt;m:nary&gt;&lt;m:naryPr&gt;&lt;m:limLoc m:val=&quot;subSup&quot;/&gt;&lt;m:ctrlPr&gt;&lt;w:rPr&gt;&lt;w:rFonts w:ascii=&quot;Cambria Math&quot; w:h-ansi=&quot;Cambria Math&quot;/&gt;&lt;wx:font wx:val=&quot;Cambria Math&quot;/&gt;&lt;w:b/&gt;&lt;w:i/&gt;&lt;w:sz w:val=&quot;24&quot;/&gt;&lt;w:sz-cs w:val=&quot;24&quot;/&gt;&lt;/w:rPr&gt;&lt;/m:ctrlPr&gt;&lt;/m:naryPr&gt;&lt;m:sub&gt;&lt;m:r&gt;&lt;m:rPr&gt;&lt;m:sty m:val=&quot;b&quot;/&gt;&lt;/m:rPr&gt;&lt;w:rPr&gt;&lt;w:rFonts w:ascii=&quot;Cambria Math&quot; w:h-ansi=&quot;Cambria Math&quot;/&gt;&lt;wx:font wx:val=&quot;Cambria Math&quot;/&gt;&lt;w:b/&gt;&lt;w:sz w:val=&quot;24&quot;/&gt;&lt;w:sz-cs w:val=&quot;24&quot;/&gt;&lt;/w:rPr&gt;&lt;m:t&gt;I“&lt;/m:t&gt;&lt;/m:r&gt;&lt;/m:sub&gt;&lt;m:sup/&gt;&lt;m:e&gt;&lt;m:sSup&gt;&lt;m:sSupPr&gt;&lt;m:ctrlPr&gt;&lt;w:rPr&gt;&lt;w:rFonts w:ascii=&quot;Cambria Math&quot; w:h-ansi=&quot;Cambria Math&quot;/&gt;&lt;wx:font wx:val=&quot;Cambria Math&quot;/&gt;&lt;w:b/&gt;&lt;w:i/&gt;&lt;w:sz w:val=&quot;24&quot;/&gt;&lt;w:sz-cs w:val=&quot;24&quot;/&gt;&lt;/w:rPr&gt;&lt;/m:ctrlPr&gt;&lt;/m:sSupPr&gt;&lt;m:e&gt;&lt;m:d&gt;&lt;m:dPr&gt;&lt;m:begChr m:val=&quot;|&quot;/&gt;&lt;m:endChr m:val=&quot;|&quot;/&gt;&lt;m:ctrlPr&gt;&lt;w:rPr&gt;&lt;w:rFonts w:ascii=&quot;Cambria Math&quot; w:h-ansi=&quot;Cambria Math&quot;/&gt;&lt;wx:font wx:val=&quot;Cambria Math&quot;/&gt;&lt;w:b/&gt;&lt;w:i/&gt;&lt;w:sz w:val=&quot;24&quot;/&gt;&lt;w:sz-cs w:val=&quot;24&quot;/&gt;&lt;/w:rPr&gt;&lt;/m:ctrlPr&gt;&lt;/m:dPr&gt;&lt;m:e&gt;&lt;m:f&gt;&lt;m:fPr&gt;&lt;m:ctrlPr&gt;&lt;w:rPr&gt;&lt;w:rFonts w:ascii=&quot;Cambria Math&quot; w:h-ansi=&quot;Cambria Math&quot;/&gt;&lt;wx:font wx:val=&quot;Cambria Math&quot;/&gt;&lt;w:b/&gt;&lt;w:i/&gt;&lt;w:sz w:val=&quot;24&quot;/&gt;&lt;w:sz-cs w:val=&quot;24&quot;/&gt;&lt;/w:rPr&gt;&lt;/m:ctrlPr&gt;&lt;/m:fPr&gt;&lt;m:num&gt;&lt;m:r&gt;&lt;m:rPr&gt;&lt;m:sty m:val=&quot;bi&quot;/&gt;&lt;/m:rPr&gt;&lt;w:rPr&gt;&lt;w:rFonts w:ascii=&quot;Cambria Math&quot; w:h-ansi=&quot;Cambria Math&quot;/&gt;&lt;wx:font wx:val=&quot;Cambria Math&quot;/&gt;&lt;w:b/&gt;&lt;w:i/&gt;&lt;w:sz w:val=&quot;24&quot;/&gt;&lt;w:sz-cs w:val=&quot;24&quot;/&gt;&lt;/w:rPr&gt;&lt;m:t&gt;dm&lt;/m:t&gt;&lt;/m:r&gt;&lt;/m:num&gt;&lt;m:den&gt;&lt;m:r&gt;&lt;m:rPr&gt;&lt;m:sty m:val=&quot;bi&quot;/&gt;&lt;/m:rPr&gt;&lt;w:rPr&gt;&lt;w:rFonts w:ascii=&quot;Cambria Math&quot; w:h-ansi=&quot;Cambria Math&quot;/&gt;&lt;wx:font wx:val=&quot;Cambria Math&quot;/&gt;&lt;w:b/&gt;&lt;w:i/&gt;&lt;w:sz w:val=&quot;24&quot;/&gt;&lt;w:sz-cs w:val=&quot;24&quot;/&gt;&lt;/w:rPr&gt;&lt;m:t&gt;dx&lt;/m:t&gt;&lt;/m:r&gt;&lt;/m:den&gt;&lt;/m:f&gt;&lt;/m:e&gt;&lt;/m:d&gt;&lt;/m:e&gt;&lt;m:sup&gt;&lt;m:r&gt;&lt;m:rPr&gt;&lt;m:sty m:val=&quot;bi&quot;/&gt;&lt;/m:rPr&gt;&lt;w:rPr&gt;&lt;w:rFonts w:ascii=&quot;Cambria Math&quot; w:h-ansi=&quot;Cambria Math&quot;/&gt;&lt;wx:font wx:val=&quot;Cambria Math&quot;/&gt;&lt;w:b/&gt;&lt;w:i/&gt;&lt;w:sz w:val=&quot;24&quot;/&gt;&lt;w:sz-cs w:val=&quot;24&quot;/&gt;&lt;/w:rPr&gt;&lt;m:t&gt;2&lt;/m:t&gt;&lt;/m:r&gt;&lt;/m:sup&gt;&lt;/m:sSup&gt;&lt;/m:e&gt;&lt;/m:nary&gt;&lt;m:r&gt;&lt;m:rPr&gt;&lt;m:sty m:val=&quot;bi&quot;/&gt;&lt;/m:rPr&gt;&lt;w:rPr&gt;&lt;w:rFonts w:ascii=&quot;Cambria Math&quot; w:h-ansi=&quot;Cambria Math&quot;/&gt;&lt;wx:font wx:val=&quot;Cambria Math&quot;/&gt;&lt;w:b/&gt;&lt;w:i/&gt;&lt;w:sz w:val=&quot;24&quot;/&gt;&lt;w:sz-cs w:val=&quot;24&quot;/&gt;&lt;/w:rPr&gt;&lt;m:t&gt;dv&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13" o:title="" chromakey="white"/>
          </v:shape>
        </w:pict>
      </w:r>
      <w:r w:rsidRPr="00FD3EE1">
        <w:rPr>
          <w:rFonts w:ascii="Times New Roman" w:hAnsi="Times New Roman"/>
          <w:b/>
          <w:sz w:val="24"/>
          <w:szCs w:val="24"/>
        </w:rPr>
        <w:fldChar w:fldCharType="end"/>
      </w:r>
      <w:r w:rsidR="007E3981" w:rsidRPr="00FF03E2">
        <w:rPr>
          <w:rFonts w:ascii="Times New Roman" w:hAnsi="Times New Roman"/>
          <w:b/>
          <w:sz w:val="24"/>
          <w:szCs w:val="24"/>
        </w:rPr>
        <w:t xml:space="preserve">       (2)</w:t>
      </w:r>
    </w:p>
    <w:p w:rsidR="007E3981" w:rsidRDefault="007E3981" w:rsidP="00AF1158">
      <w:pPr>
        <w:ind w:left="720"/>
        <w:jc w:val="center"/>
        <w:rPr>
          <w:rFonts w:ascii="Times New Roman" w:hAnsi="Times New Roman"/>
          <w:b/>
          <w:sz w:val="24"/>
          <w:szCs w:val="24"/>
        </w:rPr>
      </w:pPr>
    </w:p>
    <w:p w:rsidR="007E3981" w:rsidRDefault="007E3981" w:rsidP="00AF1158">
      <w:pPr>
        <w:ind w:left="720"/>
        <w:rPr>
          <w:rFonts w:ascii="Times New Roman" w:hAnsi="Times New Roman"/>
          <w:sz w:val="24"/>
          <w:szCs w:val="24"/>
        </w:rPr>
      </w:pPr>
    </w:p>
    <w:p w:rsidR="007E3981" w:rsidRDefault="007E3981" w:rsidP="00AF1158">
      <w:pPr>
        <w:ind w:left="720"/>
        <w:rPr>
          <w:rFonts w:ascii="Times New Roman" w:hAnsi="Times New Roman"/>
          <w:sz w:val="24"/>
          <w:szCs w:val="24"/>
        </w:rPr>
      </w:pPr>
      <w:r w:rsidRPr="00AF1158">
        <w:rPr>
          <w:rFonts w:ascii="Times New Roman" w:hAnsi="Times New Roman"/>
          <w:sz w:val="24"/>
          <w:szCs w:val="24"/>
        </w:rPr>
        <w:t>Similar equations</w:t>
      </w:r>
      <w:r>
        <w:rPr>
          <w:rFonts w:ascii="Times New Roman" w:hAnsi="Times New Roman"/>
          <w:sz w:val="24"/>
          <w:szCs w:val="24"/>
        </w:rPr>
        <w:t xml:space="preserve"> can be written for the z derivatives.</w:t>
      </w:r>
      <w:bookmarkEnd w:id="304"/>
      <w:r>
        <w:rPr>
          <w:rFonts w:ascii="Times New Roman" w:hAnsi="Times New Roman"/>
          <w:sz w:val="24"/>
          <w:szCs w:val="24"/>
        </w:rPr>
        <w:t xml:space="preserve"> T</w:t>
      </w:r>
      <w:r w:rsidRPr="003B0217">
        <w:rPr>
          <w:rFonts w:ascii="Times New Roman" w:hAnsi="Times New Roman"/>
          <w:sz w:val="24"/>
          <w:szCs w:val="24"/>
        </w:rPr>
        <w:t>he difference is subtle but it has an important consequence in</w:t>
      </w:r>
      <w:r>
        <w:rPr>
          <w:rFonts w:ascii="Times New Roman" w:hAnsi="Times New Roman"/>
          <w:sz w:val="24"/>
          <w:szCs w:val="24"/>
        </w:rPr>
        <w:t xml:space="preserve"> </w:t>
      </w:r>
      <w:r w:rsidRPr="003B0217">
        <w:rPr>
          <w:rFonts w:ascii="Times New Roman" w:hAnsi="Times New Roman"/>
          <w:sz w:val="24"/>
          <w:szCs w:val="24"/>
        </w:rPr>
        <w:t xml:space="preserve">the inversion output. Consider </w:t>
      </w:r>
      <w:r>
        <w:rPr>
          <w:rFonts w:ascii="Times New Roman" w:hAnsi="Times New Roman"/>
          <w:sz w:val="24"/>
          <w:szCs w:val="24"/>
        </w:rPr>
        <w:t xml:space="preserve">a case where </w:t>
      </w:r>
      <w:r w:rsidRPr="003B0217">
        <w:rPr>
          <w:rFonts w:ascii="Times New Roman" w:hAnsi="Times New Roman"/>
          <w:sz w:val="24"/>
          <w:szCs w:val="24"/>
        </w:rPr>
        <w:t>the a</w:t>
      </w:r>
      <w:r>
        <w:rPr>
          <w:rFonts w:ascii="Times New Roman" w:hAnsi="Times New Roman"/>
          <w:sz w:val="24"/>
          <w:szCs w:val="24"/>
        </w:rPr>
        <w:t xml:space="preserve"> </w:t>
      </w:r>
      <w:r w:rsidRPr="003B0217">
        <w:rPr>
          <w:rFonts w:ascii="Times New Roman" w:hAnsi="Times New Roman"/>
          <w:sz w:val="24"/>
          <w:szCs w:val="24"/>
        </w:rPr>
        <w:t>priori knowledge that a</w:t>
      </w:r>
      <w:r>
        <w:rPr>
          <w:rFonts w:ascii="Times New Roman" w:hAnsi="Times New Roman"/>
          <w:sz w:val="24"/>
          <w:szCs w:val="24"/>
        </w:rPr>
        <w:t xml:space="preserve"> </w:t>
      </w:r>
      <w:r w:rsidRPr="003B0217">
        <w:rPr>
          <w:rFonts w:ascii="Times New Roman" w:hAnsi="Times New Roman"/>
          <w:sz w:val="24"/>
          <w:szCs w:val="24"/>
        </w:rPr>
        <w:t>conductive overburden exists and a corresponding reference model</w:t>
      </w:r>
      <w:r>
        <w:rPr>
          <w:rFonts w:ascii="Times New Roman" w:hAnsi="Times New Roman"/>
          <w:sz w:val="24"/>
          <w:szCs w:val="24"/>
        </w:rPr>
        <w:t xml:space="preserve"> has been</w:t>
      </w:r>
      <w:r w:rsidRPr="003B0217">
        <w:rPr>
          <w:rFonts w:ascii="Times New Roman" w:hAnsi="Times New Roman"/>
          <w:sz w:val="24"/>
          <w:szCs w:val="24"/>
        </w:rPr>
        <w:t xml:space="preserve"> generated. If the thickness of the overburden is known then the</w:t>
      </w:r>
      <w:r>
        <w:rPr>
          <w:rFonts w:ascii="Times New Roman" w:hAnsi="Times New Roman"/>
          <w:sz w:val="24"/>
          <w:szCs w:val="24"/>
        </w:rPr>
        <w:t xml:space="preserve"> </w:t>
      </w:r>
      <w:r w:rsidRPr="003B0217">
        <w:rPr>
          <w:rFonts w:ascii="Times New Roman" w:hAnsi="Times New Roman"/>
          <w:sz w:val="24"/>
          <w:szCs w:val="24"/>
        </w:rPr>
        <w:t xml:space="preserve">objective function with </w:t>
      </w:r>
      <w:hyperlink w:anchor="EQN01" w:history="1">
        <w:r w:rsidRPr="00B50777">
          <w:rPr>
            <w:rStyle w:val="Hyperlink"/>
            <w:rFonts w:ascii="Times New Roman" w:hAnsi="Times New Roman"/>
            <w:sz w:val="24"/>
            <w:szCs w:val="24"/>
          </w:rPr>
          <w:t>equation (1)</w:t>
        </w:r>
      </w:hyperlink>
      <w:r w:rsidRPr="003B0217">
        <w:rPr>
          <w:rFonts w:ascii="Times New Roman" w:hAnsi="Times New Roman"/>
          <w:sz w:val="24"/>
          <w:szCs w:val="24"/>
        </w:rPr>
        <w:t xml:space="preserve"> should be used. The</w:t>
      </w:r>
      <w:r>
        <w:rPr>
          <w:rFonts w:ascii="Times New Roman" w:hAnsi="Times New Roman"/>
          <w:sz w:val="24"/>
          <w:szCs w:val="24"/>
        </w:rPr>
        <w:t xml:space="preserve"> </w:t>
      </w:r>
      <w:r w:rsidRPr="003B0217">
        <w:rPr>
          <w:rFonts w:ascii="Times New Roman" w:hAnsi="Times New Roman"/>
          <w:sz w:val="24"/>
          <w:szCs w:val="24"/>
        </w:rPr>
        <w:t>resultant model will have a boundary at the designated location.</w:t>
      </w:r>
      <w:r>
        <w:rPr>
          <w:rFonts w:ascii="Times New Roman" w:hAnsi="Times New Roman"/>
          <w:sz w:val="24"/>
          <w:szCs w:val="24"/>
        </w:rPr>
        <w:t xml:space="preserve"> </w:t>
      </w:r>
      <w:r w:rsidRPr="003B0217">
        <w:rPr>
          <w:rFonts w:ascii="Times New Roman" w:hAnsi="Times New Roman"/>
          <w:sz w:val="24"/>
          <w:szCs w:val="24"/>
        </w:rPr>
        <w:t>If the thickness is no</w:t>
      </w:r>
      <w:r>
        <w:rPr>
          <w:rFonts w:ascii="Times New Roman" w:hAnsi="Times New Roman"/>
          <w:sz w:val="24"/>
          <w:szCs w:val="24"/>
        </w:rPr>
        <w:t xml:space="preserve">t known </w:t>
      </w:r>
      <w:r w:rsidRPr="003B0217">
        <w:rPr>
          <w:rFonts w:ascii="Times New Roman" w:hAnsi="Times New Roman"/>
          <w:sz w:val="24"/>
          <w:szCs w:val="24"/>
        </w:rPr>
        <w:t>t</w:t>
      </w:r>
      <w:r>
        <w:rPr>
          <w:rFonts w:ascii="Times New Roman" w:hAnsi="Times New Roman"/>
          <w:sz w:val="24"/>
          <w:szCs w:val="24"/>
        </w:rPr>
        <w:t xml:space="preserve">hen </w:t>
      </w:r>
      <w:hyperlink w:anchor="EQN02" w:history="1">
        <w:r w:rsidRPr="00B50777">
          <w:rPr>
            <w:rStyle w:val="Hyperlink"/>
            <w:rFonts w:ascii="Times New Roman" w:hAnsi="Times New Roman"/>
            <w:sz w:val="24"/>
            <w:szCs w:val="24"/>
          </w:rPr>
          <w:t>equation (2)</w:t>
        </w:r>
      </w:hyperlink>
      <w:r w:rsidRPr="003B0217">
        <w:rPr>
          <w:rFonts w:ascii="Times New Roman" w:hAnsi="Times New Roman"/>
          <w:sz w:val="24"/>
          <w:szCs w:val="24"/>
        </w:rPr>
        <w:t xml:space="preserve"> should be used. </w:t>
      </w:r>
      <w:r>
        <w:rPr>
          <w:rFonts w:ascii="Times New Roman" w:hAnsi="Times New Roman"/>
          <w:sz w:val="24"/>
          <w:szCs w:val="24"/>
        </w:rPr>
        <w:t xml:space="preserve">When this is done </w:t>
      </w:r>
      <w:r w:rsidRPr="003B0217">
        <w:rPr>
          <w:rFonts w:ascii="Times New Roman" w:hAnsi="Times New Roman"/>
          <w:sz w:val="24"/>
          <w:szCs w:val="24"/>
        </w:rPr>
        <w:t>the</w:t>
      </w:r>
      <w:r>
        <w:rPr>
          <w:rFonts w:ascii="Times New Roman" w:hAnsi="Times New Roman"/>
          <w:sz w:val="24"/>
          <w:szCs w:val="24"/>
        </w:rPr>
        <w:t xml:space="preserve"> </w:t>
      </w:r>
      <w:r w:rsidRPr="003B0217">
        <w:rPr>
          <w:rFonts w:ascii="Times New Roman" w:hAnsi="Times New Roman"/>
          <w:sz w:val="24"/>
          <w:szCs w:val="24"/>
        </w:rPr>
        <w:t>reference model will appear only in the smallest model component</w:t>
      </w:r>
      <w:r>
        <w:rPr>
          <w:rFonts w:ascii="Times New Roman" w:hAnsi="Times New Roman"/>
          <w:sz w:val="24"/>
          <w:szCs w:val="24"/>
        </w:rPr>
        <w:t xml:space="preserve"> </w:t>
      </w:r>
      <w:r w:rsidRPr="009C6866">
        <w:rPr>
          <w:rFonts w:ascii="Symbol" w:hAnsi="Symbol"/>
          <w:b/>
          <w:sz w:val="24"/>
          <w:szCs w:val="24"/>
        </w:rPr>
        <w:t></w:t>
      </w:r>
      <w:r w:rsidRPr="009C6866">
        <w:rPr>
          <w:rFonts w:ascii="Times New Roman" w:hAnsi="Times New Roman"/>
          <w:b/>
          <w:i/>
          <w:sz w:val="24"/>
          <w:szCs w:val="24"/>
          <w:vertAlign w:val="subscript"/>
        </w:rPr>
        <w:t>s</w:t>
      </w:r>
      <w:r w:rsidRPr="003B0217">
        <w:rPr>
          <w:rFonts w:ascii="Times New Roman" w:hAnsi="Times New Roman"/>
          <w:sz w:val="24"/>
          <w:szCs w:val="24"/>
        </w:rPr>
        <w:t xml:space="preserve"> and the final model </w:t>
      </w:r>
      <w:r>
        <w:rPr>
          <w:rFonts w:ascii="Times New Roman" w:hAnsi="Times New Roman"/>
          <w:sz w:val="24"/>
          <w:szCs w:val="24"/>
        </w:rPr>
        <w:t>may</w:t>
      </w:r>
      <w:r w:rsidRPr="003B0217">
        <w:rPr>
          <w:rFonts w:ascii="Times New Roman" w:hAnsi="Times New Roman"/>
          <w:sz w:val="24"/>
          <w:szCs w:val="24"/>
        </w:rPr>
        <w:t xml:space="preserve"> show the discontinuity at a</w:t>
      </w:r>
      <w:r>
        <w:rPr>
          <w:rFonts w:ascii="Times New Roman" w:hAnsi="Times New Roman"/>
          <w:sz w:val="24"/>
          <w:szCs w:val="24"/>
        </w:rPr>
        <w:t xml:space="preserve"> </w:t>
      </w:r>
      <w:r w:rsidRPr="003B0217">
        <w:rPr>
          <w:rFonts w:ascii="Times New Roman" w:hAnsi="Times New Roman"/>
          <w:sz w:val="24"/>
          <w:szCs w:val="24"/>
        </w:rPr>
        <w:t>location different from that in the reference model. The</w:t>
      </w:r>
      <w:r>
        <w:rPr>
          <w:rFonts w:ascii="Times New Roman" w:hAnsi="Times New Roman"/>
          <w:sz w:val="24"/>
          <w:szCs w:val="24"/>
        </w:rPr>
        <w:t xml:space="preserve"> </w:t>
      </w:r>
      <w:r w:rsidRPr="003B0217">
        <w:rPr>
          <w:rFonts w:ascii="Times New Roman" w:hAnsi="Times New Roman"/>
          <w:sz w:val="24"/>
          <w:szCs w:val="24"/>
        </w:rPr>
        <w:t>capability of using the reference model in the derivative terms in</w:t>
      </w:r>
      <w:r>
        <w:rPr>
          <w:rFonts w:ascii="Times New Roman" w:hAnsi="Times New Roman"/>
          <w:sz w:val="24"/>
          <w:szCs w:val="24"/>
        </w:rPr>
        <w:t xml:space="preserve"> </w:t>
      </w:r>
      <w:r w:rsidRPr="003B0217">
        <w:rPr>
          <w:rFonts w:ascii="Times New Roman" w:hAnsi="Times New Roman"/>
          <w:sz w:val="24"/>
          <w:szCs w:val="24"/>
        </w:rPr>
        <w:t>these t</w:t>
      </w:r>
      <w:r>
        <w:rPr>
          <w:rFonts w:ascii="Times New Roman" w:hAnsi="Times New Roman"/>
          <w:sz w:val="24"/>
          <w:szCs w:val="24"/>
        </w:rPr>
        <w:t>wo ways is incorporated into</w:t>
      </w:r>
      <w:r w:rsidRPr="003B0217">
        <w:rPr>
          <w:rFonts w:ascii="Times New Roman" w:hAnsi="Times New Roman"/>
          <w:sz w:val="24"/>
          <w:szCs w:val="24"/>
        </w:rPr>
        <w:t xml:space="preserve"> Version </w:t>
      </w:r>
      <w:r>
        <w:rPr>
          <w:rFonts w:ascii="Times New Roman" w:hAnsi="Times New Roman"/>
          <w:sz w:val="24"/>
          <w:szCs w:val="24"/>
        </w:rPr>
        <w:t>5.0.</w:t>
      </w:r>
      <w:r w:rsidRPr="003B0217">
        <w:rPr>
          <w:rFonts w:ascii="Times New Roman" w:hAnsi="Times New Roman"/>
          <w:sz w:val="24"/>
          <w:szCs w:val="24"/>
        </w:rPr>
        <w:t xml:space="preserve"> The choice of</w:t>
      </w:r>
      <w:r>
        <w:rPr>
          <w:rFonts w:ascii="Times New Roman" w:hAnsi="Times New Roman"/>
          <w:sz w:val="24"/>
          <w:szCs w:val="24"/>
        </w:rPr>
        <w:t xml:space="preserve"> </w:t>
      </w:r>
      <w:r w:rsidRPr="003B0217">
        <w:rPr>
          <w:rFonts w:ascii="Times New Roman" w:hAnsi="Times New Roman"/>
          <w:sz w:val="24"/>
          <w:szCs w:val="24"/>
        </w:rPr>
        <w:t>which objective function to use also arises with reference models</w:t>
      </w:r>
      <w:r>
        <w:rPr>
          <w:rFonts w:ascii="Times New Roman" w:hAnsi="Times New Roman"/>
          <w:sz w:val="24"/>
          <w:szCs w:val="24"/>
        </w:rPr>
        <w:t xml:space="preserve"> </w:t>
      </w:r>
      <w:r w:rsidRPr="003B0217">
        <w:rPr>
          <w:rFonts w:ascii="Times New Roman" w:hAnsi="Times New Roman"/>
          <w:sz w:val="24"/>
          <w:szCs w:val="24"/>
        </w:rPr>
        <w:t>generated from borehole information.</w:t>
      </w:r>
      <w:r>
        <w:rPr>
          <w:rFonts w:ascii="Times New Roman" w:hAnsi="Times New Roman"/>
          <w:sz w:val="24"/>
          <w:szCs w:val="24"/>
        </w:rPr>
        <w:t xml:space="preserve"> </w:t>
      </w:r>
    </w:p>
    <w:p w:rsidR="007E3981" w:rsidDel="008779CA" w:rsidRDefault="007E3981" w:rsidP="00AF1158">
      <w:pPr>
        <w:ind w:left="720"/>
        <w:rPr>
          <w:del w:id="305" w:author="EOS" w:date="2011-06-14T16:19:00Z"/>
          <w:rFonts w:ascii="Times New Roman" w:hAnsi="Times New Roman"/>
          <w:sz w:val="24"/>
          <w:szCs w:val="24"/>
        </w:rPr>
      </w:pPr>
    </w:p>
    <w:p w:rsidR="007E3981" w:rsidRDefault="007E3981" w:rsidP="00AF1158">
      <w:pPr>
        <w:ind w:left="720"/>
        <w:rPr>
          <w:rFonts w:ascii="Times New Roman" w:hAnsi="Times New Roman"/>
          <w:sz w:val="24"/>
          <w:szCs w:val="24"/>
        </w:rPr>
      </w:pPr>
    </w:p>
    <w:p w:rsidR="007E3981" w:rsidRDefault="007E3981" w:rsidP="006E2842">
      <w:pPr>
        <w:pStyle w:val="ListParagraph"/>
        <w:numPr>
          <w:ilvl w:val="0"/>
          <w:numId w:val="7"/>
        </w:numPr>
        <w:rPr>
          <w:rFonts w:ascii="Times New Roman" w:hAnsi="Times New Roman"/>
          <w:sz w:val="24"/>
          <w:szCs w:val="24"/>
        </w:rPr>
      </w:pPr>
      <w:r w:rsidRPr="003B0217">
        <w:rPr>
          <w:rFonts w:ascii="Times New Roman" w:hAnsi="Times New Roman"/>
          <w:b/>
          <w:sz w:val="24"/>
          <w:szCs w:val="24"/>
        </w:rPr>
        <w:t>Incorporation of a priori information using active</w:t>
      </w:r>
      <w:r w:rsidRPr="000F518D">
        <w:rPr>
          <w:rFonts w:ascii="Times New Roman" w:hAnsi="Times New Roman"/>
          <w:b/>
          <w:sz w:val="24"/>
          <w:szCs w:val="24"/>
        </w:rPr>
        <w:t xml:space="preserve"> </w:t>
      </w:r>
      <w:r w:rsidRPr="003B0217">
        <w:rPr>
          <w:rFonts w:ascii="Times New Roman" w:hAnsi="Times New Roman"/>
          <w:b/>
          <w:sz w:val="24"/>
          <w:szCs w:val="24"/>
        </w:rPr>
        <w:t>and inactive cells</w:t>
      </w:r>
      <w:r w:rsidRPr="003B0217">
        <w:rPr>
          <w:rFonts w:ascii="Times New Roman" w:hAnsi="Times New Roman"/>
          <w:sz w:val="24"/>
          <w:szCs w:val="24"/>
        </w:rPr>
        <w:t>: Considerable flexibility in constructing</w:t>
      </w:r>
      <w:r w:rsidRPr="00EC30B7">
        <w:rPr>
          <w:rFonts w:ascii="Times New Roman" w:hAnsi="Times New Roman"/>
          <w:sz w:val="24"/>
          <w:szCs w:val="24"/>
        </w:rPr>
        <w:t xml:space="preserve"> </w:t>
      </w:r>
      <w:r w:rsidRPr="003B0217">
        <w:rPr>
          <w:rFonts w:ascii="Times New Roman" w:hAnsi="Times New Roman"/>
          <w:sz w:val="24"/>
          <w:szCs w:val="24"/>
        </w:rPr>
        <w:t>different types of solutions is afforded by being able to have</w:t>
      </w:r>
      <w:r w:rsidRPr="00EC30B7">
        <w:rPr>
          <w:rFonts w:ascii="Times New Roman" w:hAnsi="Times New Roman"/>
          <w:sz w:val="24"/>
          <w:szCs w:val="24"/>
        </w:rPr>
        <w:t xml:space="preserve"> </w:t>
      </w:r>
      <w:r w:rsidRPr="003B0217">
        <w:rPr>
          <w:rFonts w:ascii="Times New Roman" w:hAnsi="Times New Roman"/>
          <w:sz w:val="24"/>
          <w:szCs w:val="24"/>
        </w:rPr>
        <w:t>certain cells "inactive". This can reduce the size of the inverse</w:t>
      </w:r>
      <w:r w:rsidRPr="00EC30B7">
        <w:rPr>
          <w:rFonts w:ascii="Times New Roman" w:hAnsi="Times New Roman"/>
          <w:sz w:val="24"/>
          <w:szCs w:val="24"/>
        </w:rPr>
        <w:t xml:space="preserve"> </w:t>
      </w:r>
      <w:r w:rsidRPr="003B0217">
        <w:rPr>
          <w:rFonts w:ascii="Times New Roman" w:hAnsi="Times New Roman"/>
          <w:sz w:val="24"/>
          <w:szCs w:val="24"/>
        </w:rPr>
        <w:t>problem and also be used to incorporate a priori knowledge about</w:t>
      </w:r>
      <w:r w:rsidRPr="00EC30B7">
        <w:rPr>
          <w:rFonts w:ascii="Times New Roman" w:hAnsi="Times New Roman"/>
          <w:sz w:val="24"/>
          <w:szCs w:val="24"/>
        </w:rPr>
        <w:t xml:space="preserve"> </w:t>
      </w:r>
      <w:r w:rsidRPr="003B0217">
        <w:rPr>
          <w:rFonts w:ascii="Times New Roman" w:hAnsi="Times New Roman"/>
          <w:sz w:val="24"/>
          <w:szCs w:val="24"/>
        </w:rPr>
        <w:t>the m</w:t>
      </w:r>
      <w:r>
        <w:rPr>
          <w:rFonts w:ascii="Times New Roman" w:hAnsi="Times New Roman"/>
          <w:sz w:val="24"/>
          <w:szCs w:val="24"/>
        </w:rPr>
        <w:t xml:space="preserve">odel. Inactive cells </w:t>
      </w:r>
      <w:r w:rsidRPr="003B0217">
        <w:rPr>
          <w:rFonts w:ascii="Times New Roman" w:hAnsi="Times New Roman"/>
          <w:sz w:val="24"/>
          <w:szCs w:val="24"/>
        </w:rPr>
        <w:t>are used in the</w:t>
      </w:r>
      <w:r w:rsidRPr="00EC30B7">
        <w:rPr>
          <w:rFonts w:ascii="Times New Roman" w:hAnsi="Times New Roman"/>
          <w:sz w:val="24"/>
          <w:szCs w:val="24"/>
        </w:rPr>
        <w:t xml:space="preserve"> </w:t>
      </w:r>
      <w:r>
        <w:rPr>
          <w:rFonts w:ascii="Times New Roman" w:hAnsi="Times New Roman"/>
          <w:sz w:val="24"/>
          <w:szCs w:val="24"/>
        </w:rPr>
        <w:t>forward mode</w:t>
      </w:r>
      <w:r w:rsidRPr="003B0217">
        <w:rPr>
          <w:rFonts w:ascii="Times New Roman" w:hAnsi="Times New Roman"/>
          <w:sz w:val="24"/>
          <w:szCs w:val="24"/>
        </w:rPr>
        <w:t>ling but they are held fixed in the inversion. Again,</w:t>
      </w:r>
      <w:r w:rsidRPr="00EC30B7">
        <w:rPr>
          <w:rFonts w:ascii="Times New Roman" w:hAnsi="Times New Roman"/>
          <w:sz w:val="24"/>
          <w:szCs w:val="24"/>
        </w:rPr>
        <w:t xml:space="preserve"> </w:t>
      </w:r>
      <w:r w:rsidRPr="003B0217">
        <w:rPr>
          <w:rFonts w:ascii="Times New Roman" w:hAnsi="Times New Roman"/>
          <w:sz w:val="24"/>
          <w:szCs w:val="24"/>
        </w:rPr>
        <w:t>there are choices to be made regarding whether the values of the</w:t>
      </w:r>
      <w:r w:rsidRPr="00EC30B7">
        <w:rPr>
          <w:rFonts w:ascii="Times New Roman" w:hAnsi="Times New Roman"/>
          <w:sz w:val="24"/>
          <w:szCs w:val="24"/>
        </w:rPr>
        <w:t xml:space="preserve"> </w:t>
      </w:r>
      <w:r w:rsidRPr="003B0217">
        <w:rPr>
          <w:rFonts w:ascii="Times New Roman" w:hAnsi="Times New Roman"/>
          <w:sz w:val="24"/>
          <w:szCs w:val="24"/>
        </w:rPr>
        <w:t>inactive cells should, or should not, affect the neighboring</w:t>
      </w:r>
      <w:r w:rsidRPr="00EC30B7">
        <w:rPr>
          <w:rFonts w:ascii="Times New Roman" w:hAnsi="Times New Roman"/>
          <w:sz w:val="24"/>
          <w:szCs w:val="24"/>
        </w:rPr>
        <w:t xml:space="preserve"> </w:t>
      </w:r>
      <w:r w:rsidRPr="003B0217">
        <w:rPr>
          <w:rFonts w:ascii="Times New Roman" w:hAnsi="Times New Roman"/>
          <w:sz w:val="24"/>
          <w:szCs w:val="24"/>
        </w:rPr>
        <w:t>cells. Different models are obtained from the two options.</w:t>
      </w:r>
    </w:p>
    <w:p w:rsidR="007E3981" w:rsidRDefault="007E3981" w:rsidP="008F7CCB">
      <w:pPr>
        <w:pStyle w:val="ListParagraph"/>
        <w:ind w:left="360"/>
        <w:rPr>
          <w:rFonts w:ascii="Times New Roman" w:hAnsi="Times New Roman"/>
          <w:sz w:val="24"/>
          <w:szCs w:val="24"/>
        </w:rPr>
      </w:pPr>
    </w:p>
    <w:p w:rsidR="007E3981" w:rsidRDefault="007E3981" w:rsidP="006E2842">
      <w:pPr>
        <w:pStyle w:val="ListParagraph"/>
        <w:numPr>
          <w:ilvl w:val="0"/>
          <w:numId w:val="7"/>
        </w:numPr>
        <w:rPr>
          <w:rFonts w:ascii="Times New Roman" w:hAnsi="Times New Roman"/>
          <w:sz w:val="24"/>
          <w:szCs w:val="24"/>
        </w:rPr>
      </w:pPr>
      <w:r w:rsidRPr="003B0217">
        <w:rPr>
          <w:rFonts w:ascii="Times New Roman" w:hAnsi="Times New Roman"/>
          <w:b/>
          <w:sz w:val="24"/>
          <w:szCs w:val="24"/>
        </w:rPr>
        <w:t>Mesh builder</w:t>
      </w:r>
      <w:r>
        <w:rPr>
          <w:rFonts w:ascii="Times New Roman" w:hAnsi="Times New Roman"/>
          <w:sz w:val="24"/>
          <w:szCs w:val="24"/>
        </w:rPr>
        <w:t>:</w:t>
      </w:r>
      <w:r w:rsidRPr="003B0217">
        <w:rPr>
          <w:rFonts w:ascii="Times New Roman" w:hAnsi="Times New Roman"/>
          <w:sz w:val="24"/>
          <w:szCs w:val="24"/>
        </w:rPr>
        <w:t xml:space="preserve"> The forward modelling requires that an</w:t>
      </w:r>
      <w:r w:rsidRPr="00EC30B7">
        <w:rPr>
          <w:rFonts w:ascii="Times New Roman" w:hAnsi="Times New Roman"/>
          <w:sz w:val="24"/>
          <w:szCs w:val="24"/>
        </w:rPr>
        <w:t xml:space="preserve"> </w:t>
      </w:r>
      <w:r w:rsidRPr="003B0217">
        <w:rPr>
          <w:rFonts w:ascii="Times New Roman" w:hAnsi="Times New Roman"/>
          <w:sz w:val="24"/>
          <w:szCs w:val="24"/>
        </w:rPr>
        <w:t>underlying mesh be built and evaluated. An updated GUI is provided</w:t>
      </w:r>
      <w:r w:rsidRPr="00EC30B7">
        <w:rPr>
          <w:rFonts w:ascii="Times New Roman" w:hAnsi="Times New Roman"/>
          <w:sz w:val="24"/>
          <w:szCs w:val="24"/>
        </w:rPr>
        <w:t xml:space="preserve"> </w:t>
      </w:r>
      <w:r w:rsidRPr="003B0217">
        <w:rPr>
          <w:rFonts w:ascii="Times New Roman" w:hAnsi="Times New Roman"/>
          <w:sz w:val="24"/>
          <w:szCs w:val="24"/>
        </w:rPr>
        <w:t>to help accomplish this job. The validity of the mesh is evaluated</w:t>
      </w:r>
      <w:r w:rsidRPr="00EC30B7">
        <w:rPr>
          <w:rFonts w:ascii="Times New Roman" w:hAnsi="Times New Roman"/>
          <w:sz w:val="24"/>
          <w:szCs w:val="24"/>
        </w:rPr>
        <w:t xml:space="preserve"> </w:t>
      </w:r>
      <w:r w:rsidRPr="003B0217">
        <w:rPr>
          <w:rFonts w:ascii="Times New Roman" w:hAnsi="Times New Roman"/>
          <w:sz w:val="24"/>
          <w:szCs w:val="24"/>
        </w:rPr>
        <w:t>by computing the apparent resistivity</w:t>
      </w:r>
      <w:r>
        <w:rPr>
          <w:rFonts w:ascii="Times New Roman" w:hAnsi="Times New Roman"/>
          <w:sz w:val="24"/>
          <w:szCs w:val="24"/>
        </w:rPr>
        <w:t xml:space="preserve"> for a homogenous </w:t>
      </w:r>
      <w:del w:id="306" w:author="EOS" w:date="2011-06-14T16:24:00Z">
        <w:r w:rsidDel="00E23C5B">
          <w:rPr>
            <w:rFonts w:ascii="Times New Roman" w:hAnsi="Times New Roman"/>
            <w:sz w:val="24"/>
            <w:szCs w:val="24"/>
          </w:rPr>
          <w:delText>half-space</w:delText>
        </w:r>
      </w:del>
      <w:ins w:id="307" w:author="EOS" w:date="2011-06-14T16:24:00Z">
        <w:r>
          <w:rPr>
            <w:rFonts w:ascii="Times New Roman" w:hAnsi="Times New Roman"/>
            <w:sz w:val="24"/>
            <w:szCs w:val="24"/>
          </w:rPr>
          <w:t>halfspace</w:t>
        </w:r>
      </w:ins>
      <w:r w:rsidRPr="003B0217">
        <w:rPr>
          <w:rFonts w:ascii="Times New Roman" w:hAnsi="Times New Roman"/>
          <w:sz w:val="24"/>
          <w:szCs w:val="24"/>
        </w:rPr>
        <w:t>.</w:t>
      </w:r>
    </w:p>
    <w:p w:rsidR="007E3981" w:rsidDel="008779CA" w:rsidRDefault="007E3981" w:rsidP="008F7CCB">
      <w:pPr>
        <w:pStyle w:val="ListParagraph"/>
        <w:ind w:left="360"/>
        <w:rPr>
          <w:del w:id="308" w:author="EOS" w:date="2011-06-14T16:19:00Z"/>
          <w:rFonts w:ascii="Times New Roman" w:hAnsi="Times New Roman"/>
          <w:sz w:val="24"/>
          <w:szCs w:val="24"/>
        </w:rPr>
      </w:pPr>
    </w:p>
    <w:p w:rsidR="007E3981" w:rsidRDefault="007E3981" w:rsidP="008F7CCB">
      <w:pPr>
        <w:pStyle w:val="ListParagraph"/>
        <w:ind w:left="360"/>
        <w:rPr>
          <w:rFonts w:ascii="Times New Roman" w:hAnsi="Times New Roman"/>
          <w:sz w:val="24"/>
          <w:szCs w:val="24"/>
        </w:rPr>
      </w:pPr>
    </w:p>
    <w:p w:rsidR="007E3981" w:rsidRDefault="007E3981" w:rsidP="006E2842">
      <w:pPr>
        <w:pStyle w:val="ListParagraph"/>
        <w:numPr>
          <w:ilvl w:val="0"/>
          <w:numId w:val="7"/>
        </w:numPr>
        <w:rPr>
          <w:rFonts w:ascii="Times New Roman" w:hAnsi="Times New Roman"/>
          <w:sz w:val="24"/>
          <w:szCs w:val="24"/>
        </w:rPr>
      </w:pPr>
      <w:r w:rsidRPr="003B0217">
        <w:rPr>
          <w:rFonts w:ascii="Times New Roman" w:hAnsi="Times New Roman"/>
          <w:b/>
          <w:sz w:val="24"/>
          <w:szCs w:val="24"/>
        </w:rPr>
        <w:lastRenderedPageBreak/>
        <w:t>Sensitivity Matrix</w:t>
      </w:r>
      <w:r>
        <w:rPr>
          <w:rFonts w:ascii="Times New Roman" w:hAnsi="Times New Roman"/>
          <w:sz w:val="24"/>
          <w:szCs w:val="24"/>
        </w:rPr>
        <w:t>:</w:t>
      </w:r>
      <w:r w:rsidRPr="003B0217">
        <w:rPr>
          <w:rFonts w:ascii="Times New Roman" w:hAnsi="Times New Roman"/>
          <w:sz w:val="24"/>
          <w:szCs w:val="24"/>
        </w:rPr>
        <w:t xml:space="preserve"> A cumulative sensitivity matrix</w:t>
      </w:r>
      <w:r w:rsidRPr="00EC30B7">
        <w:rPr>
          <w:rFonts w:ascii="Times New Roman" w:hAnsi="Times New Roman"/>
          <w:sz w:val="24"/>
          <w:szCs w:val="24"/>
        </w:rPr>
        <w:t xml:space="preserve"> </w:t>
      </w:r>
      <w:r w:rsidRPr="003B0217">
        <w:rPr>
          <w:rFonts w:ascii="Times New Roman" w:hAnsi="Times New Roman"/>
          <w:sz w:val="24"/>
          <w:szCs w:val="24"/>
        </w:rPr>
        <w:t xml:space="preserve">is generated. This is insightful for survey design and also </w:t>
      </w:r>
      <w:r>
        <w:rPr>
          <w:rFonts w:ascii="Times New Roman" w:hAnsi="Times New Roman"/>
          <w:sz w:val="24"/>
          <w:szCs w:val="24"/>
        </w:rPr>
        <w:t xml:space="preserve">it can be </w:t>
      </w:r>
      <w:r w:rsidRPr="003B0217">
        <w:rPr>
          <w:rFonts w:ascii="Times New Roman" w:hAnsi="Times New Roman"/>
          <w:sz w:val="24"/>
          <w:szCs w:val="24"/>
        </w:rPr>
        <w:t>used</w:t>
      </w:r>
      <w:r w:rsidRPr="00EC30B7">
        <w:rPr>
          <w:rFonts w:ascii="Times New Roman" w:hAnsi="Times New Roman"/>
          <w:sz w:val="24"/>
          <w:szCs w:val="24"/>
        </w:rPr>
        <w:t xml:space="preserve"> </w:t>
      </w:r>
      <w:r w:rsidRPr="003B0217">
        <w:rPr>
          <w:rFonts w:ascii="Times New Roman" w:hAnsi="Times New Roman"/>
          <w:sz w:val="24"/>
          <w:szCs w:val="24"/>
        </w:rPr>
        <w:t>as proxy for depth of investigation.</w:t>
      </w:r>
      <w:r w:rsidRPr="00EC30B7">
        <w:rPr>
          <w:rFonts w:ascii="Times New Roman" w:hAnsi="Times New Roman"/>
          <w:sz w:val="24"/>
          <w:szCs w:val="24"/>
        </w:rPr>
        <w:t xml:space="preserve"> </w:t>
      </w:r>
    </w:p>
    <w:p w:rsidR="007E3981" w:rsidRDefault="007E3981" w:rsidP="008F7CCB">
      <w:pPr>
        <w:pStyle w:val="ListParagraph"/>
        <w:ind w:left="360"/>
        <w:rPr>
          <w:rFonts w:ascii="Times New Roman" w:hAnsi="Times New Roman"/>
          <w:sz w:val="24"/>
          <w:szCs w:val="24"/>
        </w:rPr>
      </w:pPr>
    </w:p>
    <w:p w:rsidR="007E3981" w:rsidRDefault="007E3981" w:rsidP="006E2842">
      <w:pPr>
        <w:pStyle w:val="ListParagraph"/>
        <w:numPr>
          <w:ilvl w:val="0"/>
          <w:numId w:val="7"/>
        </w:numPr>
        <w:rPr>
          <w:rFonts w:ascii="Times New Roman" w:hAnsi="Times New Roman"/>
          <w:sz w:val="24"/>
          <w:szCs w:val="24"/>
        </w:rPr>
      </w:pPr>
      <w:r w:rsidRPr="003B0217">
        <w:rPr>
          <w:rFonts w:ascii="Times New Roman" w:hAnsi="Times New Roman"/>
          <w:b/>
          <w:sz w:val="24"/>
          <w:szCs w:val="24"/>
        </w:rPr>
        <w:t>Depth of investigation</w:t>
      </w:r>
      <w:r w:rsidRPr="003B0217">
        <w:rPr>
          <w:rFonts w:ascii="Times New Roman" w:hAnsi="Times New Roman"/>
          <w:sz w:val="24"/>
          <w:szCs w:val="24"/>
        </w:rPr>
        <w:t>: The forward problem is</w:t>
      </w:r>
      <w:r w:rsidRPr="00EC30B7">
        <w:rPr>
          <w:rFonts w:ascii="Times New Roman" w:hAnsi="Times New Roman"/>
          <w:sz w:val="24"/>
          <w:szCs w:val="24"/>
        </w:rPr>
        <w:t xml:space="preserve"> </w:t>
      </w:r>
      <w:r w:rsidRPr="003B0217">
        <w:rPr>
          <w:rFonts w:ascii="Times New Roman" w:hAnsi="Times New Roman"/>
          <w:sz w:val="24"/>
          <w:szCs w:val="24"/>
        </w:rPr>
        <w:t>numerically solved on a large domain but the data are only</w:t>
      </w:r>
      <w:r w:rsidRPr="00EC30B7">
        <w:rPr>
          <w:rFonts w:ascii="Times New Roman" w:hAnsi="Times New Roman"/>
          <w:sz w:val="24"/>
          <w:szCs w:val="24"/>
        </w:rPr>
        <w:t xml:space="preserve"> </w:t>
      </w:r>
      <w:r w:rsidRPr="003B0217">
        <w:rPr>
          <w:rFonts w:ascii="Times New Roman" w:hAnsi="Times New Roman"/>
          <w:sz w:val="24"/>
          <w:szCs w:val="24"/>
        </w:rPr>
        <w:t>sensitive to a portion of that volume. Structure appearing at</w:t>
      </w:r>
      <w:r w:rsidRPr="00EC30B7">
        <w:rPr>
          <w:rFonts w:ascii="Times New Roman" w:hAnsi="Times New Roman"/>
          <w:sz w:val="24"/>
          <w:szCs w:val="24"/>
        </w:rPr>
        <w:t xml:space="preserve"> </w:t>
      </w:r>
      <w:r w:rsidRPr="003B0217">
        <w:rPr>
          <w:rFonts w:ascii="Times New Roman" w:hAnsi="Times New Roman"/>
          <w:sz w:val="24"/>
          <w:szCs w:val="24"/>
        </w:rPr>
        <w:t>depth and outside the lateral extent of the data array is</w:t>
      </w:r>
      <w:r w:rsidRPr="00EC30B7">
        <w:rPr>
          <w:rFonts w:ascii="Times New Roman" w:hAnsi="Times New Roman"/>
          <w:sz w:val="24"/>
          <w:szCs w:val="24"/>
        </w:rPr>
        <w:t xml:space="preserve"> </w:t>
      </w:r>
      <w:r w:rsidRPr="003B0217">
        <w:rPr>
          <w:rFonts w:ascii="Times New Roman" w:hAnsi="Times New Roman"/>
          <w:sz w:val="24"/>
          <w:szCs w:val="24"/>
        </w:rPr>
        <w:t xml:space="preserve">controlled only by </w:t>
      </w:r>
      <w:r>
        <w:rPr>
          <w:rFonts w:ascii="Times New Roman" w:hAnsi="Times New Roman"/>
          <w:sz w:val="24"/>
          <w:szCs w:val="24"/>
        </w:rPr>
        <w:t xml:space="preserve">the model objective function. </w:t>
      </w:r>
      <w:r w:rsidRPr="003B0217">
        <w:rPr>
          <w:rFonts w:ascii="Times New Roman" w:hAnsi="Times New Roman"/>
          <w:sz w:val="24"/>
          <w:szCs w:val="24"/>
        </w:rPr>
        <w:t>As</w:t>
      </w:r>
      <w:r w:rsidRPr="00EC30B7">
        <w:rPr>
          <w:rFonts w:ascii="Times New Roman" w:hAnsi="Times New Roman"/>
          <w:sz w:val="24"/>
          <w:szCs w:val="24"/>
        </w:rPr>
        <w:t xml:space="preserve"> </w:t>
      </w:r>
      <w:r w:rsidRPr="003B0217">
        <w:rPr>
          <w:rFonts w:ascii="Times New Roman" w:hAnsi="Times New Roman"/>
          <w:sz w:val="24"/>
          <w:szCs w:val="24"/>
        </w:rPr>
        <w:t xml:space="preserve">such it is best removed for final presentation. </w:t>
      </w:r>
      <w:r>
        <w:rPr>
          <w:rFonts w:ascii="Times New Roman" w:hAnsi="Times New Roman"/>
          <w:sz w:val="24"/>
          <w:szCs w:val="24"/>
        </w:rPr>
        <w:t>The</w:t>
      </w:r>
      <w:r w:rsidRPr="003B0217">
        <w:rPr>
          <w:rFonts w:ascii="Times New Roman" w:hAnsi="Times New Roman"/>
          <w:sz w:val="24"/>
          <w:szCs w:val="24"/>
        </w:rPr>
        <w:t xml:space="preserve"> useful region of investigation </w:t>
      </w:r>
      <w:r>
        <w:rPr>
          <w:rFonts w:ascii="Times New Roman" w:hAnsi="Times New Roman"/>
          <w:sz w:val="24"/>
          <w:szCs w:val="24"/>
        </w:rPr>
        <w:t xml:space="preserve">can be estimated using the </w:t>
      </w:r>
      <w:del w:id="309" w:author="EOS" w:date="2011-06-14T16:17:00Z">
        <w:r w:rsidRPr="003B0217" w:rsidDel="008779CA">
          <w:rPr>
            <w:rFonts w:ascii="Times New Roman" w:hAnsi="Times New Roman"/>
            <w:sz w:val="24"/>
            <w:szCs w:val="24"/>
          </w:rPr>
          <w:delText xml:space="preserve"> </w:delText>
        </w:r>
      </w:del>
      <w:r w:rsidRPr="003B0217">
        <w:rPr>
          <w:rFonts w:ascii="Times New Roman" w:hAnsi="Times New Roman"/>
          <w:sz w:val="24"/>
          <w:szCs w:val="24"/>
        </w:rPr>
        <w:t xml:space="preserve">DOI process </w:t>
      </w:r>
      <w:r w:rsidRPr="00EC30B7">
        <w:rPr>
          <w:rFonts w:ascii="Times New Roman" w:hAnsi="Times New Roman"/>
          <w:sz w:val="24"/>
          <w:szCs w:val="24"/>
        </w:rPr>
        <w:t>(</w:t>
      </w:r>
      <w:r w:rsidRPr="003B0217">
        <w:rPr>
          <w:rFonts w:ascii="Times New Roman" w:hAnsi="Times New Roman"/>
          <w:sz w:val="24"/>
          <w:szCs w:val="24"/>
        </w:rPr>
        <w:t>Oldenburg</w:t>
      </w:r>
      <w:r w:rsidRPr="00EC30B7">
        <w:rPr>
          <w:rFonts w:ascii="Times New Roman" w:hAnsi="Times New Roman"/>
          <w:sz w:val="24"/>
          <w:szCs w:val="24"/>
        </w:rPr>
        <w:t xml:space="preserve"> and </w:t>
      </w:r>
      <w:r w:rsidRPr="003B0217">
        <w:rPr>
          <w:rFonts w:ascii="Times New Roman" w:hAnsi="Times New Roman"/>
          <w:sz w:val="24"/>
          <w:szCs w:val="24"/>
        </w:rPr>
        <w:t>Li</w:t>
      </w:r>
      <w:r w:rsidRPr="00EC30B7">
        <w:rPr>
          <w:rFonts w:ascii="Times New Roman" w:hAnsi="Times New Roman"/>
          <w:sz w:val="24"/>
          <w:szCs w:val="24"/>
        </w:rPr>
        <w:t>, 1999)</w:t>
      </w:r>
      <w:r w:rsidRPr="003B0217">
        <w:rPr>
          <w:rFonts w:ascii="Times New Roman" w:hAnsi="Times New Roman"/>
          <w:sz w:val="24"/>
          <w:szCs w:val="24"/>
        </w:rPr>
        <w:t xml:space="preserve"> </w:t>
      </w:r>
      <w:r>
        <w:rPr>
          <w:rFonts w:ascii="Times New Roman" w:hAnsi="Times New Roman"/>
          <w:sz w:val="24"/>
          <w:szCs w:val="24"/>
        </w:rPr>
        <w:t xml:space="preserve">or by using the </w:t>
      </w:r>
      <w:r w:rsidRPr="003B0217">
        <w:rPr>
          <w:rFonts w:ascii="Times New Roman" w:hAnsi="Times New Roman"/>
          <w:sz w:val="24"/>
          <w:szCs w:val="24"/>
        </w:rPr>
        <w:t>cumulative sensitivity analysis.</w:t>
      </w:r>
      <w:r w:rsidRPr="00EC30B7">
        <w:rPr>
          <w:rFonts w:ascii="Times New Roman" w:hAnsi="Times New Roman"/>
          <w:sz w:val="24"/>
          <w:szCs w:val="24"/>
        </w:rPr>
        <w:t xml:space="preserve"> </w:t>
      </w:r>
    </w:p>
    <w:p w:rsidR="007E3981" w:rsidDel="008779CA" w:rsidRDefault="007E3981" w:rsidP="008F7CCB">
      <w:pPr>
        <w:pStyle w:val="ListParagraph"/>
        <w:ind w:left="360"/>
        <w:rPr>
          <w:del w:id="310" w:author="EOS" w:date="2011-06-14T16:19:00Z"/>
          <w:rFonts w:ascii="Times New Roman" w:hAnsi="Times New Roman"/>
          <w:sz w:val="24"/>
          <w:szCs w:val="24"/>
        </w:rPr>
      </w:pPr>
    </w:p>
    <w:p w:rsidR="007E3981" w:rsidRDefault="007E3981" w:rsidP="008F7CCB">
      <w:pPr>
        <w:pStyle w:val="ListParagraph"/>
        <w:ind w:left="360"/>
        <w:rPr>
          <w:rFonts w:ascii="Times New Roman" w:hAnsi="Times New Roman"/>
          <w:sz w:val="24"/>
          <w:szCs w:val="24"/>
        </w:rPr>
      </w:pPr>
    </w:p>
    <w:p w:rsidR="007E3981" w:rsidRPr="003B0217" w:rsidRDefault="007E3981" w:rsidP="006E2842">
      <w:pPr>
        <w:pStyle w:val="ListParagraph"/>
        <w:numPr>
          <w:ilvl w:val="0"/>
          <w:numId w:val="7"/>
        </w:numPr>
        <w:rPr>
          <w:rFonts w:ascii="Times New Roman" w:hAnsi="Times New Roman"/>
          <w:sz w:val="24"/>
          <w:szCs w:val="24"/>
        </w:rPr>
      </w:pPr>
      <w:r w:rsidRPr="003B0217">
        <w:rPr>
          <w:rFonts w:ascii="Times New Roman" w:hAnsi="Times New Roman"/>
          <w:b/>
          <w:sz w:val="24"/>
          <w:szCs w:val="24"/>
        </w:rPr>
        <w:t>Selecting wave numbers</w:t>
      </w:r>
      <w:r w:rsidRPr="003B0217">
        <w:rPr>
          <w:rFonts w:ascii="Times New Roman" w:hAnsi="Times New Roman"/>
          <w:sz w:val="24"/>
          <w:szCs w:val="24"/>
        </w:rPr>
        <w:t>: Working in 2D requires</w:t>
      </w:r>
      <w:r w:rsidRPr="00EC30B7">
        <w:rPr>
          <w:rFonts w:ascii="Times New Roman" w:hAnsi="Times New Roman"/>
          <w:sz w:val="24"/>
          <w:szCs w:val="24"/>
        </w:rPr>
        <w:t xml:space="preserve"> </w:t>
      </w:r>
      <w:r w:rsidRPr="003B0217">
        <w:rPr>
          <w:rFonts w:ascii="Times New Roman" w:hAnsi="Times New Roman"/>
          <w:sz w:val="24"/>
          <w:szCs w:val="24"/>
        </w:rPr>
        <w:t>that Maxwell's equations are solved in the wave number domain and</w:t>
      </w:r>
      <w:r w:rsidRPr="00EC30B7">
        <w:rPr>
          <w:rFonts w:ascii="Times New Roman" w:hAnsi="Times New Roman"/>
          <w:sz w:val="24"/>
          <w:szCs w:val="24"/>
        </w:rPr>
        <w:t xml:space="preserve"> </w:t>
      </w:r>
      <w:r w:rsidRPr="003B0217">
        <w:rPr>
          <w:rFonts w:ascii="Times New Roman" w:hAnsi="Times New Roman"/>
          <w:sz w:val="24"/>
          <w:szCs w:val="24"/>
        </w:rPr>
        <w:t>a cosine transform is applied to obtain data in space. In previous</w:t>
      </w:r>
      <w:r w:rsidRPr="00EC30B7">
        <w:rPr>
          <w:rFonts w:ascii="Times New Roman" w:hAnsi="Times New Roman"/>
          <w:sz w:val="24"/>
          <w:szCs w:val="24"/>
        </w:rPr>
        <w:t xml:space="preserve"> </w:t>
      </w:r>
      <w:r w:rsidRPr="003B0217">
        <w:rPr>
          <w:rFonts w:ascii="Times New Roman" w:hAnsi="Times New Roman"/>
          <w:sz w:val="24"/>
          <w:szCs w:val="24"/>
        </w:rPr>
        <w:t>codes the number and value of wave numbers were hardwired into the</w:t>
      </w:r>
      <w:r w:rsidRPr="00EC30B7">
        <w:rPr>
          <w:rFonts w:ascii="Times New Roman" w:hAnsi="Times New Roman"/>
          <w:sz w:val="24"/>
          <w:szCs w:val="24"/>
        </w:rPr>
        <w:t xml:space="preserve"> </w:t>
      </w:r>
      <w:r w:rsidRPr="003B0217">
        <w:rPr>
          <w:rFonts w:ascii="Times New Roman" w:hAnsi="Times New Roman"/>
          <w:sz w:val="24"/>
          <w:szCs w:val="24"/>
        </w:rPr>
        <w:t>code. Default values are still generated but for highly unusual</w:t>
      </w:r>
      <w:r w:rsidRPr="00EC30B7">
        <w:rPr>
          <w:rFonts w:ascii="Times New Roman" w:hAnsi="Times New Roman"/>
          <w:sz w:val="24"/>
          <w:szCs w:val="24"/>
        </w:rPr>
        <w:t xml:space="preserve"> </w:t>
      </w:r>
      <w:r w:rsidRPr="003B0217">
        <w:rPr>
          <w:rFonts w:ascii="Times New Roman" w:hAnsi="Times New Roman"/>
          <w:sz w:val="24"/>
          <w:szCs w:val="24"/>
        </w:rPr>
        <w:t>data sets there may be a reason to explore the dependence of</w:t>
      </w:r>
      <w:r w:rsidRPr="00EC30B7">
        <w:rPr>
          <w:rFonts w:ascii="Times New Roman" w:hAnsi="Times New Roman"/>
          <w:sz w:val="24"/>
          <w:szCs w:val="24"/>
        </w:rPr>
        <w:t xml:space="preserve"> </w:t>
      </w:r>
      <w:r w:rsidRPr="003B0217">
        <w:rPr>
          <w:rFonts w:ascii="Times New Roman" w:hAnsi="Times New Roman"/>
          <w:sz w:val="24"/>
          <w:szCs w:val="24"/>
        </w:rPr>
        <w:t>solution accuracy with wave number selection.</w:t>
      </w:r>
    </w:p>
    <w:p w:rsidR="007E3981" w:rsidRDefault="007E3981">
      <w:pPr>
        <w:rPr>
          <w:rFonts w:ascii="Cambria" w:hAnsi="Cambria"/>
          <w:b/>
          <w:bCs/>
          <w:color w:val="548DD4"/>
          <w:sz w:val="26"/>
          <w:szCs w:val="26"/>
        </w:rPr>
      </w:pPr>
      <w:bookmarkStart w:id="311" w:name="capabilities"/>
      <w:bookmarkStart w:id="312" w:name="capabilities_overview"/>
      <w:bookmarkEnd w:id="311"/>
    </w:p>
    <w:p w:rsidR="007E3981" w:rsidRPr="00FC0E5C" w:rsidRDefault="007E3981" w:rsidP="006A700A">
      <w:pPr>
        <w:pStyle w:val="Heading3"/>
        <w:rPr>
          <w:rFonts w:ascii="Cambria" w:hAnsi="Cambria"/>
          <w:color w:val="548DD4"/>
          <w:sz w:val="26"/>
          <w:szCs w:val="26"/>
        </w:rPr>
      </w:pPr>
      <w:bookmarkStart w:id="313" w:name="_Toc296000689"/>
      <w:bookmarkStart w:id="314" w:name="_Toc296063672"/>
      <w:r w:rsidRPr="00FC0E5C">
        <w:rPr>
          <w:rFonts w:ascii="Cambria" w:hAnsi="Cambria"/>
          <w:color w:val="548DD4"/>
          <w:sz w:val="26"/>
          <w:szCs w:val="26"/>
        </w:rPr>
        <w:t>DCIP2D capabilities and limitations</w:t>
      </w:r>
      <w:bookmarkEnd w:id="313"/>
      <w:bookmarkEnd w:id="314"/>
    </w:p>
    <w:bookmarkEnd w:id="312"/>
    <w:p w:rsidR="007E3981" w:rsidRPr="003172EF" w:rsidRDefault="007E3981" w:rsidP="003172EF">
      <w:pPr>
        <w:pStyle w:val="Heading4"/>
        <w:rPr>
          <w:u w:val="single"/>
        </w:rPr>
      </w:pPr>
      <w:r w:rsidRPr="003172EF">
        <w:rPr>
          <w:u w:val="single"/>
        </w:rPr>
        <w:t>Array types</w:t>
      </w:r>
    </w:p>
    <w:p w:rsidR="007E3981" w:rsidRDefault="007E3981" w:rsidP="006A700A">
      <w:pPr>
        <w:pStyle w:val="NormalWeb"/>
      </w:pPr>
      <w:r>
        <w:t xml:space="preserve">All linear survey surface-array types, including non-standard or un-even arrays, as well as their combinations can be inverted. The GUI is mainly designed to handle the most commonly used array types and therefore it works well with </w:t>
      </w:r>
      <w:r w:rsidRPr="00F317FA">
        <w:rPr>
          <w:bCs/>
        </w:rPr>
        <w:t>dipole-dipole,</w:t>
      </w:r>
      <w:r w:rsidRPr="00F317FA">
        <w:t xml:space="preserve"> </w:t>
      </w:r>
      <w:r w:rsidRPr="00F317FA">
        <w:rPr>
          <w:bCs/>
        </w:rPr>
        <w:t>pole-dipole, pole-pole</w:t>
      </w:r>
      <w:r>
        <w:t xml:space="preserve"> and </w:t>
      </w:r>
      <w:proofErr w:type="spellStart"/>
      <w:r w:rsidRPr="00F317FA">
        <w:rPr>
          <w:rStyle w:val="Strong"/>
          <w:b w:val="0"/>
        </w:rPr>
        <w:t>Wenner</w:t>
      </w:r>
      <w:proofErr w:type="spellEnd"/>
      <w:r>
        <w:rPr>
          <w:rStyle w:val="Strong"/>
        </w:rPr>
        <w:t xml:space="preserve"> </w:t>
      </w:r>
      <w:r>
        <w:t xml:space="preserve">or </w:t>
      </w:r>
      <w:proofErr w:type="spellStart"/>
      <w:r w:rsidRPr="00F317FA">
        <w:rPr>
          <w:rStyle w:val="Strong"/>
          <w:b w:val="0"/>
        </w:rPr>
        <w:t>RealSection</w:t>
      </w:r>
      <w:proofErr w:type="spellEnd"/>
      <w:r>
        <w:rPr>
          <w:rStyle w:val="Strong"/>
        </w:rPr>
        <w:t xml:space="preserve"> </w:t>
      </w:r>
      <w:r>
        <w:t xml:space="preserve">arrays. </w:t>
      </w:r>
      <w:del w:id="315" w:author="EOS" w:date="2011-06-17T10:16:00Z">
        <w:r w:rsidDel="009F7C65">
          <w:delText>Schlumberger, gradient, and other arrays can all</w:delText>
        </w:r>
      </w:del>
      <w:ins w:id="316" w:author="EOS" w:date="2011-06-17T10:16:00Z">
        <w:r>
          <w:t>Borehole data can</w:t>
        </w:r>
      </w:ins>
      <w:r>
        <w:t xml:space="preserve"> be inverted but the user interface does not yet </w:t>
      </w:r>
      <w:del w:id="317" w:author="EOS" w:date="2011-06-17T10:15:00Z">
        <w:r w:rsidDel="009F7C65">
          <w:delText xml:space="preserve">handle </w:delText>
        </w:r>
      </w:del>
      <w:ins w:id="318" w:author="EOS" w:date="2011-06-17T10:15:00Z">
        <w:r>
          <w:t xml:space="preserve">support </w:t>
        </w:r>
      </w:ins>
      <w:del w:id="319" w:author="EOS" w:date="2011-06-17T10:17:00Z">
        <w:r w:rsidDel="009F7C65">
          <w:delText xml:space="preserve">those </w:delText>
        </w:r>
      </w:del>
      <w:ins w:id="320" w:author="EOS" w:date="2011-06-17T10:17:00Z">
        <w:r>
          <w:t xml:space="preserve">borehole </w:t>
        </w:r>
      </w:ins>
      <w:r>
        <w:t xml:space="preserve">array types. </w:t>
      </w:r>
    </w:p>
    <w:p w:rsidR="007E3981" w:rsidRPr="003172EF" w:rsidRDefault="007E3981" w:rsidP="006A700A">
      <w:pPr>
        <w:pStyle w:val="Heading4"/>
        <w:rPr>
          <w:u w:val="single"/>
        </w:rPr>
      </w:pPr>
      <w:r w:rsidRPr="003172EF">
        <w:rPr>
          <w:u w:val="single"/>
        </w:rPr>
        <w:t>The Earth model</w:t>
      </w:r>
    </w:p>
    <w:p w:rsidR="007E3981" w:rsidRDefault="007E3981" w:rsidP="006A700A">
      <w:pPr>
        <w:pStyle w:val="NormalWeb"/>
      </w:pPr>
      <w:r>
        <w:t xml:space="preserve">Inversion for a 2D model of the earth implies that data were gathered along a survey line at the surface. DCIP2D considers the subsurface in terms of a mesh of rectangular cells. Numerical accuracy in increased by using smaller cells but this also increases the size of the problem. </w:t>
      </w:r>
      <w:proofErr w:type="gramStart"/>
      <w:r>
        <w:t>here</w:t>
      </w:r>
      <w:proofErr w:type="gramEnd"/>
      <w:r>
        <w:t xml:space="preserve"> are usually at least three cells between electrode positions and the discretized volume extends well beyond the data area. </w:t>
      </w:r>
    </w:p>
    <w:p w:rsidR="007E3981" w:rsidRPr="00FC0E5C" w:rsidRDefault="007E3981" w:rsidP="006A700A">
      <w:pPr>
        <w:pStyle w:val="Heading3"/>
        <w:rPr>
          <w:rFonts w:ascii="Cambria" w:hAnsi="Cambria"/>
          <w:color w:val="548DD4"/>
          <w:sz w:val="26"/>
          <w:szCs w:val="26"/>
        </w:rPr>
      </w:pPr>
      <w:bookmarkStart w:id="321" w:name="_Toc296000690"/>
      <w:bookmarkStart w:id="322" w:name="_Toc296063673"/>
      <w:bookmarkStart w:id="323" w:name="Program_librry_content_overview"/>
      <w:r w:rsidRPr="00FC0E5C">
        <w:rPr>
          <w:rFonts w:ascii="Cambria" w:hAnsi="Cambria"/>
          <w:color w:val="548DD4"/>
          <w:sz w:val="26"/>
          <w:szCs w:val="26"/>
        </w:rPr>
        <w:t>Program</w:t>
      </w:r>
      <w:bookmarkStart w:id="324" w:name="Program"/>
      <w:bookmarkEnd w:id="324"/>
      <w:r w:rsidRPr="00FC0E5C">
        <w:rPr>
          <w:rFonts w:ascii="Cambria" w:hAnsi="Cambria"/>
          <w:color w:val="548DD4"/>
          <w:sz w:val="26"/>
          <w:szCs w:val="26"/>
        </w:rPr>
        <w:t xml:space="preserve"> library contents</w:t>
      </w:r>
      <w:bookmarkEnd w:id="321"/>
      <w:bookmarkEnd w:id="322"/>
    </w:p>
    <w:bookmarkEnd w:id="323"/>
    <w:p w:rsidR="007E3981" w:rsidRDefault="007E3981" w:rsidP="006A700A">
      <w:r>
        <w:t xml:space="preserve">The package that can be licensed includes the following components: </w:t>
      </w:r>
    </w:p>
    <w:p w:rsidR="007E3981" w:rsidRDefault="007E3981" w:rsidP="006E2842">
      <w:pPr>
        <w:numPr>
          <w:ilvl w:val="0"/>
          <w:numId w:val="2"/>
        </w:numPr>
        <w:spacing w:before="100" w:beforeAutospacing="1" w:after="100" w:afterAutospacing="1"/>
        <w:rPr>
          <w:ins w:id="325" w:author="EOS" w:date="2011-09-03T11:14:00Z"/>
        </w:rPr>
      </w:pPr>
      <w:r>
        <w:rPr>
          <w:rStyle w:val="Strong"/>
        </w:rPr>
        <w:t>Executable programs</w:t>
      </w:r>
      <w:r>
        <w:t xml:space="preserve"> for performing forward modelling and inversion of 2D DC resistivity or induced polarization surveys. Both: the Windows and the Linux platforms are supported. </w:t>
      </w:r>
    </w:p>
    <w:p w:rsidR="00EF6550" w:rsidRDefault="00EF6550">
      <w:pPr>
        <w:spacing w:before="100" w:beforeAutospacing="1" w:after="100" w:afterAutospacing="1"/>
        <w:ind w:left="720"/>
        <w:pPrChange w:id="326" w:author="EOS" w:date="2011-09-03T11:14:00Z">
          <w:pPr>
            <w:numPr>
              <w:numId w:val="2"/>
            </w:numPr>
            <w:tabs>
              <w:tab w:val="num" w:pos="720"/>
            </w:tabs>
            <w:spacing w:before="100" w:beforeAutospacing="1" w:after="100" w:afterAutospacing="1"/>
            <w:ind w:left="720" w:hanging="360"/>
          </w:pPr>
        </w:pPrChange>
      </w:pPr>
    </w:p>
    <w:p w:rsidR="007E3981" w:rsidRDefault="007E3981" w:rsidP="006E2842">
      <w:pPr>
        <w:numPr>
          <w:ilvl w:val="1"/>
          <w:numId w:val="2"/>
        </w:numPr>
        <w:spacing w:before="100" w:beforeAutospacing="1" w:after="100" w:afterAutospacing="1"/>
      </w:pPr>
      <w:r>
        <w:t>DCIPF2D.EXE: program to calculate DC resistivity and/or IP data based on a given model of the earth.</w:t>
      </w:r>
    </w:p>
    <w:p w:rsidR="007E3981" w:rsidRDefault="007E3981" w:rsidP="006E2842">
      <w:pPr>
        <w:numPr>
          <w:ilvl w:val="1"/>
          <w:numId w:val="2"/>
        </w:numPr>
        <w:spacing w:before="100" w:beforeAutospacing="1" w:after="100" w:afterAutospacing="1"/>
      </w:pPr>
      <w:r>
        <w:t>DCINV2D.EXE: program to invert 2D DC resistivity data</w:t>
      </w:r>
    </w:p>
    <w:p w:rsidR="007E3981" w:rsidRDefault="007E3981" w:rsidP="006E2842">
      <w:pPr>
        <w:numPr>
          <w:ilvl w:val="1"/>
          <w:numId w:val="2"/>
        </w:numPr>
        <w:spacing w:before="100" w:beforeAutospacing="1" w:after="100" w:afterAutospacing="1"/>
        <w:rPr>
          <w:ins w:id="327" w:author="EOS" w:date="2011-09-03T11:14:00Z"/>
        </w:rPr>
      </w:pPr>
      <w:r>
        <w:t>IPINV2D.EXE: program to invert 2D IP resistivity data</w:t>
      </w:r>
    </w:p>
    <w:p w:rsidR="00EF6550" w:rsidRDefault="00EF6550">
      <w:pPr>
        <w:spacing w:before="100" w:beforeAutospacing="1" w:after="100" w:afterAutospacing="1"/>
        <w:ind w:left="1440"/>
        <w:rPr>
          <w:ins w:id="328" w:author="EOS" w:date="2011-06-17T10:19:00Z"/>
        </w:rPr>
        <w:pPrChange w:id="329" w:author="EOS" w:date="2011-09-03T11:14:00Z">
          <w:pPr>
            <w:numPr>
              <w:ilvl w:val="1"/>
              <w:numId w:val="2"/>
            </w:numPr>
            <w:tabs>
              <w:tab w:val="num" w:pos="1440"/>
            </w:tabs>
            <w:spacing w:before="100" w:beforeAutospacing="1" w:after="100" w:afterAutospacing="1"/>
            <w:ind w:left="1440" w:hanging="360"/>
          </w:pPr>
        </w:pPrChange>
      </w:pPr>
    </w:p>
    <w:p w:rsidR="007E3981" w:rsidRDefault="007E3981" w:rsidP="006E2842">
      <w:pPr>
        <w:numPr>
          <w:ilvl w:val="0"/>
          <w:numId w:val="2"/>
        </w:numPr>
        <w:spacing w:before="100" w:beforeAutospacing="1" w:after="100" w:afterAutospacing="1"/>
        <w:rPr>
          <w:del w:id="330" w:author="EOS" w:date="2011-06-17T10:19:00Z"/>
        </w:rPr>
      </w:pPr>
    </w:p>
    <w:p w:rsidR="007E3981" w:rsidRDefault="007E3981" w:rsidP="006E2842">
      <w:pPr>
        <w:numPr>
          <w:ilvl w:val="0"/>
          <w:numId w:val="2"/>
        </w:numPr>
        <w:spacing w:before="100" w:beforeAutospacing="1" w:after="100" w:afterAutospacing="1"/>
      </w:pPr>
      <w:r>
        <w:rPr>
          <w:rStyle w:val="Strong"/>
        </w:rPr>
        <w:t>A graphical user interface</w:t>
      </w:r>
      <w:r>
        <w:t xml:space="preserve"> is supplied for the Windows platforms </w:t>
      </w:r>
      <w:r>
        <w:rPr>
          <w:b/>
          <w:bCs/>
          <w:i/>
          <w:iCs/>
        </w:rPr>
        <w:t>only</w:t>
      </w:r>
      <w:r>
        <w:t xml:space="preserve">. Facilities include: </w:t>
      </w:r>
    </w:p>
    <w:p w:rsidR="007E3981" w:rsidRDefault="007E3981" w:rsidP="006E2842">
      <w:pPr>
        <w:numPr>
          <w:ilvl w:val="1"/>
          <w:numId w:val="2"/>
        </w:numPr>
        <w:spacing w:before="100" w:beforeAutospacing="1" w:after="100" w:afterAutospacing="1"/>
      </w:pPr>
      <w:r>
        <w:t>DCIP2D-GUI.EXE: a primary interface for setting up the inversion and monitoring progress,</w:t>
      </w:r>
    </w:p>
    <w:p w:rsidR="007E3981" w:rsidRDefault="007E3981" w:rsidP="006E2842">
      <w:pPr>
        <w:numPr>
          <w:ilvl w:val="1"/>
          <w:numId w:val="2"/>
        </w:numPr>
        <w:spacing w:before="100" w:beforeAutospacing="1" w:after="100" w:afterAutospacing="1"/>
      </w:pPr>
      <w:r>
        <w:t>DCIP2D-DATA-VIEWER.EXE: a utility for viewing raw data, error distributions, and for comparing observed to predicted data directly or as difference maps,</w:t>
      </w:r>
    </w:p>
    <w:p w:rsidR="007E3981" w:rsidRDefault="007E3981" w:rsidP="006E2842">
      <w:pPr>
        <w:numPr>
          <w:ilvl w:val="1"/>
          <w:numId w:val="2"/>
        </w:numPr>
        <w:spacing w:before="100" w:beforeAutospacing="1" w:after="100" w:afterAutospacing="1"/>
      </w:pPr>
      <w:r>
        <w:t xml:space="preserve">DCIP2D-MODEL-VIEWER.EXE: a utility for displaying resulting 2D models, and graphs of convergence </w:t>
      </w:r>
      <w:proofErr w:type="spellStart"/>
      <w:r>
        <w:t>behaviour</w:t>
      </w:r>
      <w:proofErr w:type="spellEnd"/>
      <w:r>
        <w:t>.</w:t>
      </w:r>
    </w:p>
    <w:p w:rsidR="007E3981" w:rsidRDefault="007E3981">
      <w:pPr>
        <w:numPr>
          <w:ilvl w:val="1"/>
          <w:numId w:val="2"/>
        </w:numPr>
        <w:spacing w:before="100" w:beforeAutospacing="1" w:after="100" w:afterAutospacing="1"/>
        <w:rPr>
          <w:ins w:id="331" w:author="EOS" w:date="2011-09-03T11:14:00Z"/>
        </w:rPr>
      </w:pPr>
      <w:r>
        <w:t xml:space="preserve">DCIP2D-MODEL-MAKER.EXE: a separate utility for building synthetic 2D models and then running forward modelling to produce a synthetic data set. </w:t>
      </w:r>
    </w:p>
    <w:p w:rsidR="00EF6550" w:rsidRDefault="00EF6550">
      <w:pPr>
        <w:spacing w:before="100" w:beforeAutospacing="1" w:after="100" w:afterAutospacing="1"/>
        <w:ind w:left="1440"/>
        <w:rPr>
          <w:ins w:id="332" w:author="EOS" w:date="2011-06-17T10:20:00Z"/>
        </w:rPr>
        <w:pPrChange w:id="333" w:author="EOS" w:date="2011-09-03T11:14:00Z">
          <w:pPr>
            <w:numPr>
              <w:ilvl w:val="1"/>
              <w:numId w:val="2"/>
            </w:numPr>
            <w:tabs>
              <w:tab w:val="num" w:pos="1440"/>
            </w:tabs>
            <w:spacing w:before="100" w:beforeAutospacing="1" w:after="100" w:afterAutospacing="1"/>
            <w:ind w:left="1440" w:hanging="360"/>
          </w:pPr>
        </w:pPrChange>
      </w:pPr>
    </w:p>
    <w:p w:rsidR="007E3981" w:rsidRDefault="007E3981" w:rsidP="009F7C65">
      <w:pPr>
        <w:numPr>
          <w:ilvl w:val="0"/>
          <w:numId w:val="2"/>
        </w:numPr>
        <w:spacing w:before="100" w:beforeAutospacing="1" w:after="100" w:afterAutospacing="1"/>
      </w:pPr>
      <w:ins w:id="334" w:author="EOS" w:date="2011-06-17T10:20:00Z">
        <w:r>
          <w:rPr>
            <w:rStyle w:val="Strong"/>
          </w:rPr>
          <w:t xml:space="preserve">Example data sets and exercises </w:t>
        </w:r>
        <w:r>
          <w:t xml:space="preserve">can be provided upon request. </w:t>
        </w:r>
      </w:ins>
    </w:p>
    <w:p w:rsidR="00EF6550" w:rsidRDefault="00EF6550">
      <w:pPr>
        <w:spacing w:before="100" w:beforeAutospacing="1" w:after="100" w:afterAutospacing="1"/>
        <w:ind w:left="1440"/>
        <w:rPr>
          <w:del w:id="335" w:author="EOS" w:date="2011-06-17T10:20:00Z"/>
        </w:rPr>
        <w:pPrChange w:id="336" w:author="EOS" w:date="2011-06-17T10:20:00Z">
          <w:pPr>
            <w:numPr>
              <w:ilvl w:val="1"/>
              <w:numId w:val="2"/>
            </w:numPr>
            <w:tabs>
              <w:tab w:val="num" w:pos="1440"/>
            </w:tabs>
            <w:spacing w:before="100" w:beforeAutospacing="1" w:after="100" w:afterAutospacing="1"/>
            <w:ind w:left="1440" w:hanging="360"/>
          </w:pPr>
        </w:pPrChange>
      </w:pPr>
    </w:p>
    <w:p w:rsidR="00EF6550" w:rsidRDefault="00EF6550">
      <w:pPr>
        <w:spacing w:before="100" w:beforeAutospacing="1" w:after="100" w:afterAutospacing="1"/>
        <w:ind w:left="1440"/>
        <w:rPr>
          <w:ins w:id="337" w:author="EOS" w:date="2011-06-17T10:20:00Z"/>
        </w:rPr>
        <w:pPrChange w:id="338" w:author="EOS" w:date="2011-06-17T10:20:00Z">
          <w:pPr>
            <w:numPr>
              <w:ilvl w:val="1"/>
              <w:numId w:val="2"/>
            </w:numPr>
            <w:tabs>
              <w:tab w:val="num" w:pos="1440"/>
            </w:tabs>
            <w:spacing w:before="100" w:beforeAutospacing="1" w:after="100" w:afterAutospacing="1"/>
            <w:ind w:left="1440" w:hanging="360"/>
          </w:pPr>
        </w:pPrChange>
      </w:pPr>
    </w:p>
    <w:p w:rsidR="00EF6550" w:rsidRDefault="007E3981">
      <w:pPr>
        <w:spacing w:before="100" w:beforeAutospacing="1" w:after="100" w:afterAutospacing="1"/>
        <w:rPr>
          <w:del w:id="339" w:author="EOS" w:date="2011-07-02T18:44:00Z"/>
        </w:rPr>
        <w:pPrChange w:id="340" w:author="EOS" w:date="2011-07-02T18:44:00Z">
          <w:pPr>
            <w:pStyle w:val="Heading3"/>
          </w:pPr>
        </w:pPrChange>
      </w:pPr>
      <w:del w:id="341" w:author="EOS" w:date="2011-06-17T10:20:00Z">
        <w:r w:rsidRPr="00A66E05" w:rsidDel="009F7C65">
          <w:rPr>
            <w:rStyle w:val="Strong"/>
          </w:rPr>
          <w:delText xml:space="preserve">Example data sets and exercises </w:delText>
        </w:r>
        <w:r w:rsidR="00962591" w:rsidRPr="00962591">
          <w:rPr>
            <w:b/>
            <w:rPrChange w:id="342" w:author="EOS" w:date="2011-07-02T18:44:00Z">
              <w:rPr>
                <w:b w:val="0"/>
                <w:bCs w:val="0"/>
                <w:color w:val="0000FF"/>
                <w:u w:val="single"/>
              </w:rPr>
            </w:rPrChange>
          </w:rPr>
          <w:delText xml:space="preserve">can be provided upon request. </w:delText>
        </w:r>
      </w:del>
    </w:p>
    <w:p w:rsidR="00EF6550" w:rsidRDefault="00962591">
      <w:pPr>
        <w:spacing w:before="100" w:beforeAutospacing="1" w:after="100" w:afterAutospacing="1"/>
        <w:rPr>
          <w:rFonts w:ascii="Cambria" w:hAnsi="Cambria"/>
          <w:color w:val="548DD4"/>
          <w:sz w:val="26"/>
          <w:szCs w:val="26"/>
        </w:rPr>
        <w:pPrChange w:id="343" w:author="EOS" w:date="2011-07-02T18:44:00Z">
          <w:pPr>
            <w:pStyle w:val="Heading3"/>
          </w:pPr>
        </w:pPrChange>
      </w:pPr>
      <w:bookmarkStart w:id="344" w:name="license"/>
      <w:bookmarkStart w:id="345" w:name="_Toc296000691"/>
      <w:bookmarkStart w:id="346" w:name="_Toc296063674"/>
      <w:bookmarkStart w:id="347" w:name="References_Overview"/>
      <w:bookmarkEnd w:id="344"/>
      <w:r w:rsidRPr="00962591">
        <w:rPr>
          <w:rFonts w:ascii="Cambria" w:hAnsi="Cambria"/>
          <w:b/>
          <w:color w:val="548DD4"/>
          <w:sz w:val="26"/>
          <w:szCs w:val="26"/>
          <w:rPrChange w:id="348" w:author="EOS" w:date="2011-07-02T18:44:00Z">
            <w:rPr>
              <w:rFonts w:ascii="Cambria" w:hAnsi="Cambria"/>
              <w:b w:val="0"/>
              <w:bCs w:val="0"/>
              <w:color w:val="548DD4"/>
              <w:sz w:val="26"/>
              <w:szCs w:val="26"/>
              <w:u w:val="single"/>
            </w:rPr>
          </w:rPrChange>
        </w:rPr>
        <w:t>References</w:t>
      </w:r>
      <w:bookmarkEnd w:id="345"/>
      <w:bookmarkEnd w:id="346"/>
    </w:p>
    <w:bookmarkEnd w:id="347"/>
    <w:p w:rsidR="007E3981" w:rsidRDefault="007E3981" w:rsidP="006E2842">
      <w:pPr>
        <w:numPr>
          <w:ilvl w:val="0"/>
          <w:numId w:val="1"/>
        </w:numPr>
        <w:spacing w:before="100" w:beforeAutospacing="1" w:after="100" w:afterAutospacing="1"/>
      </w:pPr>
      <w:r>
        <w:t xml:space="preserve">Oldenburg D.W., and Li Y.  (1999), Estimating Depth of Investigation in DC resistivity and IP Surveys, Geophysics, </w:t>
      </w:r>
      <w:ins w:id="349" w:author="EOS" w:date="2011-06-17T10:21:00Z">
        <w:r>
          <w:t xml:space="preserve">vol. </w:t>
        </w:r>
      </w:ins>
      <w:proofErr w:type="gramStart"/>
      <w:r>
        <w:rPr>
          <w:rStyle w:val="Strong"/>
        </w:rPr>
        <w:t xml:space="preserve">64 </w:t>
      </w:r>
      <w:r>
        <w:t>,</w:t>
      </w:r>
      <w:proofErr w:type="gramEnd"/>
      <w:r>
        <w:t xml:space="preserve"> No.2, </w:t>
      </w:r>
      <w:ins w:id="350" w:author="EOS" w:date="2011-06-17T10:21:00Z">
        <w:r>
          <w:t xml:space="preserve">p. </w:t>
        </w:r>
      </w:ins>
      <w:r>
        <w:t xml:space="preserve">403-416.  </w:t>
      </w:r>
    </w:p>
    <w:p w:rsidR="007E3981" w:rsidRPr="00C13FF6" w:rsidRDefault="007E3981" w:rsidP="006E2842">
      <w:pPr>
        <w:pStyle w:val="NormalWeb"/>
        <w:numPr>
          <w:ilvl w:val="0"/>
          <w:numId w:val="1"/>
        </w:numPr>
        <w:rPr>
          <w:rFonts w:ascii="Calibri" w:hAnsi="Calibri" w:cs="Calibri"/>
          <w:sz w:val="22"/>
          <w:szCs w:val="22"/>
        </w:rPr>
      </w:pPr>
      <w:r>
        <w:rPr>
          <w:rFonts w:ascii="Calibri" w:hAnsi="Calibri" w:cs="Calibri"/>
          <w:sz w:val="22"/>
          <w:szCs w:val="22"/>
        </w:rPr>
        <w:t>Oldenburg, D.W, and Li, Y.</w:t>
      </w:r>
      <w:r w:rsidRPr="00C13FF6">
        <w:rPr>
          <w:rFonts w:ascii="Calibri" w:hAnsi="Calibri" w:cs="Calibri"/>
          <w:sz w:val="22"/>
          <w:szCs w:val="22"/>
        </w:rPr>
        <w:t xml:space="preserve"> </w:t>
      </w:r>
      <w:r>
        <w:rPr>
          <w:rFonts w:ascii="Calibri" w:hAnsi="Calibri" w:cs="Calibri"/>
          <w:sz w:val="22"/>
          <w:szCs w:val="22"/>
        </w:rPr>
        <w:t>(</w:t>
      </w:r>
      <w:r w:rsidRPr="00C13FF6">
        <w:rPr>
          <w:rFonts w:ascii="Calibri" w:hAnsi="Calibri" w:cs="Calibri"/>
          <w:sz w:val="22"/>
          <w:szCs w:val="22"/>
        </w:rPr>
        <w:t>1994</w:t>
      </w:r>
      <w:r>
        <w:rPr>
          <w:rFonts w:ascii="Calibri" w:hAnsi="Calibri" w:cs="Calibri"/>
          <w:sz w:val="22"/>
          <w:szCs w:val="22"/>
        </w:rPr>
        <w:t>)</w:t>
      </w:r>
      <w:r w:rsidRPr="00C13FF6">
        <w:rPr>
          <w:rFonts w:ascii="Calibri" w:hAnsi="Calibri" w:cs="Calibri"/>
          <w:sz w:val="22"/>
          <w:szCs w:val="22"/>
        </w:rPr>
        <w:t xml:space="preserve">, </w:t>
      </w:r>
      <w:r w:rsidRPr="00C13FF6">
        <w:rPr>
          <w:rFonts w:ascii="Calibri" w:hAnsi="Calibri" w:cs="Calibri"/>
          <w:bCs/>
          <w:sz w:val="22"/>
          <w:szCs w:val="22"/>
        </w:rPr>
        <w:t>Inversion of Induced Polarization Data</w:t>
      </w:r>
      <w:r w:rsidRPr="00C13FF6">
        <w:rPr>
          <w:rFonts w:ascii="Calibri" w:hAnsi="Calibri" w:cs="Calibri"/>
          <w:i/>
          <w:iCs/>
          <w:sz w:val="22"/>
          <w:szCs w:val="22"/>
        </w:rPr>
        <w:t xml:space="preserve">, </w:t>
      </w:r>
      <w:r w:rsidRPr="00C13FF6">
        <w:rPr>
          <w:rFonts w:ascii="Calibri" w:hAnsi="Calibri" w:cs="Calibri"/>
          <w:sz w:val="22"/>
          <w:szCs w:val="22"/>
        </w:rPr>
        <w:t>Geophysics, vol</w:t>
      </w:r>
      <w:ins w:id="351" w:author="EOS" w:date="2011-06-17T10:21:00Z">
        <w:r>
          <w:rPr>
            <w:rFonts w:ascii="Calibri" w:hAnsi="Calibri" w:cs="Calibri"/>
            <w:sz w:val="22"/>
            <w:szCs w:val="22"/>
          </w:rPr>
          <w:t>.</w:t>
        </w:r>
      </w:ins>
      <w:r w:rsidRPr="00C13FF6">
        <w:rPr>
          <w:rFonts w:ascii="Calibri" w:hAnsi="Calibri" w:cs="Calibri"/>
          <w:sz w:val="22"/>
          <w:szCs w:val="22"/>
        </w:rPr>
        <w:t xml:space="preserve"> </w:t>
      </w:r>
      <w:r w:rsidR="00962591" w:rsidRPr="00962591">
        <w:rPr>
          <w:rFonts w:ascii="Calibri" w:hAnsi="Calibri" w:cs="Calibri"/>
          <w:b/>
          <w:sz w:val="22"/>
          <w:szCs w:val="22"/>
          <w:rPrChange w:id="352" w:author="EOS" w:date="2011-06-17T10:21:00Z">
            <w:rPr>
              <w:rFonts w:ascii="Calibri" w:hAnsi="Calibri" w:cs="Calibri"/>
              <w:b/>
              <w:bCs/>
              <w:color w:val="0000FF"/>
              <w:sz w:val="22"/>
              <w:szCs w:val="22"/>
              <w:u w:val="single"/>
            </w:rPr>
          </w:rPrChange>
        </w:rPr>
        <w:t>59</w:t>
      </w:r>
      <w:r w:rsidRPr="00C13FF6">
        <w:rPr>
          <w:rFonts w:ascii="Calibri" w:hAnsi="Calibri" w:cs="Calibri"/>
          <w:sz w:val="22"/>
          <w:szCs w:val="22"/>
        </w:rPr>
        <w:t xml:space="preserve"> p</w:t>
      </w:r>
      <w:ins w:id="353" w:author="EOS" w:date="2011-06-17T10:21:00Z">
        <w:r>
          <w:rPr>
            <w:rFonts w:ascii="Calibri" w:hAnsi="Calibri" w:cs="Calibri"/>
            <w:sz w:val="22"/>
            <w:szCs w:val="22"/>
          </w:rPr>
          <w:t>.</w:t>
        </w:r>
      </w:ins>
      <w:r w:rsidRPr="00C13FF6">
        <w:rPr>
          <w:rFonts w:ascii="Calibri" w:hAnsi="Calibri" w:cs="Calibri"/>
          <w:sz w:val="22"/>
          <w:szCs w:val="22"/>
        </w:rPr>
        <w:t xml:space="preserve"> 1327-1341. </w:t>
      </w:r>
    </w:p>
    <w:p w:rsidR="007E3981" w:rsidRDefault="007E3981" w:rsidP="006E2842">
      <w:pPr>
        <w:numPr>
          <w:ilvl w:val="0"/>
          <w:numId w:val="1"/>
        </w:numPr>
        <w:spacing w:before="100" w:beforeAutospacing="1" w:after="100" w:afterAutospacing="1"/>
      </w:pPr>
      <w:proofErr w:type="spellStart"/>
      <w:r>
        <w:t>Farquharson</w:t>
      </w:r>
      <w:proofErr w:type="spellEnd"/>
      <w:r>
        <w:t xml:space="preserve">, </w:t>
      </w:r>
      <w:r w:rsidRPr="002F7F8D">
        <w:t>C.G., Oldenburg D.W. (1998),</w:t>
      </w:r>
      <w:r>
        <w:t xml:space="preserve"> </w:t>
      </w:r>
      <w:r w:rsidRPr="002F7F8D">
        <w:rPr>
          <w:bCs/>
        </w:rPr>
        <w:t>Nonlinear inversion using general measures of data misfit and model structure,</w:t>
      </w:r>
      <w:r>
        <w:rPr>
          <w:bCs/>
        </w:rPr>
        <w:t xml:space="preserve"> </w:t>
      </w:r>
      <w:r w:rsidRPr="002F7F8D">
        <w:t xml:space="preserve">Geophysical Journal International, </w:t>
      </w:r>
      <w:ins w:id="354" w:author="EOS" w:date="2011-06-17T10:21:00Z">
        <w:r>
          <w:t xml:space="preserve"> vol. </w:t>
        </w:r>
      </w:ins>
      <w:r w:rsidRPr="002F7F8D">
        <w:rPr>
          <w:b/>
          <w:bCs/>
        </w:rPr>
        <w:t>134</w:t>
      </w:r>
      <w:r w:rsidRPr="002F7F8D">
        <w:t xml:space="preserve">, </w:t>
      </w:r>
      <w:ins w:id="355" w:author="EOS" w:date="2011-06-17T10:21:00Z">
        <w:r>
          <w:t xml:space="preserve">p. </w:t>
        </w:r>
      </w:ins>
      <w:r w:rsidRPr="002F7F8D">
        <w:t>213-227.</w:t>
      </w:r>
    </w:p>
    <w:p w:rsidR="007E3981" w:rsidRDefault="007E3981">
      <w:pPr>
        <w:rPr>
          <w:rFonts w:ascii="Verdana" w:hAnsi="Verdana" w:cs="Verdana"/>
          <w:b/>
          <w:bCs/>
          <w:color w:val="000000"/>
          <w:position w:val="-1"/>
          <w:sz w:val="16"/>
          <w:szCs w:val="16"/>
        </w:rPr>
      </w:pPr>
      <w:r>
        <w:rPr>
          <w:rFonts w:ascii="Verdana" w:hAnsi="Verdana" w:cs="Verdana"/>
          <w:b/>
          <w:bCs/>
          <w:color w:val="000000"/>
          <w:position w:val="-1"/>
          <w:sz w:val="16"/>
          <w:szCs w:val="16"/>
        </w:rPr>
        <w:br w:type="page"/>
      </w:r>
    </w:p>
    <w:p w:rsidR="007E3981" w:rsidRPr="005249B8" w:rsidRDefault="00F24369" w:rsidP="00FC0E5C">
      <w:pPr>
        <w:widowControl w:val="0"/>
        <w:autoSpaceDE w:val="0"/>
        <w:autoSpaceDN w:val="0"/>
        <w:adjustRightInd w:val="0"/>
        <w:spacing w:before="53"/>
        <w:ind w:right="221"/>
        <w:jc w:val="both"/>
        <w:rPr>
          <w:rFonts w:ascii="Verdana" w:hAnsi="Verdana" w:cs="Verdana"/>
          <w:color w:val="000000"/>
          <w:sz w:val="24"/>
          <w:szCs w:val="24"/>
        </w:rPr>
      </w:pPr>
      <w:bookmarkStart w:id="356" w:name="THEORETICAL_BACKGROUND"/>
      <w:r>
        <w:rPr>
          <w:noProof/>
          <w:lang w:val="en-CA" w:eastAsia="en-CA"/>
        </w:rPr>
        <w:lastRenderedPageBreak/>
        <w:pict>
          <v:group id="_x0000_s1229" style="position:absolute;left:0;text-align:left;margin-left:54pt;margin-top:27.75pt;width:504.15pt;height:74.6pt;z-index:-251661312;mso-position-horizontal-relative:page;mso-position-vertical-relative:page" coordorigin="1199,796" coordsize="10081,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" o:allowincell="f">
            <v:shape id="Freeform 39" o:spid="_x0000_s1233" style="position:absolute;left:4184;top:1905;width:0;height:30;visibility:visible;mso-wrap-style:square;v-text-anchor:top" coordsize="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rtcEA&#10;AADcAAAADwAAAGRycy9kb3ducmV2LnhtbESPQYvCMBSE7wv+h/CEva1pZVmkGkUEQbzp6v3ZPJti&#10;81KS2FZ//WZB8DjMzDfMYjXYRnTkQ+1YQT7JQBCXTtdcKTj9br9mIEJE1tg4JgUPCrBajj4WWGjX&#10;84G6Y6xEgnAoUIGJsS2kDKUhi2HiWuLkXZ23GJP0ldQe+wS3jZxm2Y+0WHNaMNjSxlB5O96tAv/c&#10;+NuFyz116ybb6u9815uzUp/jYT0HEWmI7/CrvdMKZnkO/2fSEZ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Z67XBAAAA3AAAAA8AAAAAAAAAAAAAAAAAmAIAAGRycy9kb3du&#10;cmV2LnhtbFBLBQYAAAAABAAEAPUAAACGAwAAAAA=&#10;" path="m,l,30e" filled="f" strokecolor="#8d8d8d" strokeweight=".06pt">
              <v:path arrowok="t" o:connecttype="custom" o:connectlocs="0,0;0,30" o:connectangles="0,0"/>
            </v:shape>
            <v:shape id="Freeform 40" o:spid="_x0000_s1232" style="position:absolute;left:4633;top:1483;width:6329;height:72;flip:y;visibility:visible;mso-wrap-style:square;v-text-anchor:top" coordsize="71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K28MA&#10;AADcAAAADwAAAGRycy9kb3ducmV2LnhtbESPQWvCQBSE7wX/w/IEb3UTwaLRVUQoxt6MHjw+ss8k&#10;uPs2ZLcm+uu7hUKPw8x8w6y3gzXiQZ1vHCtIpwkI4tLphisFl/Pn+wKED8gajWNS8CQP283obY2Z&#10;dj2f6FGESkQI+wwV1CG0mZS+rMmin7qWOHo311kMUXaV1B32EW6NnCXJh7TYcFyosaV9TeW9+LYK&#10;rtw36bydG7M8mGPydSpeef5UajIedisQgYbwH/5r51rBIp3B75l4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3K28MAAADcAAAADwAAAAAAAAAAAAAAAACYAgAAZHJzL2Rv&#10;d25yZXYueG1sUEsFBgAAAAAEAAQA9QAAAIgDAAAAAA==&#10;" path="m,l7110,e" filled="f" strokecolor="#8d8d8d" strokeweight=".06pt">
              <v:path arrowok="t" o:connecttype="custom" o:connectlocs="0,0;6329,0" o:connectangles="0,0"/>
            </v:shape>
            <v:shape id="Freeform 41" o:spid="_x0000_s1231" style="position:absolute;left:11280;top:1905;width:0;height:30;visibility:visible;mso-wrap-style:square;v-text-anchor:top" coordsize="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6eAMcA&#10;AADcAAAADwAAAGRycy9kb3ducmV2LnhtbESPQWvCQBSE74L/YXlCL0U3KkhMXUW0rfUiatuDt0f2&#10;mQSzb0N2q9Ff3xUEj8PMfMNMZo0pxZlqV1hW0O9FIIhTqwvOFPx8f3RjEM4jaywtk4IrOZhN260J&#10;JtpeeEfnvc9EgLBLUEHufZVI6dKcDLqerYiDd7S1QR9knUld4yXATSkHUTSSBgsOCzlWtMgpPe3/&#10;jILB5vf1Nv7cvON2xAu7OiyreL1U6qXTzN9AeGr8M/xof2kFcX8I9zPhCM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engDHAAAA3AAAAA8AAAAAAAAAAAAAAAAAmAIAAGRy&#10;cy9kb3ducmV2LnhtbFBLBQYAAAAABAAEAPUAAACMAwAAAAA=&#10;" path="m,l,30e" filled="f" strokecolor="#bfbfbf" strokeweight=".06pt">
              <v:path arrowok="t" o:connecttype="custom" o:connectlocs="0,0;0,30" o:connectangles="0,0"/>
            </v:shape>
            <v:rect id="Rectangle 42" o:spid="_x0000_s1230" style="position:absolute;left:1199;top:796;width:2980;height:15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qOsQA&#10;AADcAAAADwAAAGRycy9kb3ducmV2LnhtbESPQYvCMBSE74L/ITxhb5q6y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mKjrEAAAA3AAAAA8AAAAAAAAAAAAAAAAAmAIAAGRycy9k&#10;b3ducmV2LnhtbFBLBQYAAAAABAAEAPUAAACJAwAAAAA=&#10;" filled="f" stroked="f">
              <v:textbox inset="0,0,0,0">
                <w:txbxContent>
                  <w:p w:rsidR="00F24369" w:rsidRDefault="00F24369" w:rsidP="00FC0E5C">
                    <w:pPr>
                      <w:spacing w:line="1500" w:lineRule="atLeast"/>
                      <w:rPr>
                        <w:rFonts w:ascii="Times New Roman" w:hAnsi="Times New Roman"/>
                        <w:sz w:val="24"/>
                        <w:szCs w:val="24"/>
                      </w:rPr>
                    </w:pPr>
                    <w:r>
                      <w:rPr>
                        <w:rFonts w:ascii="Times New Roman" w:hAnsi="Times New Roman"/>
                        <w:noProof/>
                        <w:sz w:val="24"/>
                        <w:szCs w:val="24"/>
                        <w:lang w:val="en-CA" w:eastAsia="en-CA"/>
                      </w:rPr>
                      <w:drawing>
                        <wp:inline distT="0" distB="0" distL="0" distR="0">
                          <wp:extent cx="1854200" cy="939800"/>
                          <wp:effectExtent l="0" t="0" r="0" b="0"/>
                          <wp:docPr id="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54200" cy="939800"/>
                                  </a:xfrm>
                                  <a:prstGeom prst="rect">
                                    <a:avLst/>
                                  </a:prstGeom>
                                  <a:noFill/>
                                  <a:ln>
                                    <a:noFill/>
                                  </a:ln>
                                </pic:spPr>
                              </pic:pic>
                            </a:graphicData>
                          </a:graphic>
                        </wp:inline>
                      </w:drawing>
                    </w:r>
                  </w:p>
                  <w:p w:rsidR="00F24369" w:rsidRDefault="00F24369" w:rsidP="00FC0E5C">
                    <w:pPr>
                      <w:widowControl w:val="0"/>
                      <w:autoSpaceDE w:val="0"/>
                      <w:autoSpaceDN w:val="0"/>
                      <w:adjustRightInd w:val="0"/>
                      <w:rPr>
                        <w:rFonts w:ascii="Times New Roman" w:hAnsi="Times New Roman"/>
                        <w:sz w:val="24"/>
                        <w:szCs w:val="24"/>
                      </w:rPr>
                    </w:pPr>
                  </w:p>
                </w:txbxContent>
              </v:textbox>
            </v:rect>
            <w10:wrap anchorx="page" anchory="page"/>
          </v:group>
        </w:pict>
      </w:r>
      <w:r w:rsidR="007E3981">
        <w:rPr>
          <w:rFonts w:ascii="Verdana" w:hAnsi="Verdana" w:cs="Verdana"/>
          <w:b/>
          <w:bCs/>
          <w:color w:val="CB0000"/>
          <w:sz w:val="24"/>
          <w:szCs w:val="24"/>
        </w:rPr>
        <w:t>DCIP2D</w:t>
      </w:r>
      <w:r w:rsidR="007E3981" w:rsidRPr="005249B8">
        <w:rPr>
          <w:rFonts w:ascii="Verdana" w:hAnsi="Verdana" w:cs="Verdana"/>
          <w:b/>
          <w:bCs/>
          <w:color w:val="CB0000"/>
          <w:spacing w:val="-35"/>
          <w:sz w:val="24"/>
          <w:szCs w:val="24"/>
        </w:rPr>
        <w:t xml:space="preserve"> </w:t>
      </w:r>
      <w:r w:rsidR="007E3981" w:rsidRPr="005249B8">
        <w:rPr>
          <w:rFonts w:ascii="Verdana" w:hAnsi="Verdana" w:cs="Verdana"/>
          <w:b/>
          <w:bCs/>
          <w:color w:val="CB0000"/>
          <w:w w:val="99"/>
          <w:sz w:val="24"/>
          <w:szCs w:val="24"/>
        </w:rPr>
        <w:t>manual:</w:t>
      </w:r>
    </w:p>
    <w:p w:rsidR="007E3981" w:rsidRPr="005249B8" w:rsidRDefault="007E3981" w:rsidP="00FC0E5C">
      <w:pPr>
        <w:widowControl w:val="0"/>
        <w:autoSpaceDE w:val="0"/>
        <w:autoSpaceDN w:val="0"/>
        <w:adjustRightInd w:val="0"/>
        <w:spacing w:line="314" w:lineRule="exact"/>
        <w:ind w:right="128"/>
        <w:jc w:val="both"/>
        <w:rPr>
          <w:rFonts w:ascii="Verdana" w:hAnsi="Verdana" w:cs="Verdana"/>
          <w:color w:val="000000"/>
          <w:sz w:val="24"/>
          <w:szCs w:val="24"/>
        </w:rPr>
      </w:pPr>
      <w:r>
        <w:rPr>
          <w:rFonts w:ascii="Verdana" w:hAnsi="Verdana" w:cs="Verdana"/>
          <w:b/>
          <w:bCs/>
          <w:i/>
          <w:iCs/>
          <w:color w:val="CB0000"/>
          <w:position w:val="-2"/>
          <w:sz w:val="24"/>
          <w:szCs w:val="24"/>
        </w:rPr>
        <w:t>Theoretical Background</w:t>
      </w:r>
    </w:p>
    <w:bookmarkEnd w:id="356"/>
    <w:p w:rsidR="007E3981" w:rsidRPr="005249B8" w:rsidRDefault="007E3981" w:rsidP="00FC0E5C">
      <w:pPr>
        <w:widowControl w:val="0"/>
        <w:autoSpaceDE w:val="0"/>
        <w:autoSpaceDN w:val="0"/>
        <w:adjustRightInd w:val="0"/>
        <w:spacing w:before="8" w:line="180" w:lineRule="exact"/>
        <w:jc w:val="both"/>
        <w:rPr>
          <w:rFonts w:ascii="Verdana" w:hAnsi="Verdana" w:cs="Verdana"/>
          <w:color w:val="000000"/>
          <w:sz w:val="16"/>
          <w:szCs w:val="16"/>
        </w:rPr>
      </w:pPr>
    </w:p>
    <w:p w:rsidR="007E3981" w:rsidDel="008C249D" w:rsidRDefault="007E3981" w:rsidP="00FC0E5C">
      <w:pPr>
        <w:rPr>
          <w:del w:id="357" w:author="EOS" w:date="2011-08-02T09:51:00Z"/>
          <w:rStyle w:val="Strong"/>
        </w:rPr>
      </w:pPr>
    </w:p>
    <w:p w:rsidR="007E3981" w:rsidRDefault="007E3981" w:rsidP="00FC0E5C">
      <w:r>
        <w:rPr>
          <w:rStyle w:val="Strong"/>
        </w:rPr>
        <w:t xml:space="preserve">Content: </w:t>
      </w:r>
      <w:r>
        <w:t xml:space="preserve"> </w:t>
      </w:r>
      <w:hyperlink w:anchor="Introductuion_Theory" w:history="1">
        <w:r>
          <w:rPr>
            <w:rStyle w:val="Hyperlink"/>
          </w:rPr>
          <w:t>Introduction</w:t>
        </w:r>
      </w:hyperlink>
      <w:r>
        <w:t xml:space="preserve"> | </w:t>
      </w:r>
      <w:hyperlink w:anchor="Forward_modeling_theory" w:history="1">
        <w:r>
          <w:rPr>
            <w:rStyle w:val="Hyperlink"/>
          </w:rPr>
          <w:t>Forward modeling</w:t>
        </w:r>
      </w:hyperlink>
      <w:r>
        <w:t xml:space="preserve"> | </w:t>
      </w:r>
      <w:hyperlink w:anchor="General_methodiology_Inv_theory" w:history="1">
        <w:r>
          <w:rPr>
            <w:rStyle w:val="Hyperlink"/>
          </w:rPr>
          <w:t>General methodology</w:t>
        </w:r>
      </w:hyperlink>
      <w:r>
        <w:t xml:space="preserve"> | </w:t>
      </w:r>
      <w:hyperlink w:anchor="Inversion_of_DC_data_theory" w:history="1">
        <w:r>
          <w:rPr>
            <w:rStyle w:val="Hyperlink"/>
          </w:rPr>
          <w:t>Inversion of DC data</w:t>
        </w:r>
      </w:hyperlink>
      <w:r>
        <w:t xml:space="preserve"> |</w:t>
      </w:r>
      <w:hyperlink w:anchor="Inversion_of_IP_data_theory" w:history="1">
        <w:r>
          <w:rPr>
            <w:rStyle w:val="Hyperlink"/>
          </w:rPr>
          <w:t>Inversion of IP data</w:t>
        </w:r>
      </w:hyperlink>
      <w:r>
        <w:t xml:space="preserve"> | </w:t>
      </w:r>
      <w:hyperlink w:anchor="References_theory" w:history="1">
        <w:r>
          <w:rPr>
            <w:rStyle w:val="Hyperlink"/>
          </w:rPr>
          <w:t>References</w:t>
        </w:r>
      </w:hyperlink>
    </w:p>
    <w:p w:rsidR="001E0A68" w:rsidRDefault="001E0A68" w:rsidP="006A700A">
      <w:pPr>
        <w:pStyle w:val="Heading2"/>
        <w:rPr>
          <w:ins w:id="358" w:author="EOS" w:date="2011-08-02T13:10:00Z"/>
        </w:rPr>
      </w:pPr>
      <w:bookmarkStart w:id="359" w:name="_Toc296000692"/>
      <w:bookmarkStart w:id="360" w:name="_Toc296063675"/>
      <w:bookmarkStart w:id="361" w:name="Introductuion_Theory"/>
    </w:p>
    <w:p w:rsidR="007E3981" w:rsidRDefault="007E3981" w:rsidP="006A700A">
      <w:pPr>
        <w:pStyle w:val="Heading2"/>
      </w:pPr>
      <w:r>
        <w:t>Introduction</w:t>
      </w:r>
      <w:bookmarkEnd w:id="359"/>
      <w:bookmarkEnd w:id="360"/>
    </w:p>
    <w:bookmarkEnd w:id="361"/>
    <w:p w:rsidR="007E3981" w:rsidRDefault="007E3981" w:rsidP="006A700A">
      <w:pPr>
        <w:pStyle w:val="NormalWeb"/>
      </w:pPr>
      <w:r>
        <w:t xml:space="preserve">This section presents theoretical background, numerical examples, and explanation for implementing the program library </w:t>
      </w:r>
      <w:r>
        <w:rPr>
          <w:b/>
          <w:bCs/>
        </w:rPr>
        <w:t>DCIP2D</w:t>
      </w:r>
      <w:r>
        <w:t xml:space="preserve">. This suite of algorithms, developed at the UBC-Geophysical Inversion Facility, is needed to invert DC potentials and IP responses over a 2-D earth structure. The manual is designed so that a geophysicist who has an understanding of DC resistivity and Induced Polarization field experiments, but who is not necessarily versed in the details of inverse theory, can use the codes and invert his or her data. </w:t>
      </w:r>
    </w:p>
    <w:p w:rsidR="007E3981" w:rsidRDefault="007E3981" w:rsidP="006A700A">
      <w:pPr>
        <w:pStyle w:val="NormalWeb"/>
      </w:pPr>
      <w:r>
        <w:t xml:space="preserve">A typical DC/IP experiment involves inputting a current </w:t>
      </w:r>
      <w:r>
        <w:rPr>
          <w:b/>
          <w:bCs/>
          <w:i/>
          <w:iCs/>
        </w:rPr>
        <w:t>I</w:t>
      </w:r>
      <w:r>
        <w:t xml:space="preserve"> to the ground and measuring the potential away from the source. In a time-domain system the current has a duty cycle which alternates the direction of the current and has off-times between the current pulses at which the IP voltages are measured. A typical time-domain signature is shown in </w:t>
      </w:r>
      <w:del w:id="362" w:author="EOS" w:date="2011-06-17T10:41:00Z">
        <w:r w:rsidR="00962591" w:rsidDel="00F81F89">
          <w:fldChar w:fldCharType="begin"/>
        </w:r>
        <w:r w:rsidDel="00F81F89">
          <w:delInstrText xml:space="preserve"> HYPERLINK \l "FIG1" </w:delInstrText>
        </w:r>
        <w:r w:rsidR="00962591" w:rsidDel="00F81F89">
          <w:fldChar w:fldCharType="separate"/>
        </w:r>
        <w:r w:rsidDel="00F81F89">
          <w:rPr>
            <w:rStyle w:val="Hyperlink"/>
          </w:rPr>
          <w:delText>Figure</w:delText>
        </w:r>
        <w:r w:rsidRPr="008575C4" w:rsidDel="00F81F89">
          <w:rPr>
            <w:rStyle w:val="Hyperlink"/>
          </w:rPr>
          <w:delText xml:space="preserve"> 1</w:delText>
        </w:r>
        <w:r w:rsidR="00962591" w:rsidDel="00F81F89">
          <w:fldChar w:fldCharType="end"/>
        </w:r>
      </w:del>
      <w:ins w:id="363" w:author="EOS" w:date="2011-06-17T10:41:00Z">
        <w:r w:rsidR="00962591">
          <w:fldChar w:fldCharType="begin"/>
        </w:r>
        <w:r>
          <w:instrText xml:space="preserve"> HYPERLINK \l "FIG1" </w:instrText>
        </w:r>
        <w:r w:rsidR="00962591">
          <w:fldChar w:fldCharType="separate"/>
        </w:r>
        <w:r>
          <w:rPr>
            <w:rStyle w:val="Hyperlink"/>
          </w:rPr>
          <w:t>figure</w:t>
        </w:r>
        <w:r w:rsidRPr="008575C4">
          <w:rPr>
            <w:rStyle w:val="Hyperlink"/>
          </w:rPr>
          <w:t xml:space="preserve"> 1</w:t>
        </w:r>
        <w:r w:rsidR="00962591">
          <w:fldChar w:fldCharType="end"/>
        </w:r>
      </w:ins>
      <w:r>
        <w:t xml:space="preserve">. In this Figure, </w:t>
      </w:r>
      <w:r w:rsidR="00E1549D">
        <w:rPr>
          <w:noProof/>
          <w:lang w:val="en-CA" w:eastAsia="en-CA"/>
        </w:rPr>
        <w:drawing>
          <wp:inline distT="0" distB="0" distL="0" distR="0">
            <wp:extent cx="152400" cy="165100"/>
            <wp:effectExtent l="0" t="0" r="0" b="6350"/>
            <wp:docPr id="16" name="Picture 247" descr="http://www.eos.ubc.ca/ubcgif/iag/sftwrdocs/dcip2d/dcip2d-manual/phs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www.eos.ubc.ca/ubcgif/iag/sftwrdocs/dcip2d/dcip2d-manual/phs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165100"/>
                    </a:xfrm>
                    <a:prstGeom prst="rect">
                      <a:avLst/>
                    </a:prstGeom>
                    <a:noFill/>
                    <a:ln>
                      <a:noFill/>
                    </a:ln>
                  </pic:spPr>
                </pic:pic>
              </a:graphicData>
            </a:graphic>
          </wp:inline>
        </w:drawing>
      </w:r>
      <w:r>
        <w:t xml:space="preserve"> is the potential that is measured in the absence of chargeability </w:t>
      </w:r>
      <w:proofErr w:type="gramStart"/>
      <w:r>
        <w:t>effects.</w:t>
      </w:r>
      <w:proofErr w:type="gramEnd"/>
      <w:r>
        <w:t xml:space="preserve"> This is the "instantaneous" value of the potential measured when the current is turned on. In mathematical terms this potential is related to the electrical conductivity </w:t>
      </w:r>
      <w:r w:rsidR="00E1549D">
        <w:rPr>
          <w:noProof/>
          <w:lang w:val="en-CA" w:eastAsia="en-CA"/>
        </w:rPr>
        <w:drawing>
          <wp:inline distT="0" distB="0" distL="0" distR="0">
            <wp:extent cx="88900" cy="63500"/>
            <wp:effectExtent l="0" t="0" r="6350" b="0"/>
            <wp:docPr id="17" name="Picture 246" descr="http://www.eos.ubc.ca/ubcgif/iag/sftwrdocs/dcip2d/dcip2d-manual/s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www.eos.ubc.ca/ubcgif/iag/sftwrdocs/dcip2d/dcip2d-manual/sig.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00" cy="63500"/>
                    </a:xfrm>
                    <a:prstGeom prst="rect">
                      <a:avLst/>
                    </a:prstGeom>
                    <a:noFill/>
                    <a:ln>
                      <a:noFill/>
                    </a:ln>
                  </pic:spPr>
                </pic:pic>
              </a:graphicData>
            </a:graphic>
          </wp:inline>
        </w:drawing>
      </w:r>
      <w:r>
        <w:t xml:space="preserve"> by </w:t>
      </w:r>
      <w:ins w:id="364" w:author="EOS" w:date="2011-06-17T10:26:00Z">
        <w:r w:rsidR="00962591">
          <w:fldChar w:fldCharType="begin"/>
        </w:r>
        <w:r>
          <w:instrText>HYPERLINK  \l "EQN1"</w:instrText>
        </w:r>
        <w:r w:rsidR="00962591">
          <w:fldChar w:fldCharType="separate"/>
        </w:r>
      </w:ins>
      <w:ins w:id="365" w:author="EOS" w:date="2011-06-17T10:25:00Z">
        <w:r w:rsidRPr="001E6DD5">
          <w:rPr>
            <w:rStyle w:val="Hyperlink"/>
          </w:rPr>
          <w:t>equation (3)</w:t>
        </w:r>
      </w:ins>
      <w:ins w:id="366" w:author="EOS" w:date="2011-06-17T10:26:00Z">
        <w:r w:rsidR="00962591">
          <w:fldChar w:fldCharType="end"/>
        </w:r>
        <w:r>
          <w:t>:</w:t>
        </w:r>
      </w:ins>
    </w:p>
    <w:p w:rsidR="007E3981" w:rsidRDefault="00E1549D" w:rsidP="006A700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0"/>
          <w:szCs w:val="20"/>
        </w:rPr>
      </w:pPr>
      <w:r>
        <w:rPr>
          <w:rFonts w:ascii="Courier New" w:hAnsi="Courier New" w:cs="Courier New"/>
          <w:noProof/>
          <w:sz w:val="20"/>
          <w:szCs w:val="20"/>
          <w:lang w:val="en-CA" w:eastAsia="en-CA"/>
        </w:rPr>
        <w:drawing>
          <wp:inline distT="0" distB="0" distL="0" distR="0">
            <wp:extent cx="787400" cy="165100"/>
            <wp:effectExtent l="0" t="0" r="0" b="6350"/>
            <wp:docPr id="18" name="Picture 245" descr="http://www.eos.ubc.ca/ubcgif/iag/sftwrdocs/dcip2d/dcip2d-manual/eqn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www.eos.ubc.ca/ubcgif/iag/sftwrdocs/dcip2d/dcip2d-manual/eqn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87400" cy="165100"/>
                    </a:xfrm>
                    <a:prstGeom prst="rect">
                      <a:avLst/>
                    </a:prstGeom>
                    <a:noFill/>
                    <a:ln>
                      <a:noFill/>
                    </a:ln>
                  </pic:spPr>
                </pic:pic>
              </a:graphicData>
            </a:graphic>
          </wp:inline>
        </w:drawing>
      </w:r>
      <w:r w:rsidR="007E3981">
        <w:rPr>
          <w:rFonts w:ascii="Courier New" w:hAnsi="Courier New" w:cs="Courier New"/>
          <w:sz w:val="20"/>
          <w:szCs w:val="20"/>
        </w:rPr>
        <w:t xml:space="preserve">    </w:t>
      </w:r>
      <w:bookmarkStart w:id="367" w:name="EQN1"/>
      <w:r w:rsidR="007E3981" w:rsidRPr="00B50777">
        <w:rPr>
          <w:b/>
        </w:rPr>
        <w:t>(3)</w:t>
      </w:r>
      <w:bookmarkEnd w:id="367"/>
    </w:p>
    <w:p w:rsidR="007E3981" w:rsidRDefault="007E3981" w:rsidP="006A700A">
      <w:pPr>
        <w:pStyle w:val="NormalWeb"/>
      </w:pPr>
      <w:proofErr w:type="gramStart"/>
      <w:r>
        <w:t>where</w:t>
      </w:r>
      <w:proofErr w:type="gramEnd"/>
      <w:r>
        <w:t xml:space="preserve"> the forward mapping operator </w:t>
      </w:r>
      <w:r w:rsidR="00E1549D">
        <w:rPr>
          <w:noProof/>
          <w:lang w:val="en-CA" w:eastAsia="en-CA"/>
        </w:rPr>
        <w:drawing>
          <wp:inline distT="0" distB="0" distL="0" distR="0">
            <wp:extent cx="215900" cy="165100"/>
            <wp:effectExtent l="0" t="0" r="0" b="6350"/>
            <wp:docPr id="19" name="Picture 244" descr="http://www.eos.ubc.ca/ubcgif/iag/sftwrdocs/dcip2d/dcip2d-manual/fd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www.eos.ubc.ca/ubcgif/iag/sftwrdocs/dcip2d/dcip2d-manual/fdc.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900" cy="165100"/>
                    </a:xfrm>
                    <a:prstGeom prst="rect">
                      <a:avLst/>
                    </a:prstGeom>
                    <a:noFill/>
                    <a:ln>
                      <a:noFill/>
                    </a:ln>
                  </pic:spPr>
                </pic:pic>
              </a:graphicData>
            </a:graphic>
          </wp:inline>
        </w:drawing>
      </w:r>
      <w:r>
        <w:t xml:space="preserve"> is defined by the </w:t>
      </w:r>
      <w:ins w:id="368" w:author="EOS" w:date="2011-06-17T10:26:00Z">
        <w:r w:rsidR="00962591">
          <w:fldChar w:fldCharType="begin"/>
        </w:r>
        <w:r>
          <w:instrText xml:space="preserve"> HYPERLINK  \l "EQN2" </w:instrText>
        </w:r>
        <w:r w:rsidR="00962591">
          <w:fldChar w:fldCharType="separate"/>
        </w:r>
        <w:r w:rsidRPr="001E6DD5">
          <w:rPr>
            <w:rStyle w:val="Hyperlink"/>
          </w:rPr>
          <w:t>equation (4):</w:t>
        </w:r>
        <w:r w:rsidR="00962591">
          <w:fldChar w:fldCharType="end"/>
        </w:r>
      </w:ins>
    </w:p>
    <w:p w:rsidR="007E3981" w:rsidRDefault="00E1549D" w:rsidP="006A700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0"/>
          <w:szCs w:val="20"/>
        </w:rPr>
      </w:pPr>
      <w:r>
        <w:rPr>
          <w:rFonts w:ascii="Courier New" w:hAnsi="Courier New" w:cs="Courier New"/>
          <w:noProof/>
          <w:sz w:val="20"/>
          <w:szCs w:val="20"/>
          <w:lang w:val="en-CA" w:eastAsia="en-CA"/>
        </w:rPr>
        <w:drawing>
          <wp:inline distT="0" distB="0" distL="0" distR="0">
            <wp:extent cx="1841500" cy="165100"/>
            <wp:effectExtent l="0" t="0" r="6350" b="6350"/>
            <wp:docPr id="20" name="Picture 243" descr="http://www.eos.ubc.ca/ubcgif/iag/sftwrdocs/dcip2d/dcip2d-manual/eqn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www.eos.ubc.ca/ubcgif/iag/sftwrdocs/dcip2d/dcip2d-manual/eqn2.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41500" cy="165100"/>
                    </a:xfrm>
                    <a:prstGeom prst="rect">
                      <a:avLst/>
                    </a:prstGeom>
                    <a:noFill/>
                    <a:ln>
                      <a:noFill/>
                    </a:ln>
                  </pic:spPr>
                </pic:pic>
              </a:graphicData>
            </a:graphic>
          </wp:inline>
        </w:drawing>
      </w:r>
      <w:r w:rsidR="007E3981">
        <w:rPr>
          <w:rFonts w:ascii="Courier New" w:hAnsi="Courier New" w:cs="Courier New"/>
          <w:sz w:val="20"/>
          <w:szCs w:val="20"/>
        </w:rPr>
        <w:t xml:space="preserve">    </w:t>
      </w:r>
      <w:bookmarkStart w:id="369" w:name="EQN2"/>
      <w:r w:rsidR="007E3981" w:rsidRPr="00B50777">
        <w:rPr>
          <w:b/>
        </w:rPr>
        <w:t>(4)</w:t>
      </w:r>
      <w:bookmarkEnd w:id="369"/>
    </w:p>
    <w:p w:rsidR="007E3981" w:rsidRDefault="007E3981" w:rsidP="006A700A">
      <w:pPr>
        <w:pStyle w:val="NormalWeb"/>
      </w:pPr>
      <w:proofErr w:type="gramStart"/>
      <w:ins w:id="370" w:author="EOS" w:date="2011-06-17T10:26:00Z">
        <w:r>
          <w:t>a</w:t>
        </w:r>
      </w:ins>
      <w:proofErr w:type="gramEnd"/>
      <w:del w:id="371" w:author="EOS" w:date="2011-06-17T10:26:00Z">
        <w:r w:rsidDel="001E6DD5">
          <w:delText>A</w:delText>
        </w:r>
      </w:del>
      <w:r>
        <w:t>nd</w:t>
      </w:r>
      <w:ins w:id="372" w:author="EOS" w:date="2011-06-17T10:26:00Z">
        <w:r>
          <w:t xml:space="preserve"> also by</w:t>
        </w:r>
      </w:ins>
      <w:r>
        <w:t xml:space="preserve"> appropriate boundary conditions. In </w:t>
      </w:r>
      <w:hyperlink w:anchor="EQN2" w:history="1">
        <w:r w:rsidRPr="006E3C72">
          <w:rPr>
            <w:rStyle w:val="Hyperlink"/>
          </w:rPr>
          <w:t>equation (</w:t>
        </w:r>
        <w:r>
          <w:rPr>
            <w:rStyle w:val="Hyperlink"/>
          </w:rPr>
          <w:t>4</w:t>
        </w:r>
        <w:r w:rsidRPr="006E3C72">
          <w:rPr>
            <w:rStyle w:val="Hyperlink"/>
          </w:rPr>
          <w:t>)</w:t>
        </w:r>
      </w:hyperlink>
      <w:r>
        <w:t xml:space="preserve"> </w:t>
      </w:r>
      <w:r w:rsidR="00E1549D">
        <w:rPr>
          <w:noProof/>
          <w:lang w:val="en-CA" w:eastAsia="en-CA"/>
        </w:rPr>
        <w:drawing>
          <wp:inline distT="0" distB="0" distL="0" distR="0">
            <wp:extent cx="88900" cy="63500"/>
            <wp:effectExtent l="0" t="0" r="6350" b="0"/>
            <wp:docPr id="21" name="Picture 242" descr="http://www.eos.ubc.ca/ubcgif/iag/sftwrdocs/dcip2d/dcip2d-manual/s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www.eos.ubc.ca/ubcgif/iag/sftwrdocs/dcip2d/dcip2d-manual/sig.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00" cy="63500"/>
                    </a:xfrm>
                    <a:prstGeom prst="rect">
                      <a:avLst/>
                    </a:prstGeom>
                    <a:noFill/>
                    <a:ln>
                      <a:noFill/>
                    </a:ln>
                  </pic:spPr>
                </pic:pic>
              </a:graphicData>
            </a:graphic>
          </wp:inline>
        </w:drawing>
      </w:r>
      <w:r>
        <w:rPr>
          <w:noProof/>
        </w:rPr>
        <w:t xml:space="preserve"> </w:t>
      </w:r>
      <w:r>
        <w:t>is the electrical conductivity in Siemens/</w:t>
      </w:r>
      <w:proofErr w:type="spellStart"/>
      <w:r>
        <w:t>metre</w:t>
      </w:r>
      <w:proofErr w:type="spellEnd"/>
      <w:r>
        <w:t xml:space="preserve"> (S/m</w:t>
      </w:r>
      <w:proofErr w:type="gramStart"/>
      <w:r>
        <w:t>),</w:t>
      </w:r>
      <w:proofErr w:type="gramEnd"/>
      <w:r>
        <w:t xml:space="preserve"> </w:t>
      </w:r>
      <w:r w:rsidR="00E1549D">
        <w:rPr>
          <w:noProof/>
          <w:lang w:val="en-CA" w:eastAsia="en-CA"/>
        </w:rPr>
        <w:drawing>
          <wp:inline distT="0" distB="0" distL="0" distR="0">
            <wp:extent cx="114300" cy="114300"/>
            <wp:effectExtent l="0" t="0" r="0" b="0"/>
            <wp:docPr id="22" name="Picture 241" descr="http://www.eos.ubc.ca/ubcgif/iag/sftwrdocs/dcip2d/dcip2d-manual/gr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www.eos.ubc.ca/ubcgif/iag/sftwrdocs/dcip2d/dcip2d-manual/grd.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t xml:space="preserve"> is the gradient operator, </w:t>
      </w:r>
      <w:r>
        <w:rPr>
          <w:rStyle w:val="Emphasis"/>
          <w:b/>
          <w:bCs/>
        </w:rPr>
        <w:t xml:space="preserve">I </w:t>
      </w:r>
      <w:r>
        <w:t xml:space="preserve">is the strength of the input current in Amperes, and </w:t>
      </w:r>
      <w:proofErr w:type="spellStart"/>
      <w:r>
        <w:rPr>
          <w:i/>
          <w:iCs/>
        </w:rPr>
        <w:t>r</w:t>
      </w:r>
      <w:r>
        <w:rPr>
          <w:i/>
          <w:iCs/>
          <w:vertAlign w:val="subscript"/>
        </w:rPr>
        <w:t>s</w:t>
      </w:r>
      <w:proofErr w:type="spellEnd"/>
      <w:r>
        <w:t xml:space="preserve"> is the location of the current source. For typical earth </w:t>
      </w:r>
      <w:del w:id="373" w:author="EOS" w:date="2011-06-14T16:17:00Z">
        <w:r w:rsidDel="008779CA">
          <w:delText xml:space="preserve">structures </w:delText>
        </w:r>
      </w:del>
      <w:proofErr w:type="gramStart"/>
      <w:ins w:id="374" w:author="EOS" w:date="2011-06-14T16:17:00Z">
        <w:r>
          <w:t xml:space="preserve">structures </w:t>
        </w:r>
      </w:ins>
      <w:proofErr w:type="gramEnd"/>
      <w:r w:rsidR="00E1549D">
        <w:rPr>
          <w:noProof/>
          <w:lang w:val="en-CA" w:eastAsia="en-CA"/>
        </w:rPr>
        <w:drawing>
          <wp:inline distT="0" distB="0" distL="0" distR="0">
            <wp:extent cx="88900" cy="63500"/>
            <wp:effectExtent l="0" t="0" r="6350" b="0"/>
            <wp:docPr id="23" name="Picture 240" descr="http://www.eos.ubc.ca/ubcgif/iag/sftwrdocs/dcip2d/dcip2d-manual/s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ww.eos.ubc.ca/ubcgif/iag/sftwrdocs/dcip2d/dcip2d-manual/sig.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00" cy="63500"/>
                    </a:xfrm>
                    <a:prstGeom prst="rect">
                      <a:avLst/>
                    </a:prstGeom>
                    <a:noFill/>
                    <a:ln>
                      <a:noFill/>
                    </a:ln>
                  </pic:spPr>
                </pic:pic>
              </a:graphicData>
            </a:graphic>
          </wp:inline>
        </w:drawing>
      </w:r>
      <w:r>
        <w:t xml:space="preserve">, while positive, can vary over many orders of magnitude. The potential </w:t>
      </w:r>
      <w:r w:rsidR="00E1549D">
        <w:rPr>
          <w:noProof/>
          <w:lang w:val="en-CA" w:eastAsia="en-CA"/>
        </w:rPr>
        <w:drawing>
          <wp:inline distT="0" distB="0" distL="0" distR="0">
            <wp:extent cx="152400" cy="165100"/>
            <wp:effectExtent l="0" t="0" r="0" b="6350"/>
            <wp:docPr id="24" name="Picture 239" descr="http://www.eos.ubc.ca/ubcgif/iag/sftwrdocs/dcip2d/dcip2d-manual/phs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www.eos.ubc.ca/ubcgif/iag/sftwrdocs/dcip2d/dcip2d-manual/phs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165100"/>
                    </a:xfrm>
                    <a:prstGeom prst="rect">
                      <a:avLst/>
                    </a:prstGeom>
                    <a:noFill/>
                    <a:ln>
                      <a:noFill/>
                    </a:ln>
                  </pic:spPr>
                </pic:pic>
              </a:graphicData>
            </a:graphic>
          </wp:inline>
        </w:drawing>
      </w:r>
      <w:r>
        <w:t xml:space="preserve"> in </w:t>
      </w:r>
      <w:hyperlink w:anchor="EQN2" w:history="1">
        <w:r w:rsidRPr="006E3C72">
          <w:rPr>
            <w:rStyle w:val="Hyperlink"/>
          </w:rPr>
          <w:t>equation (</w:t>
        </w:r>
        <w:r>
          <w:rPr>
            <w:rStyle w:val="Hyperlink"/>
          </w:rPr>
          <w:t>4</w:t>
        </w:r>
        <w:r w:rsidRPr="006E3C72">
          <w:rPr>
            <w:rStyle w:val="Hyperlink"/>
          </w:rPr>
          <w:t>)</w:t>
        </w:r>
      </w:hyperlink>
      <w:r>
        <w:t xml:space="preserve"> is the potential due to a single current. This is the value that would be measured in a pole-pole experiment. If potentials from pole-dipole or dipole-dipole surveys are to be generated then they can be obtained by using </w:t>
      </w:r>
      <w:hyperlink w:anchor="EQN2" w:history="1">
        <w:r w:rsidRPr="006E3C72">
          <w:rPr>
            <w:rStyle w:val="Hyperlink"/>
          </w:rPr>
          <w:t>equation (</w:t>
        </w:r>
        <w:r>
          <w:rPr>
            <w:rStyle w:val="Hyperlink"/>
          </w:rPr>
          <w:t>4</w:t>
        </w:r>
        <w:r w:rsidRPr="006E3C72">
          <w:rPr>
            <w:rStyle w:val="Hyperlink"/>
          </w:rPr>
          <w:t>)</w:t>
        </w:r>
      </w:hyperlink>
      <w:r>
        <w:t xml:space="preserve"> and the principle of superposition. </w:t>
      </w:r>
    </w:p>
    <w:p w:rsidR="007E3981" w:rsidRDefault="007E3981" w:rsidP="006A700A">
      <w:pPr>
        <w:pStyle w:val="NormalWeb"/>
      </w:pPr>
      <w:r>
        <w:t xml:space="preserve">When the earth material is chargeable the measured voltage will change with time and reach a limit value which is denoted by </w:t>
      </w:r>
      <w:r w:rsidR="00E1549D">
        <w:rPr>
          <w:noProof/>
          <w:lang w:val="en-CA" w:eastAsia="en-CA"/>
        </w:rPr>
        <w:drawing>
          <wp:inline distT="0" distB="0" distL="0" distR="0">
            <wp:extent cx="127000" cy="165100"/>
            <wp:effectExtent l="0" t="0" r="6350" b="6350"/>
            <wp:docPr id="25" name="Picture 238" descr="http://www.eos.ubc.ca/ubcgif/iag/sftwrdocs/dcip2d/dcip2d-manual/phie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www.eos.ubc.ca/ubcgif/iag/sftwrdocs/dcip2d/dcip2d-manual/phieta.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7000" cy="165100"/>
                    </a:xfrm>
                    <a:prstGeom prst="rect">
                      <a:avLst/>
                    </a:prstGeom>
                    <a:noFill/>
                    <a:ln>
                      <a:noFill/>
                    </a:ln>
                  </pic:spPr>
                </pic:pic>
              </a:graphicData>
            </a:graphic>
          </wp:inline>
        </w:drawing>
      </w:r>
      <w:r>
        <w:t xml:space="preserve"> in </w:t>
      </w:r>
      <w:del w:id="375" w:author="EOS" w:date="2011-06-17T10:41:00Z">
        <w:r w:rsidR="00962591" w:rsidDel="00F81F89">
          <w:fldChar w:fldCharType="begin"/>
        </w:r>
        <w:r w:rsidDel="00F81F89">
          <w:delInstrText xml:space="preserve"> HYPERLINK \l "FIG1" </w:delInstrText>
        </w:r>
        <w:r w:rsidR="00962591" w:rsidDel="00F81F89">
          <w:fldChar w:fldCharType="separate"/>
        </w:r>
        <w:r w:rsidRPr="006E3C72" w:rsidDel="00F81F89">
          <w:rPr>
            <w:rStyle w:val="Hyperlink"/>
          </w:rPr>
          <w:delText>Fig</w:delText>
        </w:r>
        <w:r w:rsidDel="00F81F89">
          <w:rPr>
            <w:rStyle w:val="Hyperlink"/>
          </w:rPr>
          <w:delText>ure</w:delText>
        </w:r>
        <w:r w:rsidRPr="006E3C72" w:rsidDel="00F81F89">
          <w:rPr>
            <w:rStyle w:val="Hyperlink"/>
          </w:rPr>
          <w:delText xml:space="preserve"> 1</w:delText>
        </w:r>
        <w:r w:rsidR="00962591" w:rsidDel="00F81F89">
          <w:fldChar w:fldCharType="end"/>
        </w:r>
      </w:del>
      <w:ins w:id="376" w:author="EOS" w:date="2011-06-17T10:41:00Z">
        <w:r w:rsidR="00962591">
          <w:fldChar w:fldCharType="begin"/>
        </w:r>
        <w:r>
          <w:instrText xml:space="preserve"> HYPERLINK \l "FIG1" </w:instrText>
        </w:r>
        <w:r w:rsidR="00962591">
          <w:fldChar w:fldCharType="separate"/>
        </w:r>
        <w:r>
          <w:rPr>
            <w:rStyle w:val="Hyperlink"/>
          </w:rPr>
          <w:t>f</w:t>
        </w:r>
        <w:r w:rsidRPr="006E3C72">
          <w:rPr>
            <w:rStyle w:val="Hyperlink"/>
          </w:rPr>
          <w:t>ig</w:t>
        </w:r>
        <w:r>
          <w:rPr>
            <w:rStyle w:val="Hyperlink"/>
          </w:rPr>
          <w:t>ure</w:t>
        </w:r>
        <w:r w:rsidRPr="006E3C72">
          <w:rPr>
            <w:rStyle w:val="Hyperlink"/>
          </w:rPr>
          <w:t xml:space="preserve"> 1</w:t>
        </w:r>
        <w:r w:rsidR="00962591">
          <w:fldChar w:fldCharType="end"/>
        </w:r>
      </w:ins>
      <w:r>
        <w:t xml:space="preserve">. There are a multitude of microscopic polarization phenomena, which collaborate so that this final value is achieved but all of these effects can be consolidated into a single macroscopic parameter called "chargeability". We denote chargeability by the </w:t>
      </w:r>
      <w:proofErr w:type="gramStart"/>
      <w:r>
        <w:t xml:space="preserve">symbol </w:t>
      </w:r>
      <w:proofErr w:type="gramEnd"/>
      <w:r w:rsidR="00E1549D">
        <w:rPr>
          <w:noProof/>
          <w:lang w:val="en-CA" w:eastAsia="en-CA"/>
        </w:rPr>
        <w:drawing>
          <wp:inline distT="0" distB="0" distL="0" distR="0">
            <wp:extent cx="63500" cy="114300"/>
            <wp:effectExtent l="0" t="0" r="0" b="0"/>
            <wp:docPr id="26" name="Picture 237" descr="http://www.eos.ubc.ca/ubcgif/iag/sftwrdocs/dcip2d/dcip2d-manual/e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www.eos.ubc.ca/ubcgif/iag/sftwrdocs/dcip2d/dcip2d-manual/eta.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00" cy="114300"/>
                    </a:xfrm>
                    <a:prstGeom prst="rect">
                      <a:avLst/>
                    </a:prstGeom>
                    <a:noFill/>
                    <a:ln>
                      <a:noFill/>
                    </a:ln>
                  </pic:spPr>
                </pic:pic>
              </a:graphicData>
            </a:graphic>
          </wp:inline>
        </w:drawing>
      </w:r>
      <w:r>
        <w:t>. Chargeability is dimensionless, positive, and confined to the region [0</w:t>
      </w:r>
      <w:proofErr w:type="gramStart"/>
      <w:r>
        <w:t>,1</w:t>
      </w:r>
      <w:proofErr w:type="gramEnd"/>
      <w:r>
        <w:t xml:space="preserve">). </w:t>
      </w:r>
    </w:p>
    <w:p w:rsidR="007E3981" w:rsidRDefault="00E1549D">
      <w:pPr>
        <w:pStyle w:val="NormalWeb"/>
        <w:keepNext/>
        <w:jc w:val="center"/>
      </w:pPr>
      <w:r>
        <w:rPr>
          <w:noProof/>
          <w:lang w:val="en-CA" w:eastAsia="en-CA"/>
        </w:rPr>
        <w:lastRenderedPageBreak/>
        <w:drawing>
          <wp:inline distT="0" distB="0" distL="0" distR="0">
            <wp:extent cx="3479800" cy="1397000"/>
            <wp:effectExtent l="0" t="0" r="6350" b="0"/>
            <wp:docPr id="27" name="Picture 236" descr="http://www.eos.ubc.ca/ubcgif/iag/sftwrdocs/dcip2d/dcip2d-manual/wavede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www.eos.ubc.ca/ubcgif/iag/sftwrdocs/dcip2d/dcip2d-manual/wavedef.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9800" cy="1397000"/>
                    </a:xfrm>
                    <a:prstGeom prst="rect">
                      <a:avLst/>
                    </a:prstGeom>
                    <a:noFill/>
                    <a:ln>
                      <a:noFill/>
                    </a:ln>
                  </pic:spPr>
                </pic:pic>
              </a:graphicData>
            </a:graphic>
          </wp:inline>
        </w:drawing>
      </w:r>
      <w:r w:rsidR="007E3981">
        <w:br/>
      </w:r>
      <w:bookmarkStart w:id="377" w:name="FIG1"/>
      <w:del w:id="378" w:author="EOS" w:date="2011-06-16T15:29:00Z">
        <w:r w:rsidR="00962591" w:rsidRPr="00962591">
          <w:rPr>
            <w:rStyle w:val="FigurestyleChar"/>
            <w:rPrChange w:id="379" w:author="EOS" w:date="2011-06-17T10:27:00Z">
              <w:rPr>
                <w:rStyle w:val="FigurestyleChar"/>
                <w:rFonts w:ascii="Times New Roman" w:hAnsi="Times New Roman"/>
                <w:b/>
                <w:bCs/>
                <w:color w:val="0000FF"/>
                <w:u w:val="single"/>
              </w:rPr>
            </w:rPrChange>
          </w:rPr>
          <w:delText xml:space="preserve">Figure 1. </w:delText>
        </w:r>
      </w:del>
      <w:bookmarkEnd w:id="377"/>
      <w:proofErr w:type="gramStart"/>
      <w:ins w:id="380" w:author="EOS" w:date="2011-06-16T15:29:00Z">
        <w:r w:rsidR="00962591" w:rsidRPr="00962591">
          <w:rPr>
            <w:rStyle w:val="FigurestyleChar"/>
            <w:rPrChange w:id="381" w:author="EOS" w:date="2011-06-17T10:27:00Z">
              <w:rPr>
                <w:rStyle w:val="FigurestyleChar"/>
                <w:rFonts w:ascii="Times New Roman" w:hAnsi="Times New Roman"/>
                <w:b/>
                <w:bCs/>
                <w:color w:val="0000FF"/>
                <w:u w:val="single"/>
              </w:rPr>
            </w:rPrChange>
          </w:rPr>
          <w:t xml:space="preserve">Figure </w:t>
        </w:r>
        <w:proofErr w:type="gramEnd"/>
        <w:r w:rsidR="00962591" w:rsidRPr="00962591">
          <w:rPr>
            <w:rStyle w:val="FigurestyleChar"/>
            <w:rPrChange w:id="382" w:author="EOS" w:date="2011-06-17T10:27:00Z">
              <w:rPr>
                <w:rStyle w:val="FigurestyleChar"/>
                <w:b/>
                <w:bCs/>
              </w:rPr>
            </w:rPrChange>
          </w:rPr>
          <w:fldChar w:fldCharType="begin"/>
        </w:r>
        <w:r w:rsidR="00962591" w:rsidRPr="00962591">
          <w:rPr>
            <w:rStyle w:val="FigurestyleChar"/>
            <w:rPrChange w:id="383" w:author="EOS" w:date="2011-06-17T10:27:00Z">
              <w:rPr>
                <w:rStyle w:val="FigurestyleChar"/>
                <w:rFonts w:ascii="Times New Roman" w:hAnsi="Times New Roman"/>
                <w:b/>
                <w:bCs/>
                <w:color w:val="0000FF"/>
                <w:u w:val="single"/>
              </w:rPr>
            </w:rPrChange>
          </w:rPr>
          <w:instrText xml:space="preserve"> SEQ Figure </w:instrText>
        </w:r>
        <w:r w:rsidR="007E3981" w:rsidRPr="00E66FE7">
          <w:rPr>
            <w:rStyle w:val="FigurestyleChar"/>
          </w:rPr>
          <w:instrText>\</w:instrText>
        </w:r>
        <w:r w:rsidR="00962591" w:rsidRPr="00962591">
          <w:rPr>
            <w:rStyle w:val="FigurestyleChar"/>
            <w:rPrChange w:id="384" w:author="EOS" w:date="2011-06-17T10:27:00Z">
              <w:rPr>
                <w:rStyle w:val="FigurestyleChar"/>
                <w:rFonts w:ascii="Times New Roman" w:hAnsi="Times New Roman"/>
                <w:b/>
                <w:bCs/>
                <w:color w:val="0000FF"/>
                <w:u w:val="single"/>
              </w:rPr>
            </w:rPrChange>
          </w:rPr>
          <w:instrText xml:space="preserve">* ARABIC </w:instrText>
        </w:r>
        <w:r w:rsidR="00962591" w:rsidRPr="00962591">
          <w:rPr>
            <w:rStyle w:val="FigurestyleChar"/>
            <w:rPrChange w:id="385" w:author="EOS" w:date="2011-06-17T10:27:00Z">
              <w:rPr>
                <w:rStyle w:val="FigurestyleChar"/>
                <w:b/>
                <w:bCs/>
              </w:rPr>
            </w:rPrChange>
          </w:rPr>
          <w:fldChar w:fldCharType="separate"/>
        </w:r>
      </w:ins>
      <w:ins w:id="386" w:author="EOS" w:date="2011-09-07T12:31:00Z">
        <w:r w:rsidR="00F26A78">
          <w:rPr>
            <w:rStyle w:val="FigurestyleChar"/>
            <w:noProof/>
          </w:rPr>
          <w:t>1</w:t>
        </w:r>
      </w:ins>
      <w:ins w:id="387" w:author="Doug Oldenburg" w:date="2011-08-01T16:40:00Z">
        <w:del w:id="388" w:author="EOS" w:date="2011-08-02T15:00:00Z">
          <w:r w:rsidR="007E3981" w:rsidDel="001F577D">
            <w:rPr>
              <w:rStyle w:val="FigurestyleChar"/>
              <w:noProof/>
            </w:rPr>
            <w:delText>1</w:delText>
          </w:r>
        </w:del>
      </w:ins>
      <w:ins w:id="389" w:author="EOS" w:date="2011-06-16T15:29:00Z">
        <w:r w:rsidR="00962591" w:rsidRPr="00962591">
          <w:rPr>
            <w:rStyle w:val="FigurestyleChar"/>
            <w:rPrChange w:id="390" w:author="EOS" w:date="2011-06-17T10:27:00Z">
              <w:rPr>
                <w:rStyle w:val="FigurestyleChar"/>
                <w:b/>
                <w:bCs/>
              </w:rPr>
            </w:rPrChange>
          </w:rPr>
          <w:fldChar w:fldCharType="end"/>
        </w:r>
        <w:proofErr w:type="gramStart"/>
        <w:r w:rsidR="007E3981" w:rsidRPr="00E66FE7">
          <w:rPr>
            <w:rStyle w:val="FigurestyleChar"/>
          </w:rPr>
          <w:t>.</w:t>
        </w:r>
        <w:proofErr w:type="gramEnd"/>
        <w:r w:rsidR="007E3981" w:rsidRPr="00E66FE7">
          <w:rPr>
            <w:rStyle w:val="FigurestyleChar"/>
          </w:rPr>
          <w:t xml:space="preserve"> </w:t>
        </w:r>
      </w:ins>
      <w:r w:rsidR="007E3981" w:rsidRPr="00E66FE7">
        <w:rPr>
          <w:rStyle w:val="FigurestyleChar"/>
        </w:rPr>
        <w:t>Definition of the three potentials associated with DC/IP experiments.</w:t>
      </w:r>
    </w:p>
    <w:p w:rsidR="007E3981" w:rsidRDefault="007E3981" w:rsidP="007138D0">
      <w:pPr>
        <w:pStyle w:val="NormalWeb"/>
      </w:pPr>
      <w:r>
        <w:t xml:space="preserve">To carry out forward modelling to compute </w:t>
      </w:r>
      <w:r w:rsidR="00E1549D">
        <w:rPr>
          <w:noProof/>
          <w:lang w:val="en-CA" w:eastAsia="en-CA"/>
        </w:rPr>
        <w:drawing>
          <wp:inline distT="0" distB="0" distL="0" distR="0">
            <wp:extent cx="127000" cy="165100"/>
            <wp:effectExtent l="0" t="0" r="6350" b="6350"/>
            <wp:docPr id="28" name="Picture 235" descr="http://www.eos.ubc.ca/ubcgif/iag/sftwrdocs/dcip2d/dcip2d-manual/phie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www.eos.ubc.ca/ubcgif/iag/sftwrdocs/dcip2d/dcip2d-manual/phieta.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7000" cy="165100"/>
                    </a:xfrm>
                    <a:prstGeom prst="rect">
                      <a:avLst/>
                    </a:prstGeom>
                    <a:noFill/>
                    <a:ln>
                      <a:noFill/>
                    </a:ln>
                  </pic:spPr>
                </pic:pic>
              </a:graphicData>
            </a:graphic>
          </wp:inline>
        </w:drawing>
      </w:r>
      <w:r>
        <w:t xml:space="preserve"> we adopt </w:t>
      </w:r>
      <w:hyperlink r:id="rId23" w:history="1">
        <w:r w:rsidRPr="007138D0">
          <w:rPr>
            <w:rStyle w:val="Hyperlink"/>
            <w:color w:val="000000"/>
            <w:u w:val="none"/>
          </w:rPr>
          <w:t>Siegel's (1959)</w:t>
        </w:r>
      </w:hyperlink>
      <w:r>
        <w:t xml:space="preserve"> formulation which says that the effect of a chargeable ground is modelled by using the dc resistivity forward mapping </w:t>
      </w:r>
      <w:r w:rsidR="00E1549D">
        <w:rPr>
          <w:noProof/>
          <w:lang w:val="en-CA" w:eastAsia="en-CA"/>
        </w:rPr>
        <w:drawing>
          <wp:inline distT="0" distB="0" distL="0" distR="0">
            <wp:extent cx="215900" cy="165100"/>
            <wp:effectExtent l="0" t="0" r="0" b="6350"/>
            <wp:docPr id="29" name="Picture 234" descr="http://www.eos.ubc.ca/ubcgif/iag/sftwrdocs/dcip2d/dcip2d-manual/fd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www.eos.ubc.ca/ubcgif/iag/sftwrdocs/dcip2d/dcip2d-manual/fdc.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5900" cy="165100"/>
                    </a:xfrm>
                    <a:prstGeom prst="rect">
                      <a:avLst/>
                    </a:prstGeom>
                    <a:noFill/>
                    <a:ln>
                      <a:noFill/>
                    </a:ln>
                  </pic:spPr>
                </pic:pic>
              </a:graphicData>
            </a:graphic>
          </wp:inline>
        </w:drawing>
      </w:r>
      <w:r>
        <w:t xml:space="preserve"> but with the conductivity replaced </w:t>
      </w:r>
      <w:proofErr w:type="gramStart"/>
      <w:r>
        <w:t xml:space="preserve">by  </w:t>
      </w:r>
      <w:proofErr w:type="gramEnd"/>
      <w:r w:rsidR="00E1549D">
        <w:rPr>
          <w:noProof/>
          <w:lang w:val="en-CA" w:eastAsia="en-CA"/>
        </w:rPr>
        <w:drawing>
          <wp:inline distT="0" distB="0" distL="0" distR="0">
            <wp:extent cx="800100" cy="152400"/>
            <wp:effectExtent l="0" t="0" r="0" b="0"/>
            <wp:docPr id="30" name="Picture 207" descr="http://www.eos.ubc.ca/ubcgif/iag/sftwrdocs/dcip2d/dcip2d-manual/news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www.eos.ubc.ca/ubcgif/iag/sftwrdocs/dcip2d/dcip2d-manual/newsg.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00100" cy="152400"/>
                    </a:xfrm>
                    <a:prstGeom prst="rect">
                      <a:avLst/>
                    </a:prstGeom>
                    <a:noFill/>
                    <a:ln>
                      <a:noFill/>
                    </a:ln>
                  </pic:spPr>
                </pic:pic>
              </a:graphicData>
            </a:graphic>
          </wp:inline>
        </w:drawing>
      </w:r>
      <w:r>
        <w:t xml:space="preserve">. Thus: </w:t>
      </w:r>
    </w:p>
    <w:p w:rsidR="007E3981" w:rsidRDefault="00E1549D" w:rsidP="006A700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0"/>
          <w:szCs w:val="20"/>
        </w:rPr>
      </w:pPr>
      <w:r>
        <w:rPr>
          <w:rFonts w:ascii="Courier New" w:hAnsi="Courier New" w:cs="Courier New"/>
          <w:noProof/>
          <w:sz w:val="20"/>
          <w:szCs w:val="20"/>
          <w:lang w:val="en-CA" w:eastAsia="en-CA"/>
        </w:rPr>
        <w:drawing>
          <wp:inline distT="0" distB="0" distL="0" distR="0">
            <wp:extent cx="1320800" cy="165100"/>
            <wp:effectExtent l="0" t="0" r="0" b="6350"/>
            <wp:docPr id="31" name="Picture 127" descr="http://www.eos.ubc.ca/ubcgif/iag/sftwrdocs/dcip2d/dcip2d-manual/eqn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eos.ubc.ca/ubcgif/iag/sftwrdocs/dcip2d/dcip2d-manual/eqn3.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20800" cy="165100"/>
                    </a:xfrm>
                    <a:prstGeom prst="rect">
                      <a:avLst/>
                    </a:prstGeom>
                    <a:noFill/>
                    <a:ln>
                      <a:noFill/>
                    </a:ln>
                  </pic:spPr>
                </pic:pic>
              </a:graphicData>
            </a:graphic>
          </wp:inline>
        </w:drawing>
      </w:r>
      <w:r w:rsidR="007E3981">
        <w:rPr>
          <w:rFonts w:ascii="Courier New" w:hAnsi="Courier New" w:cs="Courier New"/>
          <w:sz w:val="20"/>
          <w:szCs w:val="20"/>
        </w:rPr>
        <w:t xml:space="preserve">    </w:t>
      </w:r>
      <w:bookmarkStart w:id="391" w:name="EQN3"/>
      <w:r w:rsidR="007E3981" w:rsidRPr="00B50777">
        <w:rPr>
          <w:b/>
        </w:rPr>
        <w:t>(5)</w:t>
      </w:r>
      <w:bookmarkEnd w:id="391"/>
    </w:p>
    <w:p w:rsidR="007E3981" w:rsidRDefault="007E3981" w:rsidP="006A700A">
      <w:pPr>
        <w:rPr>
          <w:rFonts w:ascii="Times New Roman" w:hAnsi="Times New Roman"/>
          <w:sz w:val="24"/>
          <w:szCs w:val="24"/>
        </w:rPr>
      </w:pPr>
      <w:proofErr w:type="gramStart"/>
      <w:r>
        <w:t>or</w:t>
      </w:r>
      <w:proofErr w:type="gramEnd"/>
      <w:r>
        <w:t xml:space="preserve"> </w:t>
      </w:r>
    </w:p>
    <w:p w:rsidR="007E3981" w:rsidRDefault="00E1549D" w:rsidP="006A700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0"/>
          <w:szCs w:val="20"/>
        </w:rPr>
      </w:pPr>
      <w:r>
        <w:rPr>
          <w:rFonts w:ascii="Courier New" w:hAnsi="Courier New" w:cs="Courier New"/>
          <w:noProof/>
          <w:sz w:val="20"/>
          <w:szCs w:val="20"/>
          <w:lang w:val="en-CA" w:eastAsia="en-CA"/>
        </w:rPr>
        <w:drawing>
          <wp:inline distT="0" distB="0" distL="0" distR="0">
            <wp:extent cx="2336800" cy="165100"/>
            <wp:effectExtent l="0" t="0" r="6350" b="6350"/>
            <wp:docPr id="32" name="Picture 126" descr="http://www.eos.ubc.ca/ubcgif/iag/sftwrdocs/dcip2d/dcip2d-manual/eqn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www.eos.ubc.ca/ubcgif/iag/sftwrdocs/dcip2d/dcip2d-manual/eqn4.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36800" cy="165100"/>
                    </a:xfrm>
                    <a:prstGeom prst="rect">
                      <a:avLst/>
                    </a:prstGeom>
                    <a:noFill/>
                    <a:ln>
                      <a:noFill/>
                    </a:ln>
                  </pic:spPr>
                </pic:pic>
              </a:graphicData>
            </a:graphic>
          </wp:inline>
        </w:drawing>
      </w:r>
      <w:r w:rsidR="007E3981">
        <w:rPr>
          <w:rFonts w:ascii="Courier New" w:hAnsi="Courier New" w:cs="Courier New"/>
          <w:sz w:val="20"/>
          <w:szCs w:val="20"/>
        </w:rPr>
        <w:t xml:space="preserve">    </w:t>
      </w:r>
      <w:bookmarkStart w:id="392" w:name="EQN4"/>
      <w:r w:rsidR="007E3981" w:rsidRPr="00B50777">
        <w:rPr>
          <w:b/>
        </w:rPr>
        <w:t>(6)</w:t>
      </w:r>
      <w:bookmarkEnd w:id="392"/>
    </w:p>
    <w:p w:rsidR="007E3981" w:rsidRDefault="007E3981" w:rsidP="006A700A">
      <w:pPr>
        <w:pStyle w:val="NormalWeb"/>
      </w:pPr>
      <w:r>
        <w:t xml:space="preserve">The IP datum, which we refer to as “apparent chargeability”, is defined by </w:t>
      </w:r>
    </w:p>
    <w:p w:rsidR="007E3981" w:rsidRDefault="00E1549D" w:rsidP="006A700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0"/>
          <w:szCs w:val="20"/>
        </w:rPr>
      </w:pPr>
      <w:r>
        <w:rPr>
          <w:rFonts w:ascii="Courier New" w:hAnsi="Courier New" w:cs="Courier New"/>
          <w:noProof/>
          <w:sz w:val="20"/>
          <w:szCs w:val="20"/>
          <w:lang w:val="en-CA" w:eastAsia="en-CA"/>
        </w:rPr>
        <w:drawing>
          <wp:inline distT="0" distB="0" distL="0" distR="0">
            <wp:extent cx="1371600" cy="406400"/>
            <wp:effectExtent l="0" t="0" r="0" b="0"/>
            <wp:docPr id="33" name="Picture 125" descr="http://www.eos.ubc.ca/ubcgif/iag/sftwrdocs/dcip2d/dcip2d-manual/eqn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www.eos.ubc.ca/ubcgif/iag/sftwrdocs/dcip2d/dcip2d-manual/eqn5.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1600" cy="406400"/>
                    </a:xfrm>
                    <a:prstGeom prst="rect">
                      <a:avLst/>
                    </a:prstGeom>
                    <a:noFill/>
                    <a:ln>
                      <a:noFill/>
                    </a:ln>
                  </pic:spPr>
                </pic:pic>
              </a:graphicData>
            </a:graphic>
          </wp:inline>
        </w:drawing>
      </w:r>
      <w:r w:rsidR="007E3981">
        <w:rPr>
          <w:rFonts w:ascii="Courier New" w:hAnsi="Courier New" w:cs="Courier New"/>
          <w:sz w:val="20"/>
          <w:szCs w:val="20"/>
        </w:rPr>
        <w:t xml:space="preserve">    </w:t>
      </w:r>
      <w:bookmarkStart w:id="393" w:name="EQN5"/>
      <w:r w:rsidR="007E3981" w:rsidRPr="00B50777">
        <w:rPr>
          <w:b/>
        </w:rPr>
        <w:t>(7)</w:t>
      </w:r>
      <w:bookmarkEnd w:id="393"/>
    </w:p>
    <w:p w:rsidR="007E3981" w:rsidRDefault="007E3981" w:rsidP="006A700A">
      <w:pPr>
        <w:rPr>
          <w:rFonts w:ascii="Times New Roman" w:hAnsi="Times New Roman"/>
          <w:sz w:val="24"/>
          <w:szCs w:val="24"/>
        </w:rPr>
      </w:pPr>
      <w:proofErr w:type="gramStart"/>
      <w:r>
        <w:t>or</w:t>
      </w:r>
      <w:proofErr w:type="gramEnd"/>
      <w:r>
        <w:t xml:space="preserve"> </w:t>
      </w:r>
    </w:p>
    <w:p w:rsidR="007E3981" w:rsidRDefault="00E1549D" w:rsidP="006A700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0"/>
          <w:szCs w:val="20"/>
        </w:rPr>
      </w:pPr>
      <w:r>
        <w:rPr>
          <w:rFonts w:ascii="Courier New" w:hAnsi="Courier New" w:cs="Courier New"/>
          <w:noProof/>
          <w:sz w:val="20"/>
          <w:szCs w:val="20"/>
          <w:lang w:val="en-CA" w:eastAsia="en-CA"/>
        </w:rPr>
        <w:drawing>
          <wp:inline distT="0" distB="0" distL="0" distR="0">
            <wp:extent cx="1968500" cy="406400"/>
            <wp:effectExtent l="0" t="0" r="0" b="0"/>
            <wp:docPr id="34" name="Picture 123" descr="http://www.eos.ubc.ca/ubcgif/iag/sftwrdocs/dcip2d/dcip2d-manual/eqn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eos.ubc.ca/ubcgif/iag/sftwrdocs/dcip2d/dcip2d-manual/eqn6.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68500" cy="406400"/>
                    </a:xfrm>
                    <a:prstGeom prst="rect">
                      <a:avLst/>
                    </a:prstGeom>
                    <a:noFill/>
                    <a:ln>
                      <a:noFill/>
                    </a:ln>
                  </pic:spPr>
                </pic:pic>
              </a:graphicData>
            </a:graphic>
          </wp:inline>
        </w:drawing>
      </w:r>
      <w:r w:rsidR="007E3981">
        <w:rPr>
          <w:rFonts w:ascii="Courier New" w:hAnsi="Courier New" w:cs="Courier New"/>
          <w:sz w:val="20"/>
          <w:szCs w:val="20"/>
        </w:rPr>
        <w:t xml:space="preserve">    </w:t>
      </w:r>
      <w:bookmarkStart w:id="394" w:name="EQN6"/>
      <w:r w:rsidR="007E3981" w:rsidRPr="00B50777">
        <w:rPr>
          <w:b/>
        </w:rPr>
        <w:t>(8)</w:t>
      </w:r>
      <w:bookmarkEnd w:id="394"/>
    </w:p>
    <w:p w:rsidR="007E3981" w:rsidRDefault="00F24369" w:rsidP="006A700A">
      <w:pPr>
        <w:pStyle w:val="NormalWeb"/>
      </w:pPr>
      <w:hyperlink w:anchor="EQN6" w:history="1">
        <w:r w:rsidR="007E3981" w:rsidRPr="006E3C72">
          <w:rPr>
            <w:rStyle w:val="Hyperlink"/>
          </w:rPr>
          <w:t>Equation (</w:t>
        </w:r>
        <w:r w:rsidR="007E3981">
          <w:rPr>
            <w:rStyle w:val="Hyperlink"/>
          </w:rPr>
          <w:t>8</w:t>
        </w:r>
        <w:r w:rsidR="007E3981" w:rsidRPr="006E3C72">
          <w:rPr>
            <w:rStyle w:val="Hyperlink"/>
          </w:rPr>
          <w:t>)</w:t>
        </w:r>
      </w:hyperlink>
      <w:r w:rsidR="007E3981">
        <w:t xml:space="preserve"> shows that the apparent chargeability can be computed by carrying out two DC resistivity forward modelling routines with conductivities </w:t>
      </w:r>
      <w:r w:rsidR="00E1549D">
        <w:rPr>
          <w:noProof/>
          <w:lang w:val="en-CA" w:eastAsia="en-CA"/>
        </w:rPr>
        <w:drawing>
          <wp:inline distT="0" distB="0" distL="0" distR="0">
            <wp:extent cx="88900" cy="63500"/>
            <wp:effectExtent l="0" t="0" r="6350" b="0"/>
            <wp:docPr id="35" name="Picture 122" descr="http://www.eos.ubc.ca/ubcgif/iag/sftwrdocs/dcip2d/dcip2d-manual/s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www.eos.ubc.ca/ubcgif/iag/sftwrdocs/dcip2d/dcip2d-manual/sig.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00" cy="63500"/>
                    </a:xfrm>
                    <a:prstGeom prst="rect">
                      <a:avLst/>
                    </a:prstGeom>
                    <a:noFill/>
                    <a:ln>
                      <a:noFill/>
                    </a:ln>
                  </pic:spPr>
                </pic:pic>
              </a:graphicData>
            </a:graphic>
          </wp:inline>
        </w:drawing>
      </w:r>
      <w:r w:rsidR="007E3981">
        <w:rPr>
          <w:noProof/>
        </w:rPr>
        <w:t xml:space="preserve"> </w:t>
      </w:r>
      <w:r w:rsidR="007E3981">
        <w:t xml:space="preserve">and </w:t>
      </w:r>
      <w:r w:rsidR="00E1549D">
        <w:rPr>
          <w:noProof/>
          <w:lang w:val="en-CA" w:eastAsia="en-CA"/>
        </w:rPr>
        <w:drawing>
          <wp:inline distT="0" distB="0" distL="0" distR="0">
            <wp:extent cx="88900" cy="63500"/>
            <wp:effectExtent l="0" t="0" r="6350" b="0"/>
            <wp:docPr id="36" name="Picture 116" descr="http://www.eos.ubc.ca/ubcgif/iag/sftwrdocs/dcip2d/dcip2d-manual/s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www.eos.ubc.ca/ubcgif/iag/sftwrdocs/dcip2d/dcip2d-manual/sig.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00" cy="63500"/>
                    </a:xfrm>
                    <a:prstGeom prst="rect">
                      <a:avLst/>
                    </a:prstGeom>
                    <a:noFill/>
                    <a:ln>
                      <a:noFill/>
                    </a:ln>
                  </pic:spPr>
                </pic:pic>
              </a:graphicData>
            </a:graphic>
          </wp:inline>
        </w:drawing>
      </w:r>
      <w:r w:rsidR="007E3981">
        <w:rPr>
          <w:b/>
          <w:bCs/>
        </w:rPr>
        <w:t>(1-</w:t>
      </w:r>
      <w:r w:rsidR="00E1549D">
        <w:rPr>
          <w:b/>
          <w:noProof/>
          <w:lang w:val="en-CA" w:eastAsia="en-CA"/>
        </w:rPr>
        <w:drawing>
          <wp:inline distT="0" distB="0" distL="0" distR="0">
            <wp:extent cx="63500" cy="114300"/>
            <wp:effectExtent l="0" t="0" r="0" b="0"/>
            <wp:docPr id="37" name="Picture 115" descr="http://www.eos.ubc.ca/ubcgif/iag/sftwrdocs/dcip2d/dcip2d-manual/e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eos.ubc.ca/ubcgif/iag/sftwrdocs/dcip2d/dcip2d-manual/eta.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00" cy="114300"/>
                    </a:xfrm>
                    <a:prstGeom prst="rect">
                      <a:avLst/>
                    </a:prstGeom>
                    <a:noFill/>
                    <a:ln>
                      <a:noFill/>
                    </a:ln>
                  </pic:spPr>
                </pic:pic>
              </a:graphicData>
            </a:graphic>
          </wp:inline>
        </w:drawing>
      </w:r>
      <w:r w:rsidR="007E3981">
        <w:rPr>
          <w:b/>
          <w:bCs/>
        </w:rPr>
        <w:t xml:space="preserve"> )</w:t>
      </w:r>
      <w:r w:rsidR="007E3981">
        <w:t xml:space="preserve">. Note that in this definition apparent chargeability is dimensionless and, in the case of data acquired over an earth having constant chargeability </w:t>
      </w:r>
      <w:r w:rsidR="00E1549D">
        <w:rPr>
          <w:b/>
          <w:noProof/>
          <w:lang w:val="en-CA" w:eastAsia="en-CA"/>
        </w:rPr>
        <w:drawing>
          <wp:inline distT="0" distB="0" distL="0" distR="0">
            <wp:extent cx="63500" cy="114300"/>
            <wp:effectExtent l="0" t="0" r="0" b="0"/>
            <wp:docPr id="38" name="Picture 98" descr="http://www.eos.ubc.ca/ubcgif/iag/sftwrdocs/dcip2d/dcip2d-manual/e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eos.ubc.ca/ubcgif/iag/sftwrdocs/dcip2d/dcip2d-manual/eta.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00" cy="114300"/>
                    </a:xfrm>
                    <a:prstGeom prst="rect">
                      <a:avLst/>
                    </a:prstGeom>
                    <a:noFill/>
                    <a:ln>
                      <a:noFill/>
                    </a:ln>
                  </pic:spPr>
                </pic:pic>
              </a:graphicData>
            </a:graphic>
          </wp:inline>
        </w:drawing>
      </w:r>
      <w:proofErr w:type="gramStart"/>
      <w:r w:rsidR="007E3981">
        <w:rPr>
          <w:b/>
          <w:bCs/>
          <w:vertAlign w:val="subscript"/>
        </w:rPr>
        <w:t>0</w:t>
      </w:r>
      <w:r w:rsidR="007E3981">
        <w:t xml:space="preserve"> ,</w:t>
      </w:r>
      <w:proofErr w:type="gramEnd"/>
      <w:r w:rsidR="007E3981">
        <w:t xml:space="preserve"> we have </w:t>
      </w:r>
      <w:r w:rsidR="00E1549D">
        <w:rPr>
          <w:b/>
          <w:noProof/>
          <w:lang w:val="en-CA" w:eastAsia="en-CA"/>
        </w:rPr>
        <w:drawing>
          <wp:inline distT="0" distB="0" distL="0" distR="0">
            <wp:extent cx="63500" cy="114300"/>
            <wp:effectExtent l="0" t="0" r="0" b="0"/>
            <wp:docPr id="39" name="Picture 97" descr="http://www.eos.ubc.ca/ubcgif/iag/sftwrdocs/dcip2d/dcip2d-manual/e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eos.ubc.ca/ubcgif/iag/sftwrdocs/dcip2d/dcip2d-manual/eta.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00" cy="114300"/>
                    </a:xfrm>
                    <a:prstGeom prst="rect">
                      <a:avLst/>
                    </a:prstGeom>
                    <a:noFill/>
                    <a:ln>
                      <a:noFill/>
                    </a:ln>
                  </pic:spPr>
                </pic:pic>
              </a:graphicData>
            </a:graphic>
          </wp:inline>
        </w:drawing>
      </w:r>
      <w:r w:rsidR="007E3981">
        <w:rPr>
          <w:b/>
          <w:bCs/>
          <w:vertAlign w:val="subscript"/>
        </w:rPr>
        <w:t>a</w:t>
      </w:r>
      <w:r w:rsidR="007E3981">
        <w:rPr>
          <w:b/>
          <w:bCs/>
        </w:rPr>
        <w:t xml:space="preserve"> = </w:t>
      </w:r>
      <w:r w:rsidR="00E1549D">
        <w:rPr>
          <w:b/>
          <w:noProof/>
          <w:lang w:val="en-CA" w:eastAsia="en-CA"/>
        </w:rPr>
        <w:drawing>
          <wp:inline distT="0" distB="0" distL="0" distR="0">
            <wp:extent cx="63500" cy="114300"/>
            <wp:effectExtent l="0" t="0" r="0" b="0"/>
            <wp:docPr id="40" name="Picture 96" descr="http://www.eos.ubc.ca/ubcgif/iag/sftwrdocs/dcip2d/dcip2d-manual/e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eos.ubc.ca/ubcgif/iag/sftwrdocs/dcip2d/dcip2d-manual/eta.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00" cy="114300"/>
                    </a:xfrm>
                    <a:prstGeom prst="rect">
                      <a:avLst/>
                    </a:prstGeom>
                    <a:noFill/>
                    <a:ln>
                      <a:noFill/>
                    </a:ln>
                  </pic:spPr>
                </pic:pic>
              </a:graphicData>
            </a:graphic>
          </wp:inline>
        </w:drawing>
      </w:r>
      <w:r w:rsidR="007E3981">
        <w:rPr>
          <w:b/>
          <w:bCs/>
          <w:vertAlign w:val="subscript"/>
        </w:rPr>
        <w:t>0</w:t>
      </w:r>
      <w:r w:rsidR="007E3981">
        <w:t xml:space="preserve"> . </w:t>
      </w:r>
    </w:p>
    <w:p w:rsidR="007E3981" w:rsidRDefault="007E3981" w:rsidP="006A700A">
      <w:pPr>
        <w:pStyle w:val="NormalWeb"/>
      </w:pPr>
      <w:r>
        <w:t xml:space="preserve">The field data from a DC/IP survey are a set of N potentials (ideally </w:t>
      </w:r>
      <w:r w:rsidR="00E1549D">
        <w:rPr>
          <w:noProof/>
          <w:lang w:val="en-CA" w:eastAsia="en-CA"/>
        </w:rPr>
        <w:drawing>
          <wp:inline distT="0" distB="0" distL="0" distR="0">
            <wp:extent cx="152400" cy="165100"/>
            <wp:effectExtent l="0" t="0" r="0" b="6350"/>
            <wp:docPr id="41" name="Picture 95" descr="http://www.eos.ubc.ca/ubcgif/iag/sftwrdocs/dcip2d/dcip2d-manual/phs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eos.ubc.ca/ubcgif/iag/sftwrdocs/dcip2d/dcip2d-manual/phs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165100"/>
                    </a:xfrm>
                    <a:prstGeom prst="rect">
                      <a:avLst/>
                    </a:prstGeom>
                    <a:noFill/>
                    <a:ln>
                      <a:noFill/>
                    </a:ln>
                  </pic:spPr>
                </pic:pic>
              </a:graphicData>
            </a:graphic>
          </wp:inline>
        </w:drawing>
      </w:r>
      <w:r>
        <w:t xml:space="preserve"> but </w:t>
      </w:r>
      <w:proofErr w:type="gramStart"/>
      <w:r>
        <w:t xml:space="preserve">usually </w:t>
      </w:r>
      <w:proofErr w:type="gramEnd"/>
      <w:r w:rsidR="00E1549D">
        <w:rPr>
          <w:noProof/>
          <w:lang w:val="en-CA" w:eastAsia="en-CA"/>
        </w:rPr>
        <w:drawing>
          <wp:inline distT="0" distB="0" distL="0" distR="0">
            <wp:extent cx="127000" cy="165100"/>
            <wp:effectExtent l="0" t="0" r="6350" b="6350"/>
            <wp:docPr id="42" name="Picture 94" descr="http://www.eos.ubc.ca/ubcgif/iag/sftwrdocs/dcip2d/dcip2d-manual/phie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eos.ubc.ca/ubcgif/iag/sftwrdocs/dcip2d/dcip2d-manual/phieta.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7000" cy="165100"/>
                    </a:xfrm>
                    <a:prstGeom prst="rect">
                      <a:avLst/>
                    </a:prstGeom>
                    <a:noFill/>
                    <a:ln>
                      <a:noFill/>
                    </a:ln>
                  </pic:spPr>
                </pic:pic>
              </a:graphicData>
            </a:graphic>
          </wp:inline>
        </w:drawing>
      </w:r>
      <w:r>
        <w:t xml:space="preserve">) and a set of N secondary potentials </w:t>
      </w:r>
      <w:r w:rsidR="00E1549D">
        <w:rPr>
          <w:noProof/>
          <w:lang w:val="en-CA" w:eastAsia="en-CA"/>
        </w:rPr>
        <w:drawing>
          <wp:inline distT="0" distB="0" distL="0" distR="0">
            <wp:extent cx="139700" cy="165100"/>
            <wp:effectExtent l="0" t="0" r="0" b="6350"/>
            <wp:docPr id="43" name="Picture 93" descr="http://www.eos.ubc.ca/ubcgif/iag/sftwrdocs/dcip2d/dcip2d-manual/ph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eos.ubc.ca/ubcgif/iag/sftwrdocs/dcip2d/dcip2d-manual/phs.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9700" cy="165100"/>
                    </a:xfrm>
                    <a:prstGeom prst="rect">
                      <a:avLst/>
                    </a:prstGeom>
                    <a:noFill/>
                    <a:ln>
                      <a:noFill/>
                    </a:ln>
                  </pic:spPr>
                </pic:pic>
              </a:graphicData>
            </a:graphic>
          </wp:inline>
        </w:drawing>
      </w:r>
      <w:r>
        <w:t xml:space="preserve"> or a quantity that is related to </w:t>
      </w:r>
      <w:r w:rsidR="00E1549D">
        <w:rPr>
          <w:noProof/>
          <w:lang w:val="en-CA" w:eastAsia="en-CA"/>
        </w:rPr>
        <w:drawing>
          <wp:inline distT="0" distB="0" distL="0" distR="0">
            <wp:extent cx="139700" cy="165100"/>
            <wp:effectExtent l="0" t="0" r="0" b="6350"/>
            <wp:docPr id="44" name="Picture 92" descr="http://www.eos.ubc.ca/ubcgif/iag/sftwrdocs/dcip2d/dcip2d-manual/ph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eos.ubc.ca/ubcgif/iag/sftwrdocs/dcip2d/dcip2d-manual/phs.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9700" cy="165100"/>
                    </a:xfrm>
                    <a:prstGeom prst="rect">
                      <a:avLst/>
                    </a:prstGeom>
                    <a:noFill/>
                    <a:ln>
                      <a:noFill/>
                    </a:ln>
                  </pic:spPr>
                </pic:pic>
              </a:graphicData>
            </a:graphic>
          </wp:inline>
        </w:drawing>
      </w:r>
      <w:r>
        <w:t xml:space="preserve">. The goal of the user is to utilize these data to acquire quantitative information about the distribution of the two physical parameters of interest: conductivity </w:t>
      </w:r>
      <w:r w:rsidR="00E1549D">
        <w:rPr>
          <w:noProof/>
          <w:lang w:val="en-CA" w:eastAsia="en-CA"/>
        </w:rPr>
        <w:drawing>
          <wp:inline distT="0" distB="0" distL="0" distR="0">
            <wp:extent cx="88900" cy="63500"/>
            <wp:effectExtent l="0" t="0" r="6350" b="0"/>
            <wp:docPr id="45" name="Picture 91" descr="http://www.eos.ubc.ca/ubcgif/iag/sftwrdocs/dcip2d/dcip2d-manual/s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eos.ubc.ca/ubcgif/iag/sftwrdocs/dcip2d/dcip2d-manual/sig.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00" cy="63500"/>
                    </a:xfrm>
                    <a:prstGeom prst="rect">
                      <a:avLst/>
                    </a:prstGeom>
                    <a:noFill/>
                    <a:ln>
                      <a:noFill/>
                    </a:ln>
                  </pic:spPr>
                </pic:pic>
              </a:graphicData>
            </a:graphic>
          </wp:inline>
        </w:drawing>
      </w:r>
      <w:r>
        <w:rPr>
          <w:i/>
          <w:iCs/>
        </w:rPr>
        <w:t>(</w:t>
      </w:r>
      <w:proofErr w:type="spellStart"/>
      <w:r>
        <w:rPr>
          <w:i/>
          <w:iCs/>
        </w:rPr>
        <w:t>x</w:t>
      </w:r>
      <w:proofErr w:type="gramStart"/>
      <w:r>
        <w:rPr>
          <w:i/>
          <w:iCs/>
        </w:rPr>
        <w:t>,y,z</w:t>
      </w:r>
      <w:proofErr w:type="spellEnd"/>
      <w:proofErr w:type="gramEnd"/>
      <w:r>
        <w:rPr>
          <w:i/>
          <w:iCs/>
        </w:rPr>
        <w:t>)</w:t>
      </w:r>
      <w:r>
        <w:t xml:space="preserve"> and chargeability </w:t>
      </w:r>
      <w:r w:rsidR="00E1549D">
        <w:rPr>
          <w:noProof/>
          <w:lang w:val="en-CA" w:eastAsia="en-CA"/>
        </w:rPr>
        <w:drawing>
          <wp:inline distT="0" distB="0" distL="0" distR="0">
            <wp:extent cx="63500" cy="114300"/>
            <wp:effectExtent l="0" t="0" r="0" b="0"/>
            <wp:docPr id="46" name="Picture 90" descr="http://www.eos.ubc.ca/ubcgif/iag/sftwrdocs/dcip2d/dcip2d-manual/e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eos.ubc.ca/ubcgif/iag/sftwrdocs/dcip2d/dcip2d-manual/eta.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00" cy="114300"/>
                    </a:xfrm>
                    <a:prstGeom prst="rect">
                      <a:avLst/>
                    </a:prstGeom>
                    <a:noFill/>
                    <a:ln>
                      <a:noFill/>
                    </a:ln>
                  </pic:spPr>
                </pic:pic>
              </a:graphicData>
            </a:graphic>
          </wp:inline>
        </w:drawing>
      </w:r>
      <w:r>
        <w:rPr>
          <w:i/>
          <w:iCs/>
        </w:rPr>
        <w:t>(</w:t>
      </w:r>
      <w:proofErr w:type="spellStart"/>
      <w:r>
        <w:rPr>
          <w:i/>
          <w:iCs/>
        </w:rPr>
        <w:t>x,y,z</w:t>
      </w:r>
      <w:proofErr w:type="spellEnd"/>
      <w:r>
        <w:rPr>
          <w:i/>
          <w:iCs/>
        </w:rPr>
        <w:t>)</w:t>
      </w:r>
      <w:r>
        <w:t xml:space="preserve"> . </w:t>
      </w:r>
    </w:p>
    <w:p w:rsidR="007E3981" w:rsidRDefault="007E3981" w:rsidP="006A700A">
      <w:pPr>
        <w:pStyle w:val="NormalWeb"/>
      </w:pPr>
      <w:r>
        <w:t xml:space="preserve">The distribution of conductivity and chargeability in the earth can be extremely complicated. Assuredly earth structure is 3D but for the DC/IP codes developed here we restrict ourselves to 2D structures and assume that the survey has been carried out along a traverse which is perpendicular to strike. The cross-section of the earth is divided into rectangular prisms each having a constant value of conductivity and chargeability. </w:t>
      </w:r>
    </w:p>
    <w:p w:rsidR="007E3981" w:rsidRDefault="007E3981">
      <w:pPr>
        <w:rPr>
          <w:rFonts w:ascii="Verdana" w:hAnsi="Verdana" w:cs="Verdana"/>
          <w:b/>
          <w:bCs/>
          <w:color w:val="000000"/>
          <w:position w:val="-1"/>
          <w:sz w:val="16"/>
          <w:szCs w:val="16"/>
        </w:rPr>
      </w:pPr>
      <w:r>
        <w:rPr>
          <w:rFonts w:ascii="Verdana" w:hAnsi="Verdana" w:cs="Verdana"/>
          <w:b/>
          <w:bCs/>
          <w:color w:val="000000"/>
          <w:position w:val="-1"/>
          <w:sz w:val="16"/>
          <w:szCs w:val="16"/>
        </w:rPr>
        <w:br w:type="page"/>
      </w:r>
    </w:p>
    <w:p w:rsidR="007E3981" w:rsidRDefault="007E3981" w:rsidP="006A700A">
      <w:pPr>
        <w:pStyle w:val="Heading2"/>
      </w:pPr>
      <w:bookmarkStart w:id="395" w:name="_Toc296000693"/>
      <w:bookmarkStart w:id="396" w:name="_Toc296063676"/>
      <w:bookmarkStart w:id="397" w:name="Forward_modeling_theory"/>
      <w:r>
        <w:lastRenderedPageBreak/>
        <w:t>Forward modeling</w:t>
      </w:r>
      <w:bookmarkEnd w:id="395"/>
      <w:bookmarkEnd w:id="396"/>
    </w:p>
    <w:bookmarkEnd w:id="397"/>
    <w:p w:rsidR="007E3981" w:rsidRDefault="007E3981" w:rsidP="006A700A">
      <w:pPr>
        <w:pStyle w:val="NormalWeb"/>
      </w:pPr>
      <w:r>
        <w:t xml:space="preserve">The forward modelling for the DC potentials and IP apparent chargeabilities and secondary potentials is accomplished using a finite difference technique to solve </w:t>
      </w:r>
      <w:hyperlink w:anchor="EQN2" w:history="1">
        <w:r>
          <w:rPr>
            <w:rStyle w:val="Hyperlink"/>
          </w:rPr>
          <w:t>equation (4)</w:t>
        </w:r>
      </w:hyperlink>
      <w:r>
        <w:t xml:space="preserve">. The program which performs this calculation is </w:t>
      </w:r>
      <w:ins w:id="398" w:author="EOS" w:date="2011-07-03T16:21:00Z">
        <w:r w:rsidR="00962591">
          <w:fldChar w:fldCharType="begin"/>
        </w:r>
        <w:r>
          <w:instrText>HYPERLINK  \l "DCIPF2D_executing"</w:instrText>
        </w:r>
      </w:ins>
      <w:del w:id="399" w:author="EOS" w:date="2011-07-03T16:21:00Z">
        <w:r w:rsidDel="00D07C4B">
          <w:delInstrText xml:space="preserve"> HYPERLINK "http://www.eos.ubc.ca/ubcgif/iag/sftwrdocs/dcip2d/dcip2d-manual/dcipf2d.html" </w:delInstrText>
        </w:r>
      </w:del>
      <w:ins w:id="400" w:author="EOS" w:date="2011-07-03T16:21:00Z">
        <w:r w:rsidR="00962591">
          <w:fldChar w:fldCharType="separate"/>
        </w:r>
      </w:ins>
      <w:r>
        <w:rPr>
          <w:rStyle w:val="Hyperlink"/>
        </w:rPr>
        <w:t>DCIPF2D</w:t>
      </w:r>
      <w:ins w:id="401" w:author="EOS" w:date="2011-07-03T16:21:00Z">
        <w:r w:rsidR="00962591">
          <w:fldChar w:fldCharType="end"/>
        </w:r>
      </w:ins>
      <w:r>
        <w:t xml:space="preserve">. To illustrate the DC resistivity forward modelling algorithm we generate synthetic data that would be acquired over the 2D conductivity structure shown in </w:t>
      </w:r>
      <w:del w:id="402" w:author="EOS" w:date="2011-06-17T10:40:00Z">
        <w:r w:rsidR="00962591" w:rsidDel="00F81F89">
          <w:fldChar w:fldCharType="begin"/>
        </w:r>
        <w:r w:rsidDel="00F81F89">
          <w:delInstrText xml:space="preserve"> HYPERLINK \l "FIG2" \t "fig2" </w:delInstrText>
        </w:r>
        <w:r w:rsidR="00962591" w:rsidDel="00F81F89">
          <w:fldChar w:fldCharType="separate"/>
        </w:r>
        <w:r w:rsidDel="00F81F89">
          <w:rPr>
            <w:rStyle w:val="Hyperlink"/>
          </w:rPr>
          <w:delText>Figure 2a</w:delText>
        </w:r>
        <w:r w:rsidR="00962591" w:rsidDel="00F81F89">
          <w:fldChar w:fldCharType="end"/>
        </w:r>
      </w:del>
      <w:ins w:id="403" w:author="EOS" w:date="2011-06-17T10:40:00Z">
        <w:r w:rsidR="00962591">
          <w:fldChar w:fldCharType="begin"/>
        </w:r>
        <w:r>
          <w:instrText xml:space="preserve"> HYPERLINK \l "FIG2" \t "fig2" </w:instrText>
        </w:r>
        <w:r w:rsidR="00962591">
          <w:fldChar w:fldCharType="separate"/>
        </w:r>
        <w:r>
          <w:rPr>
            <w:rStyle w:val="Hyperlink"/>
          </w:rPr>
          <w:t>figure 2a</w:t>
        </w:r>
        <w:r w:rsidR="00962591">
          <w:fldChar w:fldCharType="end"/>
        </w:r>
      </w:ins>
      <w:r>
        <w:t xml:space="preserve">. The model region consists of a 10 meter thick overburden having conductivity of 0.1 </w:t>
      </w:r>
      <w:proofErr w:type="spellStart"/>
      <w:r>
        <w:t>mS</w:t>
      </w:r>
      <w:proofErr w:type="spellEnd"/>
      <w:r>
        <w:t xml:space="preserve">/m on the left and 2 </w:t>
      </w:r>
      <w:proofErr w:type="spellStart"/>
      <w:r>
        <w:t>mS</w:t>
      </w:r>
      <w:proofErr w:type="spellEnd"/>
      <w:r>
        <w:t xml:space="preserve">/m on the right. A V-shaped valley is cut out to simulate the surface topography. Two conductors are buried in the underlying background of 1 </w:t>
      </w:r>
      <w:proofErr w:type="spellStart"/>
      <w:r>
        <w:t>mS</w:t>
      </w:r>
      <w:proofErr w:type="spellEnd"/>
      <w:r>
        <w:t>/m. On the left, a dipping conductor having a dip of 135</w:t>
      </w:r>
      <w:r>
        <w:rPr>
          <w:vertAlign w:val="superscript"/>
        </w:rPr>
        <w:t>o</w:t>
      </w:r>
      <w:r>
        <w:t xml:space="preserve"> and conductivity of 100 </w:t>
      </w:r>
      <w:proofErr w:type="spellStart"/>
      <w:r>
        <w:t>mS</w:t>
      </w:r>
      <w:proofErr w:type="spellEnd"/>
      <w:r>
        <w:t xml:space="preserve">/m is buried at a depth of 20 m to the top. On the right, a 50 meter long, 20 meter thick conductive block of 100 </w:t>
      </w:r>
      <w:proofErr w:type="spellStart"/>
      <w:r>
        <w:t>mS</w:t>
      </w:r>
      <w:proofErr w:type="spellEnd"/>
      <w:r>
        <w:t xml:space="preserve">/m is buried at a depth of 25 meters. Rather than keep the model as discrete blocks we have attempted to make it more geologically realistic by applying a smoothing filter to the model. The model is divided into 48 cells in the x-direction and 27 cells in the z-direction including a total of 1296 cells. The finite difference mesh is shown in </w:t>
      </w:r>
      <w:del w:id="404" w:author="EOS" w:date="2011-06-17T10:40:00Z">
        <w:r w:rsidR="00962591" w:rsidDel="00F81F89">
          <w:fldChar w:fldCharType="begin"/>
        </w:r>
        <w:r w:rsidDel="00F81F89">
          <w:delInstrText xml:space="preserve"> HYPERLINK \l "FIG2" </w:delInstrText>
        </w:r>
        <w:r w:rsidR="00962591" w:rsidDel="00F81F89">
          <w:fldChar w:fldCharType="separate"/>
        </w:r>
        <w:r w:rsidDel="00F81F89">
          <w:rPr>
            <w:rStyle w:val="Hyperlink"/>
          </w:rPr>
          <w:delText>Figure 2b</w:delText>
        </w:r>
        <w:r w:rsidR="00962591" w:rsidDel="00F81F89">
          <w:fldChar w:fldCharType="end"/>
        </w:r>
      </w:del>
      <w:ins w:id="405" w:author="EOS" w:date="2011-06-17T10:40:00Z">
        <w:r w:rsidR="00962591">
          <w:fldChar w:fldCharType="begin"/>
        </w:r>
        <w:r>
          <w:instrText xml:space="preserve"> HYPERLINK \l "FIG2" </w:instrText>
        </w:r>
        <w:r w:rsidR="00962591">
          <w:fldChar w:fldCharType="separate"/>
        </w:r>
        <w:r>
          <w:rPr>
            <w:rStyle w:val="Hyperlink"/>
          </w:rPr>
          <w:t>figure 2b</w:t>
        </w:r>
        <w:r w:rsidR="00962591">
          <w:fldChar w:fldCharType="end"/>
        </w:r>
      </w:ins>
      <w:r>
        <w:t xml:space="preserve">. In the survey, surface electrodes are located every ten meters in the interval </w:t>
      </w:r>
      <w:r>
        <w:rPr>
          <w:i/>
          <w:iCs/>
        </w:rPr>
        <w:t xml:space="preserve">x </w:t>
      </w:r>
      <w:r>
        <w:t xml:space="preserve">= (-100, 100) meters. We compute the potential differences from a pole-dipole array with the potential electrodes on the right. Our designation for this is PDR (Potential Dipole Right). There are 19 possible current electrode locations and we record the data for each electrode to a maximum n-spacing of 8. The observed data set consists of 124 potential difference values. It is our intention to use these data as input to an inversion. In order to make them more realistic we contaminate each datum by adding Gaussian noise having a standard deviation equal to 5% of the true potential. The apparent resistivity pseudo-section is shown in </w:t>
      </w:r>
      <w:del w:id="406" w:author="EOS" w:date="2011-06-17T10:40:00Z">
        <w:r w:rsidR="00962591" w:rsidDel="00F81F89">
          <w:fldChar w:fldCharType="begin"/>
        </w:r>
        <w:r w:rsidDel="00F81F89">
          <w:delInstrText xml:space="preserve"> HYPERLINK \l "FIG3" </w:delInstrText>
        </w:r>
        <w:r w:rsidR="00962591" w:rsidDel="00F81F89">
          <w:fldChar w:fldCharType="separate"/>
        </w:r>
        <w:r w:rsidDel="00F81F89">
          <w:rPr>
            <w:rStyle w:val="Hyperlink"/>
          </w:rPr>
          <w:delText>Figure 3b</w:delText>
        </w:r>
        <w:r w:rsidR="00962591" w:rsidDel="00F81F89">
          <w:fldChar w:fldCharType="end"/>
        </w:r>
      </w:del>
      <w:ins w:id="407" w:author="EOS" w:date="2011-06-17T10:40:00Z">
        <w:r w:rsidR="00962591">
          <w:fldChar w:fldCharType="begin"/>
        </w:r>
        <w:r>
          <w:instrText xml:space="preserve"> HYPERLINK \l "FIG3" </w:instrText>
        </w:r>
        <w:r w:rsidR="00962591">
          <w:fldChar w:fldCharType="separate"/>
        </w:r>
        <w:r>
          <w:rPr>
            <w:rStyle w:val="Hyperlink"/>
          </w:rPr>
          <w:t>figure 3b</w:t>
        </w:r>
        <w:r w:rsidR="00962591">
          <w:fldChar w:fldCharType="end"/>
        </w:r>
      </w:ins>
      <w:r>
        <w:t xml:space="preserve">. That figure can be compared with the conductivity model in </w:t>
      </w:r>
      <w:del w:id="408" w:author="EOS" w:date="2011-06-17T10:40:00Z">
        <w:r w:rsidR="00962591" w:rsidDel="00F81F89">
          <w:fldChar w:fldCharType="begin"/>
        </w:r>
        <w:r w:rsidDel="00F81F89">
          <w:delInstrText xml:space="preserve"> HYPERLINK \l "FIG3" </w:delInstrText>
        </w:r>
        <w:r w:rsidR="00962591" w:rsidDel="00F81F89">
          <w:fldChar w:fldCharType="separate"/>
        </w:r>
        <w:r w:rsidDel="00F81F89">
          <w:rPr>
            <w:rStyle w:val="Hyperlink"/>
          </w:rPr>
          <w:delText>Figure 3a</w:delText>
        </w:r>
        <w:r w:rsidR="00962591" w:rsidDel="00F81F89">
          <w:fldChar w:fldCharType="end"/>
        </w:r>
      </w:del>
      <w:ins w:id="409" w:author="EOS" w:date="2011-06-17T10:40:00Z">
        <w:r w:rsidR="00962591">
          <w:fldChar w:fldCharType="begin"/>
        </w:r>
        <w:r>
          <w:instrText xml:space="preserve"> HYPERLINK \l "FIG3" </w:instrText>
        </w:r>
        <w:r w:rsidR="00962591">
          <w:fldChar w:fldCharType="separate"/>
        </w:r>
        <w:r>
          <w:rPr>
            <w:rStyle w:val="Hyperlink"/>
          </w:rPr>
          <w:t>figure 3a</w:t>
        </w:r>
        <w:r w:rsidR="00962591">
          <w:fldChar w:fldCharType="end"/>
        </w:r>
      </w:ins>
      <w:r>
        <w:t xml:space="preserve">. There is some manifestation of the horizontal conductive block but much of the conducting "pant-leg" seen is really the result of the near surface variation of conductivity and topography. </w:t>
      </w:r>
    </w:p>
    <w:p w:rsidR="007E3981" w:rsidRDefault="007E3981" w:rsidP="006A700A">
      <w:pPr>
        <w:pStyle w:val="NormalWeb"/>
      </w:pPr>
      <w:r>
        <w:t xml:space="preserve">The forward modelling for the IP data is also performed with the program </w:t>
      </w:r>
      <w:ins w:id="410" w:author="EOS" w:date="2011-07-03T16:21:00Z">
        <w:r w:rsidR="00962591">
          <w:fldChar w:fldCharType="begin"/>
        </w:r>
        <w:r>
          <w:instrText>HYPERLINK  \l "DCIPF2D_executing"</w:instrText>
        </w:r>
      </w:ins>
      <w:del w:id="411" w:author="EOS" w:date="2011-07-03T16:21:00Z">
        <w:r w:rsidDel="00D07C4B">
          <w:delInstrText xml:space="preserve"> HYPERLINK "http://www.eos.ubc.ca/ubcgif/iag/sftwrdocs/dcip2d/dcip2d-manual/dcipf2d.html" </w:delInstrText>
        </w:r>
      </w:del>
      <w:ins w:id="412" w:author="EOS" w:date="2011-07-03T16:21:00Z">
        <w:r w:rsidR="00962591">
          <w:fldChar w:fldCharType="separate"/>
        </w:r>
      </w:ins>
      <w:r>
        <w:rPr>
          <w:rStyle w:val="Hyperlink"/>
        </w:rPr>
        <w:t>DCIPF2D</w:t>
      </w:r>
      <w:ins w:id="413" w:author="EOS" w:date="2011-07-03T16:21:00Z">
        <w:r w:rsidR="00962591">
          <w:fldChar w:fldCharType="end"/>
        </w:r>
      </w:ins>
      <w:r>
        <w:t xml:space="preserve">. To calculate IP data, the program performs two DC forward modelling routines and the IP data are generated by the operations indicated in </w:t>
      </w:r>
      <w:hyperlink w:anchor="EQN6" w:history="1">
        <w:r>
          <w:rPr>
            <w:rStyle w:val="Hyperlink"/>
          </w:rPr>
          <w:t>equation (8)</w:t>
        </w:r>
      </w:hyperlink>
      <w:r>
        <w:t xml:space="preserve">. For a synthetic example we choose the chargeability model in </w:t>
      </w:r>
      <w:del w:id="414" w:author="EOS" w:date="2011-06-17T10:40:00Z">
        <w:r w:rsidR="00962591" w:rsidDel="00F81F89">
          <w:fldChar w:fldCharType="begin"/>
        </w:r>
        <w:r w:rsidDel="00F81F89">
          <w:delInstrText xml:space="preserve"> HYPERLINK \l "FIG4" </w:delInstrText>
        </w:r>
        <w:r w:rsidR="00962591" w:rsidDel="00F81F89">
          <w:fldChar w:fldCharType="separate"/>
        </w:r>
        <w:r w:rsidDel="00F81F89">
          <w:rPr>
            <w:rStyle w:val="Hyperlink"/>
          </w:rPr>
          <w:delText>Figure 4a</w:delText>
        </w:r>
        <w:r w:rsidR="00962591" w:rsidDel="00F81F89">
          <w:fldChar w:fldCharType="end"/>
        </w:r>
      </w:del>
      <w:ins w:id="415" w:author="EOS" w:date="2011-06-17T10:40:00Z">
        <w:r w:rsidR="00962591">
          <w:fldChar w:fldCharType="begin"/>
        </w:r>
        <w:r>
          <w:instrText xml:space="preserve"> HYPERLINK \l "FIG4" </w:instrText>
        </w:r>
        <w:r w:rsidR="00962591">
          <w:fldChar w:fldCharType="separate"/>
        </w:r>
        <w:r>
          <w:rPr>
            <w:rStyle w:val="Hyperlink"/>
          </w:rPr>
          <w:t>figure 4a</w:t>
        </w:r>
        <w:r w:rsidR="00962591">
          <w:fldChar w:fldCharType="end"/>
        </w:r>
      </w:ins>
      <w:r>
        <w:t xml:space="preserve">. It consists of a chargeable layer at the surface with </w:t>
      </w:r>
      <w:r w:rsidR="00E1549D">
        <w:rPr>
          <w:noProof/>
          <w:lang w:val="en-CA" w:eastAsia="en-CA"/>
        </w:rPr>
        <w:drawing>
          <wp:inline distT="0" distB="0" distL="0" distR="0">
            <wp:extent cx="63500" cy="114300"/>
            <wp:effectExtent l="0" t="0" r="0" b="0"/>
            <wp:docPr id="47" name="Picture 252" descr="http://www.eos.ubc.ca/ubcgif/iag/sftwrdocs/dcip2d/dcip2d-manual/e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www.eos.ubc.ca/ubcgif/iag/sftwrdocs/dcip2d/dcip2d-manual/eta.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00" cy="114300"/>
                    </a:xfrm>
                    <a:prstGeom prst="rect">
                      <a:avLst/>
                    </a:prstGeom>
                    <a:noFill/>
                    <a:ln>
                      <a:noFill/>
                    </a:ln>
                  </pic:spPr>
                </pic:pic>
              </a:graphicData>
            </a:graphic>
          </wp:inline>
        </w:drawing>
      </w:r>
      <w:r>
        <w:t xml:space="preserve"> = 0.05 and two chargeable blocks of </w:t>
      </w:r>
      <w:r w:rsidR="00E1549D">
        <w:rPr>
          <w:noProof/>
          <w:lang w:val="en-CA" w:eastAsia="en-CA"/>
        </w:rPr>
        <w:drawing>
          <wp:inline distT="0" distB="0" distL="0" distR="0">
            <wp:extent cx="63500" cy="114300"/>
            <wp:effectExtent l="0" t="0" r="0" b="0"/>
            <wp:docPr id="48" name="Picture 251" descr="http://www.eos.ubc.ca/ubcgif/iag/sftwrdocs/dcip2d/dcip2d-manual/e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www.eos.ubc.ca/ubcgif/iag/sftwrdocs/dcip2d/dcip2d-manual/eta.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00" cy="114300"/>
                    </a:xfrm>
                    <a:prstGeom prst="rect">
                      <a:avLst/>
                    </a:prstGeom>
                    <a:noFill/>
                    <a:ln>
                      <a:noFill/>
                    </a:ln>
                  </pic:spPr>
                </pic:pic>
              </a:graphicData>
            </a:graphic>
          </wp:inline>
        </w:drawing>
      </w:r>
      <w:r>
        <w:t xml:space="preserve">= 0.15 at depth. The 124 IP data collected in the survey are also contaminated with Gaussian noise having a standard deviation equal to 5% of the accurate value of the apparent </w:t>
      </w:r>
      <w:proofErr w:type="spellStart"/>
      <w:r>
        <w:t>chargeabilites</w:t>
      </w:r>
      <w:proofErr w:type="spellEnd"/>
      <w:r>
        <w:t xml:space="preserve">, plus an additional floor noise having a standard deviation of 0.001. The apparent chargeabilities are plotted as percentages in pseudo-section form in </w:t>
      </w:r>
      <w:del w:id="416" w:author="EOS" w:date="2011-06-17T10:40:00Z">
        <w:r w:rsidR="00962591" w:rsidDel="00F81F89">
          <w:fldChar w:fldCharType="begin"/>
        </w:r>
        <w:r w:rsidDel="00F81F89">
          <w:delInstrText xml:space="preserve"> HYPERLINK \l "FIG4" </w:delInstrText>
        </w:r>
        <w:r w:rsidR="00962591" w:rsidDel="00F81F89">
          <w:fldChar w:fldCharType="separate"/>
        </w:r>
        <w:r w:rsidDel="00F81F89">
          <w:rPr>
            <w:rStyle w:val="Hyperlink"/>
          </w:rPr>
          <w:delText>Figure 4b</w:delText>
        </w:r>
        <w:r w:rsidR="00962591" w:rsidDel="00F81F89">
          <w:fldChar w:fldCharType="end"/>
        </w:r>
      </w:del>
      <w:ins w:id="417" w:author="EOS" w:date="2011-06-17T10:40:00Z">
        <w:r w:rsidR="00962591">
          <w:fldChar w:fldCharType="begin"/>
        </w:r>
        <w:r>
          <w:instrText xml:space="preserve"> HYPERLINK \l "FIG4" </w:instrText>
        </w:r>
        <w:r w:rsidR="00962591">
          <w:fldChar w:fldCharType="separate"/>
        </w:r>
        <w:r>
          <w:rPr>
            <w:rStyle w:val="Hyperlink"/>
          </w:rPr>
          <w:t>figure 4b</w:t>
        </w:r>
        <w:r w:rsidR="00962591">
          <w:fldChar w:fldCharType="end"/>
        </w:r>
      </w:ins>
      <w:r>
        <w:t xml:space="preserve">. There is little manifestation of the chargeable block which is the target for this inversion but the user is faced with the difficulty of deciding how much of the high chargeability feature sloping downward to the left is the result of a pant leg from the termination of the surface chargeable block. </w:t>
      </w:r>
    </w:p>
    <w:p w:rsidR="007E3981" w:rsidRDefault="007E3981" w:rsidP="006A700A">
      <w:pPr>
        <w:pStyle w:val="NormalWeb"/>
      </w:pPr>
      <w:r>
        <w:t>In Version 5.0 we include the option to calculate IP data by multiplying the sensitivity matrix J by the chargeability provided by user. That is, we forward model with the linear equations that will be used for the inversion. The chargeability in this case can have arbitrary units. The forward modeled data are calculated as</w:t>
      </w:r>
    </w:p>
    <w:p w:rsidR="007E3981" w:rsidRPr="008079AA" w:rsidRDefault="00962591" w:rsidP="006A700A">
      <w:pPr>
        <w:pStyle w:val="NormalWeb"/>
        <w:rPr>
          <w:b/>
        </w:rPr>
      </w:pPr>
      <w:r w:rsidRPr="00FD3EE1">
        <w:rPr>
          <w:b/>
        </w:rPr>
        <w:fldChar w:fldCharType="begin"/>
      </w:r>
      <w:r w:rsidR="007E3981" w:rsidRPr="00FD3EE1">
        <w:rPr>
          <w:b/>
        </w:rPr>
        <w:instrText xml:space="preserve"> QUOTE </w:instrText>
      </w:r>
      <w:r w:rsidR="00224D04">
        <w:pict>
          <v:shape id="_x0000_i1030" type="#_x0000_t75" style="width:363pt;height:35.25pt"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3690&quot;/&gt;&lt;wsp:rsid wsp:val=&quot;00005C47&quot;/&gt;&lt;wsp:rsid wsp:val=&quot;0001094E&quot;/&gt;&lt;wsp:rsid wsp:val=&quot;00010FFB&quot;/&gt;&lt;wsp:rsid wsp:val=&quot;00013771&quot;/&gt;&lt;wsp:rsid wsp:val=&quot;0002353C&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368B&quot;/&gt;&lt;wsp:rsid wsp:val=&quot;00083821&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C02C2&quot;/&gt;&lt;wsp:rsid wsp:val=&quot;000C5244&quot;/&gt;&lt;wsp:rsid wsp:val=&quot;000D00FA&quot;/&gt;&lt;wsp:rsid wsp:val=&quot;000D1969&quot;/&gt;&lt;wsp:rsid wsp:val=&quot;000E3F50&quot;/&gt;&lt;wsp:rsid wsp:val=&quot;000E73BA&quot;/&gt;&lt;wsp:rsid wsp:val=&quot;000F1552&quot;/&gt;&lt;wsp:rsid wsp:val=&quot;000F3ACE&quot;/&gt;&lt;wsp:rsid wsp:val=&quot;000F518D&quot;/&gt;&lt;wsp:rsid wsp:val=&quot;0010427C&quot;/&gt;&lt;wsp:rsid wsp:val=&quot;00104326&quot;/&gt;&lt;wsp:rsid wsp:val=&quot;001101CD&quot;/&gt;&lt;wsp:rsid wsp:val=&quot;00111DB9&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80D57&quot;/&gt;&lt;wsp:rsid wsp:val=&quot;001816A1&quot;/&gt;&lt;wsp:rsid wsp:val=&quot;00183C3E&quot;/&gt;&lt;wsp:rsid wsp:val=&quot;00184EAA&quot;/&gt;&lt;wsp:rsid wsp:val=&quot;00185BEF&quot;/&gt;&lt;wsp:rsid wsp:val=&quot;00190959&quot;/&gt;&lt;wsp:rsid wsp:val=&quot;00191246&quot;/&gt;&lt;wsp:rsid wsp:val=&quot;00192D39&quot;/&gt;&lt;wsp:rsid wsp:val=&quot;001A075B&quot;/&gt;&lt;wsp:rsid wsp:val=&quot;001A21F3&quot;/&gt;&lt;wsp:rsid wsp:val=&quot;001A2718&quot;/&gt;&lt;wsp:rsid wsp:val=&quot;001A3497&quot;/&gt;&lt;wsp:rsid wsp:val=&quot;001A5338&quot;/&gt;&lt;wsp:rsid wsp:val=&quot;001B3B78&quot;/&gt;&lt;wsp:rsid wsp:val=&quot;001B7EF1&quot;/&gt;&lt;wsp:rsid wsp:val=&quot;001C0319&quot;/&gt;&lt;wsp:rsid wsp:val=&quot;001C26ED&quot;/&gt;&lt;wsp:rsid wsp:val=&quot;001C4CE8&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3487&quot;/&gt;&lt;wsp:rsid wsp:val=&quot;00201573&quot;/&gt;&lt;wsp:rsid wsp:val=&quot;00214D52&quot;/&gt;&lt;wsp:rsid wsp:val=&quot;00220FE4&quot;/&gt;&lt;wsp:rsid wsp:val=&quot;00222378&quot;/&gt;&lt;wsp:rsid wsp:val=&quot;00227D65&quot;/&gt;&lt;wsp:rsid wsp:val=&quot;00235DB2&quot;/&gt;&lt;wsp:rsid wsp:val=&quot;00237682&quot;/&gt;&lt;wsp:rsid wsp:val=&quot;00243047&quot;/&gt;&lt;wsp:rsid wsp:val=&quot;00244551&quot;/&gt;&lt;wsp:rsid wsp:val=&quot;00245855&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60B8&quot;/&gt;&lt;wsp:rsid wsp:val=&quot;00280B1B&quot;/&gt;&lt;wsp:rsid wsp:val=&quot;0028184D&quot;/&gt;&lt;wsp:rsid wsp:val=&quot;00286456&quot;/&gt;&lt;wsp:rsid wsp:val=&quot;00287166&quot;/&gt;&lt;wsp:rsid wsp:val=&quot;00292C41&quot;/&gt;&lt;wsp:rsid wsp:val=&quot;00294ED4&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FC9&quot;/&gt;&lt;wsp:rsid wsp:val=&quot;002D4437&quot;/&gt;&lt;wsp:rsid wsp:val=&quot;002D4BF8&quot;/&gt;&lt;wsp:rsid wsp:val=&quot;002D52A9&quot;/&gt;&lt;wsp:rsid wsp:val=&quot;002D5597&quot;/&gt;&lt;wsp:rsid wsp:val=&quot;002E1F6F&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E116D&quot;/&gt;&lt;wsp:rsid wsp:val=&quot;003E38C0&quot;/&gt;&lt;wsp:rsid wsp:val=&quot;003E66AF&quot;/&gt;&lt;wsp:rsid wsp:val=&quot;003F35C6&quot;/&gt;&lt;wsp:rsid wsp:val=&quot;003F4E62&quot;/&gt;&lt;wsp:rsid wsp:val=&quot;004014A9&quot;/&gt;&lt;wsp:rsid wsp:val=&quot;0040401C&quot;/&gt;&lt;wsp:rsid wsp:val=&quot;004040AA&quot;/&gt;&lt;wsp:rsid wsp:val=&quot;0040617F&quot;/&gt;&lt;wsp:rsid wsp:val=&quot;00407854&quot;/&gt;&lt;wsp:rsid wsp:val=&quot;004131F1&quot;/&gt;&lt;wsp:rsid wsp:val=&quot;00413819&quot;/&gt;&lt;wsp:rsid wsp:val=&quot;00413CAC&quot;/&gt;&lt;wsp:rsid wsp:val=&quot;004154C1&quot;/&gt;&lt;wsp:rsid wsp:val=&quot;00421567&quot;/&gt;&lt;wsp:rsid wsp:val=&quot;004350D5&quot;/&gt;&lt;wsp:rsid wsp:val=&quot;004359DE&quot;/&gt;&lt;wsp:rsid wsp:val=&quot;004372DA&quot;/&gt;&lt;wsp:rsid wsp:val=&quot;00441F20&quot;/&gt;&lt;wsp:rsid wsp:val=&quot;00442C2C&quot;/&gt;&lt;wsp:rsid wsp:val=&quot;004435D5&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36F5&quot;/&gt;&lt;wsp:rsid wsp:val=&quot;00567523&quot;/&gt;&lt;wsp:rsid wsp:val=&quot;00571209&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43A2&quot;/&gt;&lt;wsp:rsid wsp:val=&quot;005A59A4&quot;/&gt;&lt;wsp:rsid wsp:val=&quot;005A73A3&quot;/&gt;&lt;wsp:rsid wsp:val=&quot;005A77B0&quot;/&gt;&lt;wsp:rsid wsp:val=&quot;005B1E9B&quot;/&gt;&lt;wsp:rsid wsp:val=&quot;005B4841&quot;/&gt;&lt;wsp:rsid wsp:val=&quot;005B6EF1&quot;/&gt;&lt;wsp:rsid wsp:val=&quot;005E2D7A&quot;/&gt;&lt;wsp:rsid wsp:val=&quot;005E3A04&quot;/&gt;&lt;wsp:rsid wsp:val=&quot;005E7067&quot;/&gt;&lt;wsp:rsid wsp:val=&quot;005E7E24&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B5A&quot;/&gt;&lt;wsp:rsid wsp:val=&quot;006264C6&quot;/&gt;&lt;wsp:rsid wsp:val=&quot;0064469A&quot;/&gt;&lt;wsp:rsid wsp:val=&quot;00645EA6&quot;/&gt;&lt;wsp:rsid wsp:val=&quot;0064735A&quot;/&gt;&lt;wsp:rsid wsp:val=&quot;006474D4&quot;/&gt;&lt;wsp:rsid wsp:val=&quot;00650B09&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38D0&quot;/&gt;&lt;wsp:rsid wsp:val=&quot;00717836&quot;/&gt;&lt;wsp:rsid wsp:val=&quot;007228AE&quot;/&gt;&lt;wsp:rsid wsp:val=&quot;00726FD4&quot;/&gt;&lt;wsp:rsid wsp:val=&quot;00731313&quot;/&gt;&lt;wsp:rsid wsp:val=&quot;00734E17&quot;/&gt;&lt;wsp:rsid wsp:val=&quot;0073513A&quot;/&gt;&lt;wsp:rsid wsp:val=&quot;0074019F&quot;/&gt;&lt;wsp:rsid wsp:val=&quot;007501A9&quot;/&gt;&lt;wsp:rsid wsp:val=&quot;007503B0&quot;/&gt;&lt;wsp:rsid wsp:val=&quot;00753150&quot;/&gt;&lt;wsp:rsid wsp:val=&quot;00756327&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4B39&quot;/&gt;&lt;wsp:rsid wsp:val=&quot;007B4F8D&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B0E&quot;/&gt;&lt;wsp:rsid wsp:val=&quot;0080005E&quot;/&gt;&lt;wsp:rsid wsp:val=&quot;0080068F&quot;/&gt;&lt;wsp:rsid wsp:val=&quot;008031D6&quot;/&gt;&lt;wsp:rsid wsp:val=&quot;00805579&quot;/&gt;&lt;wsp:rsid wsp:val=&quot;008079AA&quot;/&gt;&lt;wsp:rsid wsp:val=&quot;00815DA8&quot;/&gt;&lt;wsp:rsid wsp:val=&quot;00817A14&quot;/&gt;&lt;wsp:rsid wsp:val=&quot;00817BAE&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54824&quot;/&gt;&lt;wsp:rsid wsp:val=&quot;008575C4&quot;/&gt;&lt;wsp:rsid wsp:val=&quot;008677FF&quot;/&gt;&lt;wsp:rsid wsp:val=&quot;00870A4C&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D6697&quot;/&gt;&lt;wsp:rsid wsp:val=&quot;008D6C16&quot;/&gt;&lt;wsp:rsid wsp:val=&quot;008D6EE3&quot;/&gt;&lt;wsp:rsid wsp:val=&quot;008E13F0&quot;/&gt;&lt;wsp:rsid wsp:val=&quot;008E2711&quot;/&gt;&lt;wsp:rsid wsp:val=&quot;008E4C77&quot;/&gt;&lt;wsp:rsid wsp:val=&quot;008E6318&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698A&quot;/&gt;&lt;wsp:rsid wsp:val=&quot;009273CC&quot;/&gt;&lt;wsp:rsid wsp:val=&quot;00930FA2&quot;/&gt;&lt;wsp:rsid wsp:val=&quot;009319F7&quot;/&gt;&lt;wsp:rsid wsp:val=&quot;00931B7A&quot;/&gt;&lt;wsp:rsid wsp:val=&quot;009364A7&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70656&quot;/&gt;&lt;wsp:rsid wsp:val=&quot;0097147A&quot;/&gt;&lt;wsp:rsid wsp:val=&quot;00973646&quot;/&gt;&lt;wsp:rsid wsp:val=&quot;0098147B&quot;/&gt;&lt;wsp:rsid wsp:val=&quot;00986BAA&quot;/&gt;&lt;wsp:rsid wsp:val=&quot;00987818&quot;/&gt;&lt;wsp:rsid wsp:val=&quot;009A40EF&quot;/&gt;&lt;wsp:rsid wsp:val=&quot;009A7D42&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7352&quot;/&gt;&lt;wsp:rsid wsp:val=&quot;009E2817&quot;/&gt;&lt;wsp:rsid wsp:val=&quot;009E2BDB&quot;/&gt;&lt;wsp:rsid wsp:val=&quot;009E69D0&quot;/&gt;&lt;wsp:rsid wsp:val=&quot;009F141B&quot;/&gt;&lt;wsp:rsid wsp:val=&quot;009F5D88&quot;/&gt;&lt;wsp:rsid wsp:val=&quot;00A00CD6&quot;/&gt;&lt;wsp:rsid wsp:val=&quot;00A030A5&quot;/&gt;&lt;wsp:rsid wsp:val=&quot;00A116D6&quot;/&gt;&lt;wsp:rsid wsp:val=&quot;00A1347B&quot;/&gt;&lt;wsp:rsid wsp:val=&quot;00A16430&quot;/&gt;&lt;wsp:rsid wsp:val=&quot;00A17B60&quot;/&gt;&lt;wsp:rsid wsp:val=&quot;00A2124C&quot;/&gt;&lt;wsp:rsid wsp:val=&quot;00A23582&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667D&quot;/&gt;&lt;wsp:rsid wsp:val=&quot;00A562BF&quot;/&gt;&lt;wsp:rsid wsp:val=&quot;00A60CAD&quot;/&gt;&lt;wsp:rsid wsp:val=&quot;00A60D8D&quot;/&gt;&lt;wsp:rsid wsp:val=&quot;00A6117A&quot;/&gt;&lt;wsp:rsid wsp:val=&quot;00A6580A&quot;/&gt;&lt;wsp:rsid wsp:val=&quot;00A71A65&quot;/&gt;&lt;wsp:rsid wsp:val=&quot;00A727D4&quot;/&gt;&lt;wsp:rsid wsp:val=&quot;00A84402&quot;/&gt;&lt;wsp:rsid wsp:val=&quot;00A84420&quot;/&gt;&lt;wsp:rsid wsp:val=&quot;00A84CC5&quot;/&gt;&lt;wsp:rsid wsp:val=&quot;00A92031&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D04&quot;/&gt;&lt;wsp:rsid wsp:val=&quot;00B67031&quot;/&gt;&lt;wsp:rsid wsp:val=&quot;00B71218&quot;/&gt;&lt;wsp:rsid wsp:val=&quot;00B718FA&quot;/&gt;&lt;wsp:rsid wsp:val=&quot;00B80C7B&quot;/&gt;&lt;wsp:rsid wsp:val=&quot;00B8277A&quot;/&gt;&lt;wsp:rsid wsp:val=&quot;00B84B1F&quot;/&gt;&lt;wsp:rsid wsp:val=&quot;00B871AD&quot;/&gt;&lt;wsp:rsid wsp:val=&quot;00B938F6&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30046&quot;/&gt;&lt;wsp:rsid wsp:val=&quot;00C3656E&quot;/&gt;&lt;wsp:rsid wsp:val=&quot;00C37097&quot;/&gt;&lt;wsp:rsid wsp:val=&quot;00C37621&quot;/&gt;&lt;wsp:rsid wsp:val=&quot;00C40A78&quot;/&gt;&lt;wsp:rsid wsp:val=&quot;00C4502D&quot;/&gt;&lt;wsp:rsid wsp:val=&quot;00C462DA&quot;/&gt;&lt;wsp:rsid wsp:val=&quot;00C55610&quot;/&gt;&lt;wsp:rsid wsp:val=&quot;00C576A7&quot;/&gt;&lt;wsp:rsid wsp:val=&quot;00C614A9&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CD2&quot;/&gt;&lt;wsp:rsid wsp:val=&quot;00CA375A&quot;/&gt;&lt;wsp:rsid wsp:val=&quot;00CA4DD1&quot;/&gt;&lt;wsp:rsid wsp:val=&quot;00CA6C50&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A04B2&quot;/&gt;&lt;wsp:rsid wsp:val=&quot;00DA26F4&quot;/&gt;&lt;wsp:rsid wsp:val=&quot;00DA3907&quot;/&gt;&lt;wsp:rsid wsp:val=&quot;00DB0B66&quot;/&gt;&lt;wsp:rsid wsp:val=&quot;00DC3B95&quot;/&gt;&lt;wsp:rsid wsp:val=&quot;00DC3D2D&quot;/&gt;&lt;wsp:rsid wsp:val=&quot;00DC3F0C&quot;/&gt;&lt;wsp:rsid wsp:val=&quot;00DC6928&quot;/&gt;&lt;wsp:rsid wsp:val=&quot;00DC6D58&quot;/&gt;&lt;wsp:rsid wsp:val=&quot;00DD08C7&quot;/&gt;&lt;wsp:rsid wsp:val=&quot;00DD1B61&quot;/&gt;&lt;wsp:rsid wsp:val=&quot;00DD3D19&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C30B7&quot;/&gt;&lt;wsp:rsid wsp:val=&quot;00EC7A07&quot;/&gt;&lt;wsp:rsid wsp:val=&quot;00ED1BBA&quot;/&gt;&lt;wsp:rsid wsp:val=&quot;00ED2B61&quot;/&gt;&lt;wsp:rsid wsp:val=&quot;00ED7DA7&quot;/&gt;&lt;wsp:rsid wsp:val=&quot;00EE76C6&quot;/&gt;&lt;wsp:rsid wsp:val=&quot;00EF2731&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6194F&quot;/&gt;&lt;wsp:rsid wsp:val=&quot;00F61E0F&quot;/&gt;&lt;wsp:rsid wsp:val=&quot;00F626A6&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92698A&quot;&gt;&lt;m:oMathPara&gt;&lt;m:oMath&gt;&lt;m:sSub&gt;&lt;m:sSubPr&gt;&lt;m:ctrlPr&gt;&lt;w:rPr&gt;&lt;w:rFonts w:ascii=&quot;Cambria Math&quot; w:h-ansi=&quot;Cambria Math&quot;/&gt;&lt;wx:font wx:val=&quot;Cambria Math&quot;/&gt;&lt;w:b/&gt;&lt;w:i/&gt;&lt;w:sz w:val=&quot;28&quot;/&gt;&lt;w:sz-cs w:val=&quot;28&quot;/&gt;&lt;/w:rPr&gt;&lt;/m:ctrlPr&gt;&lt;/m:sSubPr&gt;&lt;m:e&gt;&lt;m:r&gt;&lt;m:rPr&gt;&lt;m:sty m:val=&quot;bi&quot;/&gt;&lt;/m:rPr&gt;&lt;w:rPr&gt;&lt;w:rFonts w:ascii=&quot;Cambria Math&quot; w:h-ansi=&quot;Cambria Math&quot;/&gt;&lt;wx:font wx:val=&quot;Cambria Math&quot;/&gt;&lt;w:b/&gt;&lt;w:i/&gt;&lt;w:sz w:val=&quot;28&quot;/&gt;&lt;w:sz-cs w:val=&quot;28&quot;/&gt;&lt;/w:rPr&gt;&lt;m:t&gt;            &lt;/m:t&gt;&lt;/m:r&gt;&lt;aml:annotation aml:id=&quot;0&quot; w:type=&quot;Word.Bookmark.Start&quot; w:name=&quot;EQN07&quot;/&gt;&lt;aml:annotation aml:id=&quot;0&quot; w:type=&quot;Word.Bookmark.End&quot;/&gt;&lt;m:r&gt;&lt;m:rPr&gt;&lt;m:sty m:val=&quot;bi&quot;/&gt;&lt;/m:rPr&gt;&lt;w:rPr&gt;&lt;w:rFonts w:ascii=&quot;Cambria Math&quot; w:h-ansi=&quot;Cambria Math&quot;/&gt;&lt;wx:font wx:val=&quot;Cambria Math&quot;/&gt;&lt;w:b/&gt;&lt;w:i/&gt;&lt;w:sz w:val=&quot;28&quot;/&gt;&lt;w:sz-cs w:val=&quot;28&quot;/&gt;&lt;/w:rPr&gt;&lt;m:t&gt;d&lt;/m:t&gt;&lt;/m:r&gt;&lt;/m:e&gt;&lt;m:sub&gt;&lt;m:r&gt;&lt;m:rPr&gt;&lt;m:sty m:val=&quot;bi&quot;/&gt;&lt;/m:rPr&gt;&lt;w:rPr&gt;&lt;w:rFonts w:ascii=&quot;Cambria Math&quot; w:h-ansi=&quot;Cambria Math&quot;/&gt;&lt;wx:font wx:val=&quot;Cambria Math&quot;/&gt;&lt;w:b/&gt;&lt;w:i/&gt;&lt;w:sz w:val=&quot;28&quot;/&gt;&lt;w:sz-cs w:val=&quot;28&quot;/&gt;&lt;/w:rPr&gt;&lt;m:t&gt;IP &lt;/m:t&gt;&lt;/m:r&gt;&lt;/m:sub&gt;&lt;/m:sSub&gt;&lt;m:r&gt;&lt;m:rPr&gt;&lt;m:sty m:val=&quot;bi&quot;/&gt;&lt;/m:rPr&gt;&lt;w:rPr&gt;&lt;w:rFonts w:ascii=&quot;Cambria Math&quot; w:h-ansi=&quot;Cambria Math&quot;/&gt;&lt;wx:font wx:val=&quot;Cambria Math&quot;/&gt;&lt;w:b/&gt;&lt;w:i/&gt;&lt;w:sz w:val=&quot;28&quot;/&gt;&lt;w:sz-cs w:val=&quot;28&quot;/&gt;&lt;/w:rPr&gt;&lt;m:t&gt;=J*I· ;    J=-&lt;/m:t&gt;&lt;/m:r&gt;&lt;m:f&gt;&lt;m:fPr&gt;&lt;m:ctrlPr&gt;&lt;w:rPr&gt;&lt;w:rFonts w:ascii=&quot;Cambria Math&quot; w:h-ansi=&quot;Cambria Math&quot;/&gt;&lt;wx:font wx:val=&quot;Cambria Math&quot;/&gt;&lt;w:b/&gt;&lt;w:i/&gt;&lt;w:sz w:val=&quot;28&quot;/&gt;&lt;w:sz-cs w:val=&quot;28&quot;/&gt;&lt;/w:rPr&gt;&lt;/m:ctrlPr&gt;&lt;/m:fPr&gt;&lt;m:num&gt;&lt;m:r&gt;&lt;m:rPr&gt;&lt;m:sty m:val=&quot;bi&quot;/&gt;&lt;/m:rPr&gt;&lt;w:rPr&gt;&lt;w:rFonts w:ascii=&quot;Cambria Math&quot; w:h-ansi=&quot;Cambria Math&quot;/&gt;&lt;wx:font wx:val=&quot;Cambria Math&quot;/&gt;&lt;w:b/&gt;&lt;w:i/&gt;&lt;w:sz w:val=&quot;28&quot;/&gt;&lt;w:sz-cs w:val=&quot;28&quot;/&gt;&lt;/w:rPr&gt;&lt;m:t&gt;a?‚ln&lt;/m:t&gt;&lt;/m:r&gt;&lt;m:d&gt;&lt;m:dPr&gt;&lt;m:ctrlPr&gt;&lt;w:rPr&gt;&lt;w:rFonts w:ascii=&quot;Cambria Math&quot; w:h-ansi=&quot;Cambria Math&quot;/&gt;&lt;wx:font wx:val=&quot;Cambria Math&quot;/&gt;&lt;w:b/&gt;&lt;w:i/&gt;&lt;w:sz w:val=&quot;28&quot;/&gt;&lt;w:sz-cs w:val=&quot;28&quot;/&gt;&lt;/w:rPr&gt;&lt;/m:ctrlPr&gt;&lt;/m:dPr&gt;&lt;m:e&gt;&lt;m:sSub&gt;&lt;m:sSubPr&gt;&lt;m:ctrlPr&gt;&lt;w:rPr&gt;&lt;w:rFonts w:ascii=&quot;Cambria Math&quot; w:h-ansi=&quot;Cambria Math&quot;/&gt;&lt;wx:font wx:val=&quot;Cambria Math&quot;/&gt;&lt;w:b/&gt;&lt;w:i/&gt;&lt;w:sz w:val=&quot;28&quot;/&gt;&lt;w:sz-cs w:val=&quot;28&quot;/&gt;&lt;/w:rPr&gt;&lt;/m:ctrlPr&gt;&lt;/m:sSubPr&gt;&lt;m:e&gt;&lt;m:r&gt;&lt;m:rPr&gt;&lt;m:sty m:val=&quot;bi&quot;/&gt;&lt;/m:rPr&gt;&lt;w:rPr&gt;&lt;w:rFonts w:ascii=&quot;Cambria Math&quot; w:h-ansi=&quot;Cambria Math&quot;/&gt;&lt;wx:font wx:val=&quot;Cambria Math&quot;/&gt;&lt;w:b/&gt;&lt;w:i/&gt;&lt;w:sz w:val=&quot;28&quot;/&gt;&lt;w:sz-cs w:val=&quot;28&quot;/&gt;&lt;/w:rPr&gt;&lt;m:t&gt;I•&lt;/m:t&gt;&lt;/m:r&gt;&lt;/m:e&gt;&lt;m:sub&gt;&lt;m:r&gt;&lt;m:rPr&gt;&lt;m:sty m:val=&quot;bi&quot;/&gt;&lt;/m:rPr&gt;&lt;w:rPr&gt;&lt;w:rFonts w:ascii=&quot;Cambria Math&quot; w:h-ansi=&quot;Cambria Math&quot;/&gt;&lt;wx:font wx:val=&quot;Cambria Math&quot;/&gt;&lt;w:b/&gt;&lt;w:i/&gt;&lt;w:sz w:val=&quot;28&quot;/&gt;&lt;w:sz-cs w:val=&quot;28&quot;/&gt;&lt;/w:rPr&gt;&lt;m:t&gt;I·&lt;/m:t&gt;&lt;/m:r&gt;&lt;/m:sub&gt;&lt;/m:sSub&gt;&lt;/m:e&gt;&lt;/m:d&gt;&lt;/m:num&gt;&lt;m:den&gt;&lt;m:r&gt;&lt;m:rPr&gt;&lt;m:sty m:val=&quot;bi&quot;/&gt;&lt;/m:rPr&gt;&lt;w:rPr&gt;&lt;w:rFonts w:ascii=&quot;Cambria Math&quot; w:h-ansi=&quot;Cambria Math&quot;/&gt;&lt;wx:font wx:val=&quot;Cambria Math&quot;/&gt;&lt;w:b/&gt;&lt;w:i/&gt;&lt;w:sz w:val=&quot;28&quot;/&gt;&lt;w:sz-cs w:val=&quot;28&quot;/&gt;&lt;/w:rPr&gt;&lt;m:t&gt;a?‚ln&lt;/m:t&gt;&lt;/m:r&gt;&lt;m:d&gt;&lt;m:dPr&gt;&lt;m:ctrlPr&gt;&lt;w:rPr&gt;&lt;w:rFonts w:ascii=&quot;Cambria Math&quot; w:h-ansi=&quot;Cambria Math&quot;/&gt;&lt;wx:font wx:val=&quot;Cambria Math&quot;/&gt;&lt;w:b/&gt;&lt;w:i/&gt;&lt;w:sz w:val=&quot;28&quot;/&gt;&lt;w:sz-cs w:val=&quot;28&quot;/&gt;&lt;/w:rPr&gt;&lt;/m:ctrlPr&gt;&lt;/m:dPr&gt;&lt;m:e&gt;&lt;m:r&gt;&lt;m:rPr&gt;&lt;m:sty m:val=&quot;bi&quot;/&gt;&lt;/m:rPr&gt;&lt;w:rPr&gt;&lt;w:rFonts w:ascii=&quot;Cambria Math&quot; w:h-ansi=&quot;Cambria Math&quot;/&gt;&lt;wx:font wx:val=&quot;Cambria Math&quot;/&gt;&lt;w:b/&gt;&lt;w:i/&gt;&lt;w:sz w:val=&quot;28&quot;/&gt;&lt;w:sz-cs w:val=&quot;28&quot;/&gt;&lt;/w:rPr&gt;&lt;m:t&gt;I?&lt;/m:t&gt;&lt;/m:r&gt;&lt;/m:e&gt;&lt;/m:d&gt;&lt;/m:den&gt;&lt;/m:f&gt;&lt;m:r&gt;&lt;m:rPr&gt;&lt;m:sty m:val=&quot;bi&quot;/&gt;&lt;/m:rPr&gt;&lt;w:rPr&gt;&lt;w:rFonts w:ascii=&quot;Cambria Math&quot; w:h-ansi=&quot;Cambria Math&quot;/&gt;&lt;wx:font wx:val=&quot;Cambria Math&quot;/&gt;&lt;w:b/&gt;&lt;w:i/&gt;&lt;w:sz w:val=&quot;28&quot;/&gt;&lt;w:sz-cs w:val=&quot;28&quot;/&gt;&lt;/w:rPr&gt;&lt;m:t&gt;=-&lt;/m:t&gt;&lt;/m:r&gt;&lt;m:f&gt;&lt;m:fPr&gt;&lt;m:ctrlPr&gt;&lt;w:rPr&gt;&lt;w:rFonts w:ascii=&quot;Cambria Math&quot; w:h-ansi=&quot;Cambria Math&quot;/&gt;&lt;wx:font wx:val=&quot;Cambria Math&quot;/&gt;&lt;w:b/&gt;&lt;w:i/&gt;&lt;w:sz w:val=&quot;28&quot;/&gt;&lt;w:sz-cs w:val=&quot;28&quot;/&gt;&lt;/w:rPr&gt;&lt;/m:ctrlPr&gt;&lt;/m:fPr&gt;&lt;m:num&gt;&lt;m:r&gt;&lt;m:rPr&gt;&lt;m:sty m:val=&quot;bi&quot;/&gt;&lt;/m:rPr&gt;&lt;w:rPr&gt;&lt;w:rFonts w:ascii=&quot;Cambria Math&quot; w:h-ansi=&quot;Cambria Math&quot;/&gt;&lt;wx:font wx:val=&quot;Cambria Math&quot;/&gt;&lt;w:b/&gt;&lt;w:i/&gt;&lt;w:sz w:val=&quot;28&quot;/&gt;&lt;w:sz-cs w:val=&quot;28&quot;/&gt;&lt;/w:rPr&gt;&lt;m:t&gt;1&lt;/m:t&gt;&lt;/m:r&gt;&lt;/m:num&gt;&lt;m:den&gt;&lt;m:sSub&gt;&lt;m:sSubPr&gt;&lt;m:ctrlPr&gt;&lt;w:rPr&gt;&lt;w:rFonts w:ascii=&quot;Cambria Math&quot; w:h-ansi=&quot;Cambria Math&quot;/&gt;&lt;wx:font wx:val=&quot;Cambria Math&quot;/&gt;&lt;w:b/&gt;&lt;w:i/&gt;&lt;w:sz w:val=&quot;28&quot;/&gt;&lt;w:sz-cs w:val=&quot;28&quot;/&gt;&lt;/w:rPr&gt;&lt;/m:ctrlPr&gt;&lt;/m:sSubPr&gt;&lt;m:e&gt;&lt;m:r&gt;&lt;m:rPr&gt;&lt;m:sty m:val=&quot;bi&quot;/&gt;&lt;/m:rPr&gt;&lt;w:rPr&gt;&lt;w:rFonts w:ascii=&quot;Cambria Math&quot; w:h-ansi=&quot;Cambria Math&quot;/&gt;&lt;wx:font wx:val=&quot;Cambria Math&quot;/&gt;&lt;w:b/&gt;&lt;w:i/&gt;&lt;w:sz w:val=&quot;28&quot;/&gt;&lt;w:sz-cs w:val=&quot;28&quot;/&gt;&lt;/w:rPr&gt;&lt;m:t&gt;I•&lt;/m:t&gt;&lt;/m:r&gt;&lt;/m:e&gt;&lt;m:sub&gt;&lt;m:r&gt;&lt;m:rPr&gt;&lt;m:sty m:val=&quot;bi&quot;/&gt;&lt;/m:rPr&gt;&lt;w:rPr&gt;&lt;w:rFonts w:ascii=&quot;Cambria Math&quot; w:h-ansi=&quot;Cambria Math&quot;/&gt;&lt;wx:font wx:val=&quot;Cambria Math&quot;/&gt;&lt;w:b/&gt;&lt;w:i/&gt;&lt;w:sz w:val=&quot;28&quot;/&gt;&lt;w:sz-cs w:val=&quot;28&quot;/&gt;&lt;/w:rPr&gt;&lt;m:t&gt;I·&lt;/m:t&gt;&lt;/m:r&gt;&lt;/m:sub&gt;&lt;/m:sSub&gt;&lt;/m:den&gt;&lt;/m:f&gt;&lt;m:f&gt;&lt;m:fPr&gt;&lt;m:ctrlPr&gt;&lt;w:rPr&gt;&lt;w:rFonts w:ascii=&quot;Cambria Math&quot; w:h-ansi=&quot;Cambria Math&quot;/&gt;&lt;wx:font wx:val=&quot;Cambria Math&quot;/&gt;&lt;w:b/&gt;&lt;w:i/&gt;&lt;w:sz w:val=&quot;28&quot;/&gt;&lt;w:sz-cs w:val=&quot;28&quot;/&gt;&lt;/w:rPr&gt;&lt;/m:ctrlPr&gt;&lt;/m:fPr&gt;&lt;m:num&gt;&lt;m:r&gt;&lt;m:rPr&gt;&lt;m:sty m:val=&quot;bi&quot;/&gt;&lt;/m:rPr&gt;&lt;w:rPr&gt;&lt;w:rFonts w:ascii=&quot;Cambria Math&quot; w:h-ansi=&quot;Cambria Math&quot;/&gt;&lt;wx:font wx:val=&quot;Cambria Math&quot;/&gt;&lt;w:b/&gt;&lt;w:i/&gt;&lt;w:sz w:val=&quot;28&quot;/&gt;&lt;w:sz-cs w:val=&quot;28&quot;/&gt;&lt;/w:rPr&gt;&lt;m:t&gt;a?‚&lt;/m:t&gt;&lt;/m:r&gt;&lt;m:d&gt;&lt;m:dPr&gt;&lt;m:ctrlPr&gt;&lt;w:rPr&gt;&lt;w:rFonts w:ascii=&quot;Cambria Math&quot; w:h-ansi=&quot;Cambria Math&quot;/&gt;&lt;wx:font wx:val=&quot;Cambria Math&quot;/&gt;&lt;w:b/&gt;&lt;w:i/&gt;&lt;w:sz w:val=&quot;28&quot;/&gt;&lt;w:sz-cs w:val=&quot;28&quot;/&gt;&lt;/w:rPr&gt;&lt;/m:ctrlPr&gt;&lt;/m:dPr&gt;&lt;m:e&gt;&lt;m:sSub&gt;&lt;m:sSubPr&gt;&lt;m:ctrlPr&gt;&lt;w:rPr&gt;&lt;w:rFonts w:ascii=&quot;Cambria Math&quot; w:h-ansi=&quot;Cambria Math&quot;/&gt;&lt;wx:font wx:val=&quot;Cambria Math&quot;/&gt;&lt;w:b/&gt;&lt;w:i/&gt;&lt;w:sz w:val=&quot;28&quot;/&gt;&lt;w:sz-cs w:val=&quot;28&quot;/&gt;&lt;/w:rPr&gt;&lt;/m:ctrlPr&gt;&lt;/m:sSubPr&gt;&lt;m:e&gt;&lt;m:r&gt;&lt;m:rPr&gt;&lt;m:sty m:val=&quot;bi&quot;/&gt;&lt;/m:rPr&gt;&lt;w:rPr&gt;&lt;w:rFonts w:ascii=&quot;Cambria Math&quot; w:h-ansi=&quot;Cambria Math&quot;/&gt;&lt;wx:font wx:val=&quot;Cambria Math&quot;/&gt;&lt;w:b/&gt;&lt;w:i/&gt;&lt;w:sz w:val=&quot;28&quot;/&gt;&lt;w:sz-cs w:val=&quot;28&quot;/&gt;&lt;/w:rPr&gt;&lt;m:t&gt;I•&lt;/m:t&gt;&lt;/m:r&gt;&lt;/m:e&gt;&lt;m:sub&gt;&lt;m:r&gt;&lt;m:rPr&gt;&lt;m:sty m:val=&quot;bi&quot;/&gt;&lt;/m:rPr&gt;&lt;w:rPr&gt;&lt;w:rFonts w:ascii=&quot;Cambria Math&quot; w:h-ansi=&quot;Cambria Math&quot;/&gt;&lt;wx:font wx:val=&quot;Cambria Math&quot;/&gt;&lt;w:b/&gt;&lt;w:i/&gt;&lt;w:sz w:val=&quot;28&quot;/&gt;&lt;w:sz-cs w:val=&quot;28&quot;/&gt;&lt;/w:rPr&gt;&lt;m:t&gt;I·&lt;/m:t&gt;&lt;/m:r&gt;&lt;/m:sub&gt;&lt;/m:sSub&gt;&lt;/m:e&gt;&lt;/m:d&gt;&lt;/m:num&gt;&lt;m:den&gt;&lt;m:r&gt;&lt;m:rPr&gt;&lt;m:sty m:val=&quot;bi&quot;/&gt;&lt;/m:rPr&gt;&lt;w:rPr&gt;&lt;w:rFonts w:ascii=&quot;Cambria Math&quot; w:h-ansi=&quot;Cambria Math&quot;/&gt;&lt;wx:font wx:val=&quot;Cambria Math&quot;/&gt;&lt;w:b/&gt;&lt;w:i/&gt;&lt;w:sz w:val=&quot;28&quot;/&gt;&lt;w:sz-cs w:val=&quot;28&quot;/&gt;&lt;/w:rPr&gt;&lt;m:t&gt;a?‚ln&lt;/m:t&gt;&lt;/m:r&gt;&lt;m:d&gt;&lt;m:dPr&gt;&lt;m:ctrlPr&gt;&lt;w:rPr&gt;&lt;w:rFonts w:ascii=&quot;Cambria Math&quot; w:h-ansi=&quot;Cambria Math&quot;/&gt;&lt;wx:font wx:val=&quot;Cambria Math&quot;/&gt;&lt;w:b/&gt;&lt;w:i/&gt;&lt;w:sz w:val=&quot;28&quot;/&gt;&lt;w:sz-cs w:val=&quot;28&quot;/&gt;&lt;/w:rPr&gt;&lt;/m:ctrlPr&gt;&lt;/m:dPr&gt;&lt;m:e&gt;&lt;m:r&gt;&lt;m:rPr&gt;&lt;m:sty m:val=&quot;bi&quot;/&gt;&lt;/m:rPr&gt;&lt;w:rPr&gt;&lt;w:rFonts w:ascii=&quot;Cambria Math&quot; w:h-ansi=&quot;Cambria Math&quot;/&gt;&lt;wx:font wx:val=&quot;Cambria Math&quot;/&gt;&lt;w:b/&gt;&lt;w:i/&gt;&lt;w:sz w:val=&quot;28&quot;/&gt;&lt;w:sz-cs w:val=&quot;28&quot;/&gt;&lt;/w:rPr&gt;&lt;m:t&gt;I?&lt;/m:t&gt;&lt;/m:r&gt;&lt;/m:e&gt;&lt;/m:d&gt;&lt;/m:den&gt;&lt;/m:f&gt;&lt;m:r&gt;&lt;m:rPr&gt;&lt;m:sty m:val=&quot;bi&quot;/&gt;&lt;/m:rPr&gt;&lt;w:rPr&gt;&lt;w:rFonts w:ascii=&quot;Cambria Math&quot; w:h-ansi=&quot;Cambria Math&quot;/&gt;&lt;wx:font wx:val=&quot;Cambria Math&quot;/&gt;&lt;w:b/&gt;&lt;w:i/&gt;&lt;w:sz w:val=&quot;28&quot;/&gt;&lt;w:sz-cs w:val=&quot;28&quot;/&gt;&lt;/w:rPr&gt;&lt;m:t&gt;= -&lt;/m:t&gt;&lt;/m:r&gt;&lt;m:f&gt;&lt;m:fPr&gt;&lt;m:ctrlPr&gt;&lt;w:rPr&gt;&lt;w:rFonts w:ascii=&quot;Cambria Math&quot; w:h-ansi=&quot;Cambria Math&quot;/&gt;&lt;wx:font wx:val=&quot;Cambria Math&quot;/&gt;&lt;w:b/&gt;&lt;w:i/&gt;&lt;w:sz w:val=&quot;28&quot;/&gt;&lt;w:sz-cs w:val=&quot;28&quot;/&gt;&lt;/w:rPr&gt;&lt;/m:ctrlPr&gt;&lt;/m:fPr&gt;&lt;m:num&gt;&lt;m:r&gt;&lt;m:rPr&gt;&lt;m:sty m:val=&quot;bi&quot;/&gt;&lt;/m:rPr&gt;&lt;w:rPr&gt;&lt;w:rFonts w:ascii=&quot;Cambria Math&quot; w:h-ansi=&quot;Cambria Math&quot;/&gt;&lt;wx:font wx:val=&quot;Cambria Math&quot;/&gt;&lt;w:b/&gt;&lt;w:i/&gt;&lt;w:sz w:val=&quot;28&quot;/&gt;&lt;w:sz-cs w:val=&quot;28&quot;/&gt;&lt;/w:rPr&gt;&lt;m:t&gt;1&lt;/m:t&gt;&lt;/m:r&gt;&lt;/m:num&gt;&lt;m:den&gt;&lt;m:sSub&gt;&lt;m:sSubPr&gt;&lt;m:ctrlPr&gt;&lt;w:rPr&gt;&lt;w:rFonts w:ascii=&quot;Cambria Math&quot; w:h-ansi=&quot;Cambria Math&quot;/&gt;&lt;wx:font wx:val=&quot;Cambria Math&quot;/&gt;&lt;w:b/&gt;&lt;w:i/&gt;&lt;w:sz w:val=&quot;28&quot;/&gt;&lt;w:sz-cs w:val=&quot;28&quot;/&gt;&lt;/w:rPr&gt;&lt;/m:ctrlPr&gt;&lt;/m:sSubPr&gt;&lt;m:e&gt;&lt;m:r&gt;&lt;m:rPr&gt;&lt;m:sty m:val=&quot;bi&quot;/&gt;&lt;/m:rPr&gt;&lt;w:rPr&gt;&lt;w:rFonts w:ascii=&quot;Cambria Math&quot; w:h-ansi=&quot;Cambria Math&quot;/&gt;&lt;wx:font wx:val=&quot;Cambria Math&quot;/&gt;&lt;w:b/&gt;&lt;w:i/&gt;&lt;w:sz w:val=&quot;28&quot;/&gt;&lt;w:sz-cs w:val=&quot;28&quot;/&gt;&lt;/w:rPr&gt;&lt;m:t&gt;d&lt;/m:t&gt;&lt;/m:r&gt;&lt;/m:e&gt;&lt;m:sub&gt;&lt;m:r&gt;&lt;m:rPr&gt;&lt;m:sty m:val=&quot;bi&quot;/&gt;&lt;/m:rPr&gt;&lt;w:rPr&gt;&lt;w:rFonts w:ascii=&quot;Cambria Math&quot; w:h-ansi=&quot;Cambria Math&quot;/&gt;&lt;wx:font wx:val=&quot;Cambria Math&quot;/&gt;&lt;w:b/&gt;&lt;w:i/&gt;&lt;w:sz w:val=&quot;28&quot;/&gt;&lt;w:sz-cs w:val=&quot;28&quot;/&gt;&lt;/w:rPr&gt;&lt;m:t&gt;dc&lt;/m:t&gt;&lt;/m:r&gt;&lt;/m:sub&gt;&lt;/m:sSub&gt;&lt;/m:den&gt;&lt;/m:f&gt;&lt;m:sSub&gt;&lt;m:sSubPr&gt;&lt;m:ctrlPr&gt;&lt;w:rPr&gt;&lt;w:rFonts w:ascii=&quot;Cambria Math&quot; w:h-ansi=&quot;Cambria Math&quot;/&gt;&lt;wx:font wx:val=&quot;Cambria Math&quot;/&gt;&lt;w:b/&gt;&lt;w:i/&gt;&lt;w:sz w:val=&quot;28&quot;/&gt;&lt;w:sz-cs w:val=&quot;28&quot;/&gt;&lt;/w:rPr&gt;&lt;/m:ctrlPr&gt;&lt;/m:sSubPr&gt;&lt;m:e&gt;&lt;m:r&gt;&lt;m:rPr&gt;&lt;m:sty m:val=&quot;bi&quot;/&gt;&lt;/m:rPr&gt;&lt;w:rPr&gt;&lt;w:rFonts w:ascii=&quot;Cambria Math&quot; w:h-ansi=&quot;Cambria Math&quot;/&gt;&lt;wx:font wx:val=&quot;Cambria Math&quot;/&gt;&lt;w:b/&gt;&lt;w:i/&gt;&lt;w:sz w:val=&quot;28&quot;/&gt;&lt;w:sz-cs w:val=&quot;28&quot;/&gt;&lt;/w:rPr&gt;&lt;m:t&gt;J&lt;/m:t&gt;&lt;/m:r&gt;&lt;/m:e&gt;&lt;m:sub&gt;&lt;m:r&gt;&lt;m:rPr&gt;&lt;m:sty m:val=&quot;bi&quot;/&gt;&lt;/m:rPr&gt;&lt;w:rPr&gt;&lt;w:rFonts w:ascii=&quot;Cambria Math&quot; w:h-ansi=&quot;Cambria Math&quot;/&gt;&lt;wx:font wx:val=&quot;Cambria Math&quot;/&gt;&lt;w:b/&gt;&lt;w:i/&gt;&lt;w:sz w:val=&quot;28&quot;/&gt;&lt;w:sz-cs w:val=&quot;28&quot;/&gt;&lt;/w:rPr&gt;&lt;m:t&gt;dc&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30" o:title="" chromakey="white"/>
          </v:shape>
        </w:pict>
      </w:r>
      <w:r w:rsidR="007E3981" w:rsidRPr="00FD3EE1">
        <w:rPr>
          <w:b/>
        </w:rPr>
        <w:instrText xml:space="preserve"> </w:instrText>
      </w:r>
      <w:r w:rsidRPr="00FD3EE1">
        <w:rPr>
          <w:b/>
        </w:rPr>
        <w:fldChar w:fldCharType="separate"/>
      </w:r>
      <w:r w:rsidR="00224D04">
        <w:pict>
          <v:shape id="_x0000_i1031" type="#_x0000_t75" style="width:363pt;height:35.25pt"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3690&quot;/&gt;&lt;wsp:rsid wsp:val=&quot;00005C47&quot;/&gt;&lt;wsp:rsid wsp:val=&quot;0001094E&quot;/&gt;&lt;wsp:rsid wsp:val=&quot;00010FFB&quot;/&gt;&lt;wsp:rsid wsp:val=&quot;00013771&quot;/&gt;&lt;wsp:rsid wsp:val=&quot;0002353C&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368B&quot;/&gt;&lt;wsp:rsid wsp:val=&quot;00083821&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C02C2&quot;/&gt;&lt;wsp:rsid wsp:val=&quot;000C5244&quot;/&gt;&lt;wsp:rsid wsp:val=&quot;000D00FA&quot;/&gt;&lt;wsp:rsid wsp:val=&quot;000D1969&quot;/&gt;&lt;wsp:rsid wsp:val=&quot;000E3F50&quot;/&gt;&lt;wsp:rsid wsp:val=&quot;000E73BA&quot;/&gt;&lt;wsp:rsid wsp:val=&quot;000F1552&quot;/&gt;&lt;wsp:rsid wsp:val=&quot;000F3ACE&quot;/&gt;&lt;wsp:rsid wsp:val=&quot;000F518D&quot;/&gt;&lt;wsp:rsid wsp:val=&quot;0010427C&quot;/&gt;&lt;wsp:rsid wsp:val=&quot;00104326&quot;/&gt;&lt;wsp:rsid wsp:val=&quot;001101CD&quot;/&gt;&lt;wsp:rsid wsp:val=&quot;00111DB9&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80D57&quot;/&gt;&lt;wsp:rsid wsp:val=&quot;001816A1&quot;/&gt;&lt;wsp:rsid wsp:val=&quot;00183C3E&quot;/&gt;&lt;wsp:rsid wsp:val=&quot;00184EAA&quot;/&gt;&lt;wsp:rsid wsp:val=&quot;00185BEF&quot;/&gt;&lt;wsp:rsid wsp:val=&quot;00190959&quot;/&gt;&lt;wsp:rsid wsp:val=&quot;00191246&quot;/&gt;&lt;wsp:rsid wsp:val=&quot;00192D39&quot;/&gt;&lt;wsp:rsid wsp:val=&quot;001A075B&quot;/&gt;&lt;wsp:rsid wsp:val=&quot;001A21F3&quot;/&gt;&lt;wsp:rsid wsp:val=&quot;001A2718&quot;/&gt;&lt;wsp:rsid wsp:val=&quot;001A3497&quot;/&gt;&lt;wsp:rsid wsp:val=&quot;001A5338&quot;/&gt;&lt;wsp:rsid wsp:val=&quot;001B3B78&quot;/&gt;&lt;wsp:rsid wsp:val=&quot;001B7EF1&quot;/&gt;&lt;wsp:rsid wsp:val=&quot;001C0319&quot;/&gt;&lt;wsp:rsid wsp:val=&quot;001C26ED&quot;/&gt;&lt;wsp:rsid wsp:val=&quot;001C4CE8&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3487&quot;/&gt;&lt;wsp:rsid wsp:val=&quot;00201573&quot;/&gt;&lt;wsp:rsid wsp:val=&quot;00214D52&quot;/&gt;&lt;wsp:rsid wsp:val=&quot;00220FE4&quot;/&gt;&lt;wsp:rsid wsp:val=&quot;00222378&quot;/&gt;&lt;wsp:rsid wsp:val=&quot;00227D65&quot;/&gt;&lt;wsp:rsid wsp:val=&quot;00235DB2&quot;/&gt;&lt;wsp:rsid wsp:val=&quot;00237682&quot;/&gt;&lt;wsp:rsid wsp:val=&quot;00243047&quot;/&gt;&lt;wsp:rsid wsp:val=&quot;00244551&quot;/&gt;&lt;wsp:rsid wsp:val=&quot;00245855&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60B8&quot;/&gt;&lt;wsp:rsid wsp:val=&quot;00280B1B&quot;/&gt;&lt;wsp:rsid wsp:val=&quot;0028184D&quot;/&gt;&lt;wsp:rsid wsp:val=&quot;00286456&quot;/&gt;&lt;wsp:rsid wsp:val=&quot;00287166&quot;/&gt;&lt;wsp:rsid wsp:val=&quot;00292C41&quot;/&gt;&lt;wsp:rsid wsp:val=&quot;00294ED4&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FC9&quot;/&gt;&lt;wsp:rsid wsp:val=&quot;002D4437&quot;/&gt;&lt;wsp:rsid wsp:val=&quot;002D4BF8&quot;/&gt;&lt;wsp:rsid wsp:val=&quot;002D52A9&quot;/&gt;&lt;wsp:rsid wsp:val=&quot;002D5597&quot;/&gt;&lt;wsp:rsid wsp:val=&quot;002E1F6F&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E116D&quot;/&gt;&lt;wsp:rsid wsp:val=&quot;003E38C0&quot;/&gt;&lt;wsp:rsid wsp:val=&quot;003E66AF&quot;/&gt;&lt;wsp:rsid wsp:val=&quot;003F35C6&quot;/&gt;&lt;wsp:rsid wsp:val=&quot;003F4E62&quot;/&gt;&lt;wsp:rsid wsp:val=&quot;004014A9&quot;/&gt;&lt;wsp:rsid wsp:val=&quot;0040401C&quot;/&gt;&lt;wsp:rsid wsp:val=&quot;004040AA&quot;/&gt;&lt;wsp:rsid wsp:val=&quot;0040617F&quot;/&gt;&lt;wsp:rsid wsp:val=&quot;00407854&quot;/&gt;&lt;wsp:rsid wsp:val=&quot;004131F1&quot;/&gt;&lt;wsp:rsid wsp:val=&quot;00413819&quot;/&gt;&lt;wsp:rsid wsp:val=&quot;00413CAC&quot;/&gt;&lt;wsp:rsid wsp:val=&quot;004154C1&quot;/&gt;&lt;wsp:rsid wsp:val=&quot;00421567&quot;/&gt;&lt;wsp:rsid wsp:val=&quot;004350D5&quot;/&gt;&lt;wsp:rsid wsp:val=&quot;004359DE&quot;/&gt;&lt;wsp:rsid wsp:val=&quot;004372DA&quot;/&gt;&lt;wsp:rsid wsp:val=&quot;00441F20&quot;/&gt;&lt;wsp:rsid wsp:val=&quot;00442C2C&quot;/&gt;&lt;wsp:rsid wsp:val=&quot;004435D5&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36F5&quot;/&gt;&lt;wsp:rsid wsp:val=&quot;00567523&quot;/&gt;&lt;wsp:rsid wsp:val=&quot;00571209&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43A2&quot;/&gt;&lt;wsp:rsid wsp:val=&quot;005A59A4&quot;/&gt;&lt;wsp:rsid wsp:val=&quot;005A73A3&quot;/&gt;&lt;wsp:rsid wsp:val=&quot;005A77B0&quot;/&gt;&lt;wsp:rsid wsp:val=&quot;005B1E9B&quot;/&gt;&lt;wsp:rsid wsp:val=&quot;005B4841&quot;/&gt;&lt;wsp:rsid wsp:val=&quot;005B6EF1&quot;/&gt;&lt;wsp:rsid wsp:val=&quot;005E2D7A&quot;/&gt;&lt;wsp:rsid wsp:val=&quot;005E3A04&quot;/&gt;&lt;wsp:rsid wsp:val=&quot;005E7067&quot;/&gt;&lt;wsp:rsid wsp:val=&quot;005E7E24&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B5A&quot;/&gt;&lt;wsp:rsid wsp:val=&quot;006264C6&quot;/&gt;&lt;wsp:rsid wsp:val=&quot;0064469A&quot;/&gt;&lt;wsp:rsid wsp:val=&quot;00645EA6&quot;/&gt;&lt;wsp:rsid wsp:val=&quot;0064735A&quot;/&gt;&lt;wsp:rsid wsp:val=&quot;006474D4&quot;/&gt;&lt;wsp:rsid wsp:val=&quot;00650B09&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38D0&quot;/&gt;&lt;wsp:rsid wsp:val=&quot;00717836&quot;/&gt;&lt;wsp:rsid wsp:val=&quot;007228AE&quot;/&gt;&lt;wsp:rsid wsp:val=&quot;00726FD4&quot;/&gt;&lt;wsp:rsid wsp:val=&quot;00731313&quot;/&gt;&lt;wsp:rsid wsp:val=&quot;00734E17&quot;/&gt;&lt;wsp:rsid wsp:val=&quot;0073513A&quot;/&gt;&lt;wsp:rsid wsp:val=&quot;0074019F&quot;/&gt;&lt;wsp:rsid wsp:val=&quot;007501A9&quot;/&gt;&lt;wsp:rsid wsp:val=&quot;007503B0&quot;/&gt;&lt;wsp:rsid wsp:val=&quot;00753150&quot;/&gt;&lt;wsp:rsid wsp:val=&quot;00756327&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4B39&quot;/&gt;&lt;wsp:rsid wsp:val=&quot;007B4F8D&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B0E&quot;/&gt;&lt;wsp:rsid wsp:val=&quot;0080005E&quot;/&gt;&lt;wsp:rsid wsp:val=&quot;0080068F&quot;/&gt;&lt;wsp:rsid wsp:val=&quot;008031D6&quot;/&gt;&lt;wsp:rsid wsp:val=&quot;00805579&quot;/&gt;&lt;wsp:rsid wsp:val=&quot;008079AA&quot;/&gt;&lt;wsp:rsid wsp:val=&quot;00815DA8&quot;/&gt;&lt;wsp:rsid wsp:val=&quot;00817A14&quot;/&gt;&lt;wsp:rsid wsp:val=&quot;00817BAE&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54824&quot;/&gt;&lt;wsp:rsid wsp:val=&quot;008575C4&quot;/&gt;&lt;wsp:rsid wsp:val=&quot;008677FF&quot;/&gt;&lt;wsp:rsid wsp:val=&quot;00870A4C&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D6697&quot;/&gt;&lt;wsp:rsid wsp:val=&quot;008D6C16&quot;/&gt;&lt;wsp:rsid wsp:val=&quot;008D6EE3&quot;/&gt;&lt;wsp:rsid wsp:val=&quot;008E13F0&quot;/&gt;&lt;wsp:rsid wsp:val=&quot;008E2711&quot;/&gt;&lt;wsp:rsid wsp:val=&quot;008E4C77&quot;/&gt;&lt;wsp:rsid wsp:val=&quot;008E6318&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698A&quot;/&gt;&lt;wsp:rsid wsp:val=&quot;009273CC&quot;/&gt;&lt;wsp:rsid wsp:val=&quot;00930FA2&quot;/&gt;&lt;wsp:rsid wsp:val=&quot;009319F7&quot;/&gt;&lt;wsp:rsid wsp:val=&quot;00931B7A&quot;/&gt;&lt;wsp:rsid wsp:val=&quot;009364A7&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70656&quot;/&gt;&lt;wsp:rsid wsp:val=&quot;0097147A&quot;/&gt;&lt;wsp:rsid wsp:val=&quot;00973646&quot;/&gt;&lt;wsp:rsid wsp:val=&quot;0098147B&quot;/&gt;&lt;wsp:rsid wsp:val=&quot;00986BAA&quot;/&gt;&lt;wsp:rsid wsp:val=&quot;00987818&quot;/&gt;&lt;wsp:rsid wsp:val=&quot;009A40EF&quot;/&gt;&lt;wsp:rsid wsp:val=&quot;009A7D42&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7352&quot;/&gt;&lt;wsp:rsid wsp:val=&quot;009E2817&quot;/&gt;&lt;wsp:rsid wsp:val=&quot;009E2BDB&quot;/&gt;&lt;wsp:rsid wsp:val=&quot;009E69D0&quot;/&gt;&lt;wsp:rsid wsp:val=&quot;009F141B&quot;/&gt;&lt;wsp:rsid wsp:val=&quot;009F5D88&quot;/&gt;&lt;wsp:rsid wsp:val=&quot;00A00CD6&quot;/&gt;&lt;wsp:rsid wsp:val=&quot;00A030A5&quot;/&gt;&lt;wsp:rsid wsp:val=&quot;00A116D6&quot;/&gt;&lt;wsp:rsid wsp:val=&quot;00A1347B&quot;/&gt;&lt;wsp:rsid wsp:val=&quot;00A16430&quot;/&gt;&lt;wsp:rsid wsp:val=&quot;00A17B60&quot;/&gt;&lt;wsp:rsid wsp:val=&quot;00A2124C&quot;/&gt;&lt;wsp:rsid wsp:val=&quot;00A23582&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667D&quot;/&gt;&lt;wsp:rsid wsp:val=&quot;00A562BF&quot;/&gt;&lt;wsp:rsid wsp:val=&quot;00A60CAD&quot;/&gt;&lt;wsp:rsid wsp:val=&quot;00A60D8D&quot;/&gt;&lt;wsp:rsid wsp:val=&quot;00A6117A&quot;/&gt;&lt;wsp:rsid wsp:val=&quot;00A6580A&quot;/&gt;&lt;wsp:rsid wsp:val=&quot;00A71A65&quot;/&gt;&lt;wsp:rsid wsp:val=&quot;00A727D4&quot;/&gt;&lt;wsp:rsid wsp:val=&quot;00A84402&quot;/&gt;&lt;wsp:rsid wsp:val=&quot;00A84420&quot;/&gt;&lt;wsp:rsid wsp:val=&quot;00A84CC5&quot;/&gt;&lt;wsp:rsid wsp:val=&quot;00A92031&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D04&quot;/&gt;&lt;wsp:rsid wsp:val=&quot;00B67031&quot;/&gt;&lt;wsp:rsid wsp:val=&quot;00B71218&quot;/&gt;&lt;wsp:rsid wsp:val=&quot;00B718FA&quot;/&gt;&lt;wsp:rsid wsp:val=&quot;00B80C7B&quot;/&gt;&lt;wsp:rsid wsp:val=&quot;00B8277A&quot;/&gt;&lt;wsp:rsid wsp:val=&quot;00B84B1F&quot;/&gt;&lt;wsp:rsid wsp:val=&quot;00B871AD&quot;/&gt;&lt;wsp:rsid wsp:val=&quot;00B938F6&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30046&quot;/&gt;&lt;wsp:rsid wsp:val=&quot;00C3656E&quot;/&gt;&lt;wsp:rsid wsp:val=&quot;00C37097&quot;/&gt;&lt;wsp:rsid wsp:val=&quot;00C37621&quot;/&gt;&lt;wsp:rsid wsp:val=&quot;00C40A78&quot;/&gt;&lt;wsp:rsid wsp:val=&quot;00C4502D&quot;/&gt;&lt;wsp:rsid wsp:val=&quot;00C462DA&quot;/&gt;&lt;wsp:rsid wsp:val=&quot;00C55610&quot;/&gt;&lt;wsp:rsid wsp:val=&quot;00C576A7&quot;/&gt;&lt;wsp:rsid wsp:val=&quot;00C614A9&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CD2&quot;/&gt;&lt;wsp:rsid wsp:val=&quot;00CA375A&quot;/&gt;&lt;wsp:rsid wsp:val=&quot;00CA4DD1&quot;/&gt;&lt;wsp:rsid wsp:val=&quot;00CA6C50&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A04B2&quot;/&gt;&lt;wsp:rsid wsp:val=&quot;00DA26F4&quot;/&gt;&lt;wsp:rsid wsp:val=&quot;00DA3907&quot;/&gt;&lt;wsp:rsid wsp:val=&quot;00DB0B66&quot;/&gt;&lt;wsp:rsid wsp:val=&quot;00DC3B95&quot;/&gt;&lt;wsp:rsid wsp:val=&quot;00DC3D2D&quot;/&gt;&lt;wsp:rsid wsp:val=&quot;00DC3F0C&quot;/&gt;&lt;wsp:rsid wsp:val=&quot;00DC6928&quot;/&gt;&lt;wsp:rsid wsp:val=&quot;00DC6D58&quot;/&gt;&lt;wsp:rsid wsp:val=&quot;00DD08C7&quot;/&gt;&lt;wsp:rsid wsp:val=&quot;00DD1B61&quot;/&gt;&lt;wsp:rsid wsp:val=&quot;00DD3D19&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C30B7&quot;/&gt;&lt;wsp:rsid wsp:val=&quot;00EC7A07&quot;/&gt;&lt;wsp:rsid wsp:val=&quot;00ED1BBA&quot;/&gt;&lt;wsp:rsid wsp:val=&quot;00ED2B61&quot;/&gt;&lt;wsp:rsid wsp:val=&quot;00ED7DA7&quot;/&gt;&lt;wsp:rsid wsp:val=&quot;00EE76C6&quot;/&gt;&lt;wsp:rsid wsp:val=&quot;00EF2731&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6194F&quot;/&gt;&lt;wsp:rsid wsp:val=&quot;00F61E0F&quot;/&gt;&lt;wsp:rsid wsp:val=&quot;00F626A6&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92698A&quot;&gt;&lt;m:oMathPara&gt;&lt;m:oMath&gt;&lt;m:sSub&gt;&lt;m:sSubPr&gt;&lt;m:ctrlPr&gt;&lt;w:rPr&gt;&lt;w:rFonts w:ascii=&quot;Cambria Math&quot; w:h-ansi=&quot;Cambria Math&quot;/&gt;&lt;wx:font wx:val=&quot;Cambria Math&quot;/&gt;&lt;w:b/&gt;&lt;w:i/&gt;&lt;w:sz w:val=&quot;28&quot;/&gt;&lt;w:sz-cs w:val=&quot;28&quot;/&gt;&lt;/w:rPr&gt;&lt;/m:ctrlPr&gt;&lt;/m:sSubPr&gt;&lt;m:e&gt;&lt;m:r&gt;&lt;m:rPr&gt;&lt;m:sty m:val=&quot;bi&quot;/&gt;&lt;/m:rPr&gt;&lt;w:rPr&gt;&lt;w:rFonts w:ascii=&quot;Cambria Math&quot; w:h-ansi=&quot;Cambria Math&quot;/&gt;&lt;wx:font wx:val=&quot;Cambria Math&quot;/&gt;&lt;w:b/&gt;&lt;w:i/&gt;&lt;w:sz w:val=&quot;28&quot;/&gt;&lt;w:sz-cs w:val=&quot;28&quot;/&gt;&lt;/w:rPr&gt;&lt;m:t&gt;            &lt;/m:t&gt;&lt;/m:r&gt;&lt;aml:annotation aml:id=&quot;0&quot; w:type=&quot;Word.Bookmark.Start&quot; w:name=&quot;EQN07&quot;/&gt;&lt;aml:annotation aml:id=&quot;0&quot; w:type=&quot;Word.Bookmark.End&quot;/&gt;&lt;m:r&gt;&lt;m:rPr&gt;&lt;m:sty m:val=&quot;bi&quot;/&gt;&lt;/m:rPr&gt;&lt;w:rPr&gt;&lt;w:rFonts w:ascii=&quot;Cambria Math&quot; w:h-ansi=&quot;Cambria Math&quot;/&gt;&lt;wx:font wx:val=&quot;Cambria Math&quot;/&gt;&lt;w:b/&gt;&lt;w:i/&gt;&lt;w:sz w:val=&quot;28&quot;/&gt;&lt;w:sz-cs w:val=&quot;28&quot;/&gt;&lt;/w:rPr&gt;&lt;m:t&gt;d&lt;/m:t&gt;&lt;/m:r&gt;&lt;/m:e&gt;&lt;m:sub&gt;&lt;m:r&gt;&lt;m:rPr&gt;&lt;m:sty m:val=&quot;bi&quot;/&gt;&lt;/m:rPr&gt;&lt;w:rPr&gt;&lt;w:rFonts w:ascii=&quot;Cambria Math&quot; w:h-ansi=&quot;Cambria Math&quot;/&gt;&lt;wx:font wx:val=&quot;Cambria Math&quot;/&gt;&lt;w:b/&gt;&lt;w:i/&gt;&lt;w:sz w:val=&quot;28&quot;/&gt;&lt;w:sz-cs w:val=&quot;28&quot;/&gt;&lt;/w:rPr&gt;&lt;m:t&gt;IP &lt;/m:t&gt;&lt;/m:r&gt;&lt;/m:sub&gt;&lt;/m:sSub&gt;&lt;m:r&gt;&lt;m:rPr&gt;&lt;m:sty m:val=&quot;bi&quot;/&gt;&lt;/m:rPr&gt;&lt;w:rPr&gt;&lt;w:rFonts w:ascii=&quot;Cambria Math&quot; w:h-ansi=&quot;Cambria Math&quot;/&gt;&lt;wx:font wx:val=&quot;Cambria Math&quot;/&gt;&lt;w:b/&gt;&lt;w:i/&gt;&lt;w:sz w:val=&quot;28&quot;/&gt;&lt;w:sz-cs w:val=&quot;28&quot;/&gt;&lt;/w:rPr&gt;&lt;m:t&gt;=J*I· ;    J=-&lt;/m:t&gt;&lt;/m:r&gt;&lt;m:f&gt;&lt;m:fPr&gt;&lt;m:ctrlPr&gt;&lt;w:rPr&gt;&lt;w:rFonts w:ascii=&quot;Cambria Math&quot; w:h-ansi=&quot;Cambria Math&quot;/&gt;&lt;wx:font wx:val=&quot;Cambria Math&quot;/&gt;&lt;w:b/&gt;&lt;w:i/&gt;&lt;w:sz w:val=&quot;28&quot;/&gt;&lt;w:sz-cs w:val=&quot;28&quot;/&gt;&lt;/w:rPr&gt;&lt;/m:ctrlPr&gt;&lt;/m:fPr&gt;&lt;m:num&gt;&lt;m:r&gt;&lt;m:rPr&gt;&lt;m:sty m:val=&quot;bi&quot;/&gt;&lt;/m:rPr&gt;&lt;w:rPr&gt;&lt;w:rFonts w:ascii=&quot;Cambria Math&quot; w:h-ansi=&quot;Cambria Math&quot;/&gt;&lt;wx:font wx:val=&quot;Cambria Math&quot;/&gt;&lt;w:b/&gt;&lt;w:i/&gt;&lt;w:sz w:val=&quot;28&quot;/&gt;&lt;w:sz-cs w:val=&quot;28&quot;/&gt;&lt;/w:rPr&gt;&lt;m:t&gt;a?‚ln&lt;/m:t&gt;&lt;/m:r&gt;&lt;m:d&gt;&lt;m:dPr&gt;&lt;m:ctrlPr&gt;&lt;w:rPr&gt;&lt;w:rFonts w:ascii=&quot;Cambria Math&quot; w:h-ansi=&quot;Cambria Math&quot;/&gt;&lt;wx:font wx:val=&quot;Cambria Math&quot;/&gt;&lt;w:b/&gt;&lt;w:i/&gt;&lt;w:sz w:val=&quot;28&quot;/&gt;&lt;w:sz-cs w:val=&quot;28&quot;/&gt;&lt;/w:rPr&gt;&lt;/m:ctrlPr&gt;&lt;/m:dPr&gt;&lt;m:e&gt;&lt;m:sSub&gt;&lt;m:sSubPr&gt;&lt;m:ctrlPr&gt;&lt;w:rPr&gt;&lt;w:rFonts w:ascii=&quot;Cambria Math&quot; w:h-ansi=&quot;Cambria Math&quot;/&gt;&lt;wx:font wx:val=&quot;Cambria Math&quot;/&gt;&lt;w:b/&gt;&lt;w:i/&gt;&lt;w:sz w:val=&quot;28&quot;/&gt;&lt;w:sz-cs w:val=&quot;28&quot;/&gt;&lt;/w:rPr&gt;&lt;/m:ctrlPr&gt;&lt;/m:sSubPr&gt;&lt;m:e&gt;&lt;m:r&gt;&lt;m:rPr&gt;&lt;m:sty m:val=&quot;bi&quot;/&gt;&lt;/m:rPr&gt;&lt;w:rPr&gt;&lt;w:rFonts w:ascii=&quot;Cambria Math&quot; w:h-ansi=&quot;Cambria Math&quot;/&gt;&lt;wx:font wx:val=&quot;Cambria Math&quot;/&gt;&lt;w:b/&gt;&lt;w:i/&gt;&lt;w:sz w:val=&quot;28&quot;/&gt;&lt;w:sz-cs w:val=&quot;28&quot;/&gt;&lt;/w:rPr&gt;&lt;m:t&gt;I•&lt;/m:t&gt;&lt;/m:r&gt;&lt;/m:e&gt;&lt;m:sub&gt;&lt;m:r&gt;&lt;m:rPr&gt;&lt;m:sty m:val=&quot;bi&quot;/&gt;&lt;/m:rPr&gt;&lt;w:rPr&gt;&lt;w:rFonts w:ascii=&quot;Cambria Math&quot; w:h-ansi=&quot;Cambria Math&quot;/&gt;&lt;wx:font wx:val=&quot;Cambria Math&quot;/&gt;&lt;w:b/&gt;&lt;w:i/&gt;&lt;w:sz w:val=&quot;28&quot;/&gt;&lt;w:sz-cs w:val=&quot;28&quot;/&gt;&lt;/w:rPr&gt;&lt;m:t&gt;I·&lt;/m:t&gt;&lt;/m:r&gt;&lt;/m:sub&gt;&lt;/m:sSub&gt;&lt;/m:e&gt;&lt;/m:d&gt;&lt;/m:num&gt;&lt;m:den&gt;&lt;m:r&gt;&lt;m:rPr&gt;&lt;m:sty m:val=&quot;bi&quot;/&gt;&lt;/m:rPr&gt;&lt;w:rPr&gt;&lt;w:rFonts w:ascii=&quot;Cambria Math&quot; w:h-ansi=&quot;Cambria Math&quot;/&gt;&lt;wx:font wx:val=&quot;Cambria Math&quot;/&gt;&lt;w:b/&gt;&lt;w:i/&gt;&lt;w:sz w:val=&quot;28&quot;/&gt;&lt;w:sz-cs w:val=&quot;28&quot;/&gt;&lt;/w:rPr&gt;&lt;m:t&gt;a?‚ln&lt;/m:t&gt;&lt;/m:r&gt;&lt;m:d&gt;&lt;m:dPr&gt;&lt;m:ctrlPr&gt;&lt;w:rPr&gt;&lt;w:rFonts w:ascii=&quot;Cambria Math&quot; w:h-ansi=&quot;Cambria Math&quot;/&gt;&lt;wx:font wx:val=&quot;Cambria Math&quot;/&gt;&lt;w:b/&gt;&lt;w:i/&gt;&lt;w:sz w:val=&quot;28&quot;/&gt;&lt;w:sz-cs w:val=&quot;28&quot;/&gt;&lt;/w:rPr&gt;&lt;/m:ctrlPr&gt;&lt;/m:dPr&gt;&lt;m:e&gt;&lt;m:r&gt;&lt;m:rPr&gt;&lt;m:sty m:val=&quot;bi&quot;/&gt;&lt;/m:rPr&gt;&lt;w:rPr&gt;&lt;w:rFonts w:ascii=&quot;Cambria Math&quot; w:h-ansi=&quot;Cambria Math&quot;/&gt;&lt;wx:font wx:val=&quot;Cambria Math&quot;/&gt;&lt;w:b/&gt;&lt;w:i/&gt;&lt;w:sz w:val=&quot;28&quot;/&gt;&lt;w:sz-cs w:val=&quot;28&quot;/&gt;&lt;/w:rPr&gt;&lt;m:t&gt;I?&lt;/m:t&gt;&lt;/m:r&gt;&lt;/m:e&gt;&lt;/m:d&gt;&lt;/m:den&gt;&lt;/m:f&gt;&lt;m:r&gt;&lt;m:rPr&gt;&lt;m:sty m:val=&quot;bi&quot;/&gt;&lt;/m:rPr&gt;&lt;w:rPr&gt;&lt;w:rFonts w:ascii=&quot;Cambria Math&quot; w:h-ansi=&quot;Cambria Math&quot;/&gt;&lt;wx:font wx:val=&quot;Cambria Math&quot;/&gt;&lt;w:b/&gt;&lt;w:i/&gt;&lt;w:sz w:val=&quot;28&quot;/&gt;&lt;w:sz-cs w:val=&quot;28&quot;/&gt;&lt;/w:rPr&gt;&lt;m:t&gt;=-&lt;/m:t&gt;&lt;/m:r&gt;&lt;m:f&gt;&lt;m:fPr&gt;&lt;m:ctrlPr&gt;&lt;w:rPr&gt;&lt;w:rFonts w:ascii=&quot;Cambria Math&quot; w:h-ansi=&quot;Cambria Math&quot;/&gt;&lt;wx:font wx:val=&quot;Cambria Math&quot;/&gt;&lt;w:b/&gt;&lt;w:i/&gt;&lt;w:sz w:val=&quot;28&quot;/&gt;&lt;w:sz-cs w:val=&quot;28&quot;/&gt;&lt;/w:rPr&gt;&lt;/m:ctrlPr&gt;&lt;/m:fPr&gt;&lt;m:num&gt;&lt;m:r&gt;&lt;m:rPr&gt;&lt;m:sty m:val=&quot;bi&quot;/&gt;&lt;/m:rPr&gt;&lt;w:rPr&gt;&lt;w:rFonts w:ascii=&quot;Cambria Math&quot; w:h-ansi=&quot;Cambria Math&quot;/&gt;&lt;wx:font wx:val=&quot;Cambria Math&quot;/&gt;&lt;w:b/&gt;&lt;w:i/&gt;&lt;w:sz w:val=&quot;28&quot;/&gt;&lt;w:sz-cs w:val=&quot;28&quot;/&gt;&lt;/w:rPr&gt;&lt;m:t&gt;1&lt;/m:t&gt;&lt;/m:r&gt;&lt;/m:num&gt;&lt;m:den&gt;&lt;m:sSub&gt;&lt;m:sSubPr&gt;&lt;m:ctrlPr&gt;&lt;w:rPr&gt;&lt;w:rFonts w:ascii=&quot;Cambria Math&quot; w:h-ansi=&quot;Cambria Math&quot;/&gt;&lt;wx:font wx:val=&quot;Cambria Math&quot;/&gt;&lt;w:b/&gt;&lt;w:i/&gt;&lt;w:sz w:val=&quot;28&quot;/&gt;&lt;w:sz-cs w:val=&quot;28&quot;/&gt;&lt;/w:rPr&gt;&lt;/m:ctrlPr&gt;&lt;/m:sSubPr&gt;&lt;m:e&gt;&lt;m:r&gt;&lt;m:rPr&gt;&lt;m:sty m:val=&quot;bi&quot;/&gt;&lt;/m:rPr&gt;&lt;w:rPr&gt;&lt;w:rFonts w:ascii=&quot;Cambria Math&quot; w:h-ansi=&quot;Cambria Math&quot;/&gt;&lt;wx:font wx:val=&quot;Cambria Math&quot;/&gt;&lt;w:b/&gt;&lt;w:i/&gt;&lt;w:sz w:val=&quot;28&quot;/&gt;&lt;w:sz-cs w:val=&quot;28&quot;/&gt;&lt;/w:rPr&gt;&lt;m:t&gt;I•&lt;/m:t&gt;&lt;/m:r&gt;&lt;/m:e&gt;&lt;m:sub&gt;&lt;m:r&gt;&lt;m:rPr&gt;&lt;m:sty m:val=&quot;bi&quot;/&gt;&lt;/m:rPr&gt;&lt;w:rPr&gt;&lt;w:rFonts w:ascii=&quot;Cambria Math&quot; w:h-ansi=&quot;Cambria Math&quot;/&gt;&lt;wx:font wx:val=&quot;Cambria Math&quot;/&gt;&lt;w:b/&gt;&lt;w:i/&gt;&lt;w:sz w:val=&quot;28&quot;/&gt;&lt;w:sz-cs w:val=&quot;28&quot;/&gt;&lt;/w:rPr&gt;&lt;m:t&gt;I·&lt;/m:t&gt;&lt;/m:r&gt;&lt;/m:sub&gt;&lt;/m:sSub&gt;&lt;/m:den&gt;&lt;/m:f&gt;&lt;m:f&gt;&lt;m:fPr&gt;&lt;m:ctrlPr&gt;&lt;w:rPr&gt;&lt;w:rFonts w:ascii=&quot;Cambria Math&quot; w:h-ansi=&quot;Cambria Math&quot;/&gt;&lt;wx:font wx:val=&quot;Cambria Math&quot;/&gt;&lt;w:b/&gt;&lt;w:i/&gt;&lt;w:sz w:val=&quot;28&quot;/&gt;&lt;w:sz-cs w:val=&quot;28&quot;/&gt;&lt;/w:rPr&gt;&lt;/m:ctrlPr&gt;&lt;/m:fPr&gt;&lt;m:num&gt;&lt;m:r&gt;&lt;m:rPr&gt;&lt;m:sty m:val=&quot;bi&quot;/&gt;&lt;/m:rPr&gt;&lt;w:rPr&gt;&lt;w:rFonts w:ascii=&quot;Cambria Math&quot; w:h-ansi=&quot;Cambria Math&quot;/&gt;&lt;wx:font wx:val=&quot;Cambria Math&quot;/&gt;&lt;w:b/&gt;&lt;w:i/&gt;&lt;w:sz w:val=&quot;28&quot;/&gt;&lt;w:sz-cs w:val=&quot;28&quot;/&gt;&lt;/w:rPr&gt;&lt;m:t&gt;a?‚&lt;/m:t&gt;&lt;/m:r&gt;&lt;m:d&gt;&lt;m:dPr&gt;&lt;m:ctrlPr&gt;&lt;w:rPr&gt;&lt;w:rFonts w:ascii=&quot;Cambria Math&quot; w:h-ansi=&quot;Cambria Math&quot;/&gt;&lt;wx:font wx:val=&quot;Cambria Math&quot;/&gt;&lt;w:b/&gt;&lt;w:i/&gt;&lt;w:sz w:val=&quot;28&quot;/&gt;&lt;w:sz-cs w:val=&quot;28&quot;/&gt;&lt;/w:rPr&gt;&lt;/m:ctrlPr&gt;&lt;/m:dPr&gt;&lt;m:e&gt;&lt;m:sSub&gt;&lt;m:sSubPr&gt;&lt;m:ctrlPr&gt;&lt;w:rPr&gt;&lt;w:rFonts w:ascii=&quot;Cambria Math&quot; w:h-ansi=&quot;Cambria Math&quot;/&gt;&lt;wx:font wx:val=&quot;Cambria Math&quot;/&gt;&lt;w:b/&gt;&lt;w:i/&gt;&lt;w:sz w:val=&quot;28&quot;/&gt;&lt;w:sz-cs w:val=&quot;28&quot;/&gt;&lt;/w:rPr&gt;&lt;/m:ctrlPr&gt;&lt;/m:sSubPr&gt;&lt;m:e&gt;&lt;m:r&gt;&lt;m:rPr&gt;&lt;m:sty m:val=&quot;bi&quot;/&gt;&lt;/m:rPr&gt;&lt;w:rPr&gt;&lt;w:rFonts w:ascii=&quot;Cambria Math&quot; w:h-ansi=&quot;Cambria Math&quot;/&gt;&lt;wx:font wx:val=&quot;Cambria Math&quot;/&gt;&lt;w:b/&gt;&lt;w:i/&gt;&lt;w:sz w:val=&quot;28&quot;/&gt;&lt;w:sz-cs w:val=&quot;28&quot;/&gt;&lt;/w:rPr&gt;&lt;m:t&gt;I•&lt;/m:t&gt;&lt;/m:r&gt;&lt;/m:e&gt;&lt;m:sub&gt;&lt;m:r&gt;&lt;m:rPr&gt;&lt;m:sty m:val=&quot;bi&quot;/&gt;&lt;/m:rPr&gt;&lt;w:rPr&gt;&lt;w:rFonts w:ascii=&quot;Cambria Math&quot; w:h-ansi=&quot;Cambria Math&quot;/&gt;&lt;wx:font wx:val=&quot;Cambria Math&quot;/&gt;&lt;w:b/&gt;&lt;w:i/&gt;&lt;w:sz w:val=&quot;28&quot;/&gt;&lt;w:sz-cs w:val=&quot;28&quot;/&gt;&lt;/w:rPr&gt;&lt;m:t&gt;I·&lt;/m:t&gt;&lt;/m:r&gt;&lt;/m:sub&gt;&lt;/m:sSub&gt;&lt;/m:e&gt;&lt;/m:d&gt;&lt;/m:num&gt;&lt;m:den&gt;&lt;m:r&gt;&lt;m:rPr&gt;&lt;m:sty m:val=&quot;bi&quot;/&gt;&lt;/m:rPr&gt;&lt;w:rPr&gt;&lt;w:rFonts w:ascii=&quot;Cambria Math&quot; w:h-ansi=&quot;Cambria Math&quot;/&gt;&lt;wx:font wx:val=&quot;Cambria Math&quot;/&gt;&lt;w:b/&gt;&lt;w:i/&gt;&lt;w:sz w:val=&quot;28&quot;/&gt;&lt;w:sz-cs w:val=&quot;28&quot;/&gt;&lt;/w:rPr&gt;&lt;m:t&gt;a?‚ln&lt;/m:t&gt;&lt;/m:r&gt;&lt;m:d&gt;&lt;m:dPr&gt;&lt;m:ctrlPr&gt;&lt;w:rPr&gt;&lt;w:rFonts w:ascii=&quot;Cambria Math&quot; w:h-ansi=&quot;Cambria Math&quot;/&gt;&lt;wx:font wx:val=&quot;Cambria Math&quot;/&gt;&lt;w:b/&gt;&lt;w:i/&gt;&lt;w:sz w:val=&quot;28&quot;/&gt;&lt;w:sz-cs w:val=&quot;28&quot;/&gt;&lt;/w:rPr&gt;&lt;/m:ctrlPr&gt;&lt;/m:dPr&gt;&lt;m:e&gt;&lt;m:r&gt;&lt;m:rPr&gt;&lt;m:sty m:val=&quot;bi&quot;/&gt;&lt;/m:rPr&gt;&lt;w:rPr&gt;&lt;w:rFonts w:ascii=&quot;Cambria Math&quot; w:h-ansi=&quot;Cambria Math&quot;/&gt;&lt;wx:font wx:val=&quot;Cambria Math&quot;/&gt;&lt;w:b/&gt;&lt;w:i/&gt;&lt;w:sz w:val=&quot;28&quot;/&gt;&lt;w:sz-cs w:val=&quot;28&quot;/&gt;&lt;/w:rPr&gt;&lt;m:t&gt;I?&lt;/m:t&gt;&lt;/m:r&gt;&lt;/m:e&gt;&lt;/m:d&gt;&lt;/m:den&gt;&lt;/m:f&gt;&lt;m:r&gt;&lt;m:rPr&gt;&lt;m:sty m:val=&quot;bi&quot;/&gt;&lt;/m:rPr&gt;&lt;w:rPr&gt;&lt;w:rFonts w:ascii=&quot;Cambria Math&quot; w:h-ansi=&quot;Cambria Math&quot;/&gt;&lt;wx:font wx:val=&quot;Cambria Math&quot;/&gt;&lt;w:b/&gt;&lt;w:i/&gt;&lt;w:sz w:val=&quot;28&quot;/&gt;&lt;w:sz-cs w:val=&quot;28&quot;/&gt;&lt;/w:rPr&gt;&lt;m:t&gt;= -&lt;/m:t&gt;&lt;/m:r&gt;&lt;m:f&gt;&lt;m:fPr&gt;&lt;m:ctrlPr&gt;&lt;w:rPr&gt;&lt;w:rFonts w:ascii=&quot;Cambria Math&quot; w:h-ansi=&quot;Cambria Math&quot;/&gt;&lt;wx:font wx:val=&quot;Cambria Math&quot;/&gt;&lt;w:b/&gt;&lt;w:i/&gt;&lt;w:sz w:val=&quot;28&quot;/&gt;&lt;w:sz-cs w:val=&quot;28&quot;/&gt;&lt;/w:rPr&gt;&lt;/m:ctrlPr&gt;&lt;/m:fPr&gt;&lt;m:num&gt;&lt;m:r&gt;&lt;m:rPr&gt;&lt;m:sty m:val=&quot;bi&quot;/&gt;&lt;/m:rPr&gt;&lt;w:rPr&gt;&lt;w:rFonts w:ascii=&quot;Cambria Math&quot; w:h-ansi=&quot;Cambria Math&quot;/&gt;&lt;wx:font wx:val=&quot;Cambria Math&quot;/&gt;&lt;w:b/&gt;&lt;w:i/&gt;&lt;w:sz w:val=&quot;28&quot;/&gt;&lt;w:sz-cs w:val=&quot;28&quot;/&gt;&lt;/w:rPr&gt;&lt;m:t&gt;1&lt;/m:t&gt;&lt;/m:r&gt;&lt;/m:num&gt;&lt;m:den&gt;&lt;m:sSub&gt;&lt;m:sSubPr&gt;&lt;m:ctrlPr&gt;&lt;w:rPr&gt;&lt;w:rFonts w:ascii=&quot;Cambria Math&quot; w:h-ansi=&quot;Cambria Math&quot;/&gt;&lt;wx:font wx:val=&quot;Cambria Math&quot;/&gt;&lt;w:b/&gt;&lt;w:i/&gt;&lt;w:sz w:val=&quot;28&quot;/&gt;&lt;w:sz-cs w:val=&quot;28&quot;/&gt;&lt;/w:rPr&gt;&lt;/m:ctrlPr&gt;&lt;/m:sSubPr&gt;&lt;m:e&gt;&lt;m:r&gt;&lt;m:rPr&gt;&lt;m:sty m:val=&quot;bi&quot;/&gt;&lt;/m:rPr&gt;&lt;w:rPr&gt;&lt;w:rFonts w:ascii=&quot;Cambria Math&quot; w:h-ansi=&quot;Cambria Math&quot;/&gt;&lt;wx:font wx:val=&quot;Cambria Math&quot;/&gt;&lt;w:b/&gt;&lt;w:i/&gt;&lt;w:sz w:val=&quot;28&quot;/&gt;&lt;w:sz-cs w:val=&quot;28&quot;/&gt;&lt;/w:rPr&gt;&lt;m:t&gt;d&lt;/m:t&gt;&lt;/m:r&gt;&lt;/m:e&gt;&lt;m:sub&gt;&lt;m:r&gt;&lt;m:rPr&gt;&lt;m:sty m:val=&quot;bi&quot;/&gt;&lt;/m:rPr&gt;&lt;w:rPr&gt;&lt;w:rFonts w:ascii=&quot;Cambria Math&quot; w:h-ansi=&quot;Cambria Math&quot;/&gt;&lt;wx:font wx:val=&quot;Cambria Math&quot;/&gt;&lt;w:b/&gt;&lt;w:i/&gt;&lt;w:sz w:val=&quot;28&quot;/&gt;&lt;w:sz-cs w:val=&quot;28&quot;/&gt;&lt;/w:rPr&gt;&lt;m:t&gt;dc&lt;/m:t&gt;&lt;/m:r&gt;&lt;/m:sub&gt;&lt;/m:sSub&gt;&lt;/m:den&gt;&lt;/m:f&gt;&lt;m:sSub&gt;&lt;m:sSubPr&gt;&lt;m:ctrlPr&gt;&lt;w:rPr&gt;&lt;w:rFonts w:ascii=&quot;Cambria Math&quot; w:h-ansi=&quot;Cambria Math&quot;/&gt;&lt;wx:font wx:val=&quot;Cambria Math&quot;/&gt;&lt;w:b/&gt;&lt;w:i/&gt;&lt;w:sz w:val=&quot;28&quot;/&gt;&lt;w:sz-cs w:val=&quot;28&quot;/&gt;&lt;/w:rPr&gt;&lt;/m:ctrlPr&gt;&lt;/m:sSubPr&gt;&lt;m:e&gt;&lt;m:r&gt;&lt;m:rPr&gt;&lt;m:sty m:val=&quot;bi&quot;/&gt;&lt;/m:rPr&gt;&lt;w:rPr&gt;&lt;w:rFonts w:ascii=&quot;Cambria Math&quot; w:h-ansi=&quot;Cambria Math&quot;/&gt;&lt;wx:font wx:val=&quot;Cambria Math&quot;/&gt;&lt;w:b/&gt;&lt;w:i/&gt;&lt;w:sz w:val=&quot;28&quot;/&gt;&lt;w:sz-cs w:val=&quot;28&quot;/&gt;&lt;/w:rPr&gt;&lt;m:t&gt;J&lt;/m:t&gt;&lt;/m:r&gt;&lt;/m:e&gt;&lt;m:sub&gt;&lt;m:r&gt;&lt;m:rPr&gt;&lt;m:sty m:val=&quot;bi&quot;/&gt;&lt;/m:rPr&gt;&lt;w:rPr&gt;&lt;w:rFonts w:ascii=&quot;Cambria Math&quot; w:h-ansi=&quot;Cambria Math&quot;/&gt;&lt;wx:font wx:val=&quot;Cambria Math&quot;/&gt;&lt;w:b/&gt;&lt;w:i/&gt;&lt;w:sz w:val=&quot;28&quot;/&gt;&lt;w:sz-cs w:val=&quot;28&quot;/&gt;&lt;/w:rPr&gt;&lt;m:t&gt;dc&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30" o:title="" chromakey="white"/>
          </v:shape>
        </w:pict>
      </w:r>
      <w:r w:rsidRPr="00FD3EE1">
        <w:rPr>
          <w:b/>
        </w:rPr>
        <w:fldChar w:fldCharType="end"/>
      </w:r>
      <w:r w:rsidR="007E3981">
        <w:rPr>
          <w:b/>
        </w:rPr>
        <w:t xml:space="preserve">      </w:t>
      </w:r>
      <w:bookmarkStart w:id="418" w:name="EQN09"/>
      <w:r w:rsidR="007E3981">
        <w:rPr>
          <w:b/>
        </w:rPr>
        <w:t>(9)</w:t>
      </w:r>
    </w:p>
    <w:bookmarkEnd w:id="418"/>
    <w:p w:rsidR="007E3981" w:rsidRDefault="007E3981" w:rsidP="006A700A">
      <w:r>
        <w:t xml:space="preserve">Where </w:t>
      </w:r>
      <w:proofErr w:type="spellStart"/>
      <w:r>
        <w:t>d</w:t>
      </w:r>
      <w:r w:rsidRPr="008079AA">
        <w:rPr>
          <w:vertAlign w:val="subscript"/>
        </w:rPr>
        <w:t>IP</w:t>
      </w:r>
      <w:proofErr w:type="spellEnd"/>
      <w:r>
        <w:t xml:space="preserve"> is the IP data, </w:t>
      </w:r>
      <w:proofErr w:type="spellStart"/>
      <w:r>
        <w:t>d</w:t>
      </w:r>
      <w:r w:rsidRPr="008079AA">
        <w:rPr>
          <w:vertAlign w:val="subscript"/>
        </w:rPr>
        <w:t>DC</w:t>
      </w:r>
      <w:proofErr w:type="spellEnd"/>
      <w:r w:rsidRPr="008079AA">
        <w:rPr>
          <w:vertAlign w:val="subscript"/>
        </w:rPr>
        <w:t xml:space="preserve"> </w:t>
      </w:r>
      <w:r>
        <w:t xml:space="preserve">is the DC data, J is the sensitivity matrix for the IP problem. Forward modeling </w:t>
      </w:r>
      <w:proofErr w:type="gramStart"/>
      <w:r>
        <w:t xml:space="preserve">using  </w:t>
      </w:r>
      <w:proofErr w:type="gramEnd"/>
      <w:ins w:id="419" w:author="EOS" w:date="2011-06-17T10:42:00Z">
        <w:r w:rsidR="00962591">
          <w:fldChar w:fldCharType="begin"/>
        </w:r>
      </w:ins>
      <w:ins w:id="420" w:author="EOS" w:date="2011-08-02T16:55:00Z">
        <w:r w:rsidR="0064083B">
          <w:instrText>HYPERLINK  \l "EQN09"</w:instrText>
        </w:r>
      </w:ins>
      <w:ins w:id="421" w:author="EOS" w:date="2011-06-17T10:42:00Z">
        <w:r w:rsidR="00962591">
          <w:fldChar w:fldCharType="separate"/>
        </w:r>
        <w:r w:rsidRPr="00F81F89">
          <w:rPr>
            <w:rStyle w:val="Hyperlink"/>
          </w:rPr>
          <w:t>equation (9)</w:t>
        </w:r>
        <w:r w:rsidR="00962591">
          <w:fldChar w:fldCharType="end"/>
        </w:r>
        <w:r>
          <w:t>, which</w:t>
        </w:r>
      </w:ins>
      <w:del w:id="422" w:author="EOS" w:date="2011-06-17T10:42:00Z">
        <w:r w:rsidDel="00F81F89">
          <w:delText xml:space="preserve"> </w:delText>
        </w:r>
      </w:del>
      <w:r>
        <w:t xml:space="preserve"> </w:t>
      </w:r>
      <w:del w:id="423" w:author="EOS" w:date="2011-06-17T10:39:00Z">
        <w:r w:rsidR="00962591" w:rsidDel="00F81F89">
          <w:fldChar w:fldCharType="begin"/>
        </w:r>
        <w:r w:rsidDel="00F81F89">
          <w:delInstrText xml:space="preserve"> HYPERLINK \l "EQN07" </w:delInstrText>
        </w:r>
        <w:r w:rsidR="00962591" w:rsidDel="00F81F89">
          <w:fldChar w:fldCharType="separate"/>
        </w:r>
        <w:r w:rsidRPr="00BA064E" w:rsidDel="00F81F89">
          <w:rPr>
            <w:rStyle w:val="Hyperlink"/>
          </w:rPr>
          <w:delText>EQN07</w:delText>
        </w:r>
        <w:r w:rsidR="00962591" w:rsidDel="00F81F89">
          <w:fldChar w:fldCharType="end"/>
        </w:r>
        <w:r w:rsidDel="00F81F89">
          <w:delText xml:space="preserve"> </w:delText>
        </w:r>
      </w:del>
      <w:ins w:id="424" w:author="EOS" w:date="2011-06-17T10:39:00Z">
        <w:r>
          <w:t xml:space="preserve"> </w:t>
        </w:r>
      </w:ins>
      <w:r>
        <w:t>is further explained in the section “</w:t>
      </w:r>
      <w:hyperlink w:anchor="Inversion_of_IP_data_theory" w:history="1">
        <w:r w:rsidRPr="00306A99">
          <w:rPr>
            <w:rStyle w:val="Hyperlink"/>
          </w:rPr>
          <w:t>Inversion of IP data</w:t>
        </w:r>
      </w:hyperlink>
      <w:r>
        <w:t>” later in the document.</w:t>
      </w:r>
    </w:p>
    <w:p w:rsidR="007E3981" w:rsidRDefault="00E1549D">
      <w:pPr>
        <w:pStyle w:val="NormalWeb"/>
        <w:keepNext/>
        <w:jc w:val="center"/>
        <w:rPr>
          <w:ins w:id="425" w:author="EOS" w:date="2011-06-16T16:11:00Z"/>
          <w:rStyle w:val="FigurestyleChar"/>
          <w:sz w:val="22"/>
        </w:rPr>
      </w:pPr>
      <w:r>
        <w:rPr>
          <w:noProof/>
          <w:lang w:val="en-CA" w:eastAsia="en-CA"/>
        </w:rPr>
        <w:lastRenderedPageBreak/>
        <w:drawing>
          <wp:inline distT="0" distB="0" distL="0" distR="0">
            <wp:extent cx="4838700" cy="5118100"/>
            <wp:effectExtent l="0" t="0" r="0" b="6350"/>
            <wp:docPr id="51" name="Picture 250" descr="http://www.eos.ubc.ca/ubcgif/iag/sftwrdocs/dcip2d/dcip2d-manual/fi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www.eos.ubc.ca/ubcgif/iag/sftwrdocs/dcip2d/dcip2d-manual/fig2.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38700" cy="5118100"/>
                    </a:xfrm>
                    <a:prstGeom prst="rect">
                      <a:avLst/>
                    </a:prstGeom>
                    <a:noFill/>
                    <a:ln>
                      <a:noFill/>
                    </a:ln>
                  </pic:spPr>
                </pic:pic>
              </a:graphicData>
            </a:graphic>
          </wp:inline>
        </w:drawing>
      </w:r>
    </w:p>
    <w:p w:rsidR="00EF6550" w:rsidRDefault="007E3981">
      <w:pPr>
        <w:pStyle w:val="Figurestyle"/>
        <w:rPr>
          <w:rStyle w:val="FigurestyleChar"/>
          <w:sz w:val="22"/>
          <w:rPrChange w:id="426" w:author="EOS" w:date="2011-06-17T10:50:00Z">
            <w:rPr>
              <w:rStyle w:val="FigurestyleChar"/>
              <w:rFonts w:ascii="Times New Roman" w:hAnsi="Times New Roman"/>
            </w:rPr>
          </w:rPrChange>
        </w:rPr>
        <w:pPrChange w:id="427" w:author="EOS" w:date="2011-06-17T10:50:00Z">
          <w:pPr>
            <w:pStyle w:val="NormalWeb"/>
            <w:keepNext/>
            <w:jc w:val="center"/>
          </w:pPr>
        </w:pPrChange>
      </w:pPr>
      <w:r>
        <w:br/>
      </w:r>
      <w:bookmarkStart w:id="428" w:name="FIG2"/>
      <w:del w:id="429" w:author="EOS" w:date="2011-06-16T15:33:00Z">
        <w:r w:rsidR="00962591" w:rsidRPr="00962591">
          <w:rPr>
            <w:rStyle w:val="FigurestyleChar"/>
            <w:sz w:val="22"/>
            <w:rPrChange w:id="430" w:author="EOS" w:date="2011-06-16T16:11:00Z">
              <w:rPr>
                <w:rStyle w:val="FigurestyleChar"/>
                <w:rFonts w:ascii="Times New Roman" w:hAnsi="Times New Roman"/>
                <w:b/>
                <w:sz w:val="27"/>
              </w:rPr>
            </w:rPrChange>
          </w:rPr>
          <w:delText>Figure 2.</w:delText>
        </w:r>
      </w:del>
      <w:bookmarkEnd w:id="428"/>
      <w:proofErr w:type="gramStart"/>
      <w:ins w:id="431" w:author="EOS" w:date="2011-06-16T15:33:00Z">
        <w:r w:rsidR="00962591" w:rsidRPr="00962591">
          <w:rPr>
            <w:rStyle w:val="FigurestyleChar"/>
            <w:sz w:val="22"/>
            <w:rPrChange w:id="432" w:author="EOS" w:date="2011-06-16T16:11:00Z">
              <w:rPr>
                <w:rStyle w:val="FigurestyleChar"/>
                <w:rFonts w:ascii="Times New Roman" w:hAnsi="Times New Roman"/>
              </w:rPr>
            </w:rPrChange>
          </w:rPr>
          <w:t xml:space="preserve">Figure </w:t>
        </w:r>
        <w:proofErr w:type="gramEnd"/>
        <w:r w:rsidR="00962591" w:rsidRPr="006C6DDD">
          <w:rPr>
            <w:rStyle w:val="FigurestyleChar"/>
            <w:sz w:val="22"/>
          </w:rPr>
          <w:fldChar w:fldCharType="begin"/>
        </w:r>
        <w:r w:rsidR="00962591" w:rsidRPr="00962591">
          <w:rPr>
            <w:rStyle w:val="FigurestyleChar"/>
            <w:sz w:val="22"/>
            <w:rPrChange w:id="433" w:author="EOS" w:date="2011-06-16T16:11:00Z">
              <w:rPr>
                <w:rStyle w:val="FigurestyleChar"/>
                <w:rFonts w:ascii="Times New Roman" w:hAnsi="Times New Roman"/>
              </w:rPr>
            </w:rPrChange>
          </w:rPr>
          <w:instrText xml:space="preserve"> SEQ Figure </w:instrText>
        </w:r>
        <w:r w:rsidRPr="00E66FE7">
          <w:rPr>
            <w:rStyle w:val="FigurestyleChar"/>
            <w:sz w:val="22"/>
          </w:rPr>
          <w:instrText>\</w:instrText>
        </w:r>
        <w:r w:rsidR="00962591" w:rsidRPr="00962591">
          <w:rPr>
            <w:rStyle w:val="FigurestyleChar"/>
            <w:sz w:val="22"/>
            <w:rPrChange w:id="434" w:author="EOS" w:date="2011-06-16T16:11:00Z">
              <w:rPr>
                <w:rStyle w:val="FigurestyleChar"/>
                <w:rFonts w:ascii="Times New Roman" w:hAnsi="Times New Roman"/>
              </w:rPr>
            </w:rPrChange>
          </w:rPr>
          <w:instrText xml:space="preserve">* ARABIC </w:instrText>
        </w:r>
        <w:r w:rsidR="00962591" w:rsidRPr="006C6DDD">
          <w:rPr>
            <w:rStyle w:val="FigurestyleChar"/>
            <w:sz w:val="22"/>
            <w:rPrChange w:id="435" w:author="EOS" w:date="2011-06-16T16:11:00Z">
              <w:rPr>
                <w:rStyle w:val="FigurestyleChar"/>
                <w:sz w:val="22"/>
              </w:rPr>
            </w:rPrChange>
          </w:rPr>
          <w:fldChar w:fldCharType="separate"/>
        </w:r>
      </w:ins>
      <w:ins w:id="436" w:author="EOS" w:date="2011-09-07T12:31:00Z">
        <w:r w:rsidR="00F26A78">
          <w:rPr>
            <w:rStyle w:val="FigurestyleChar"/>
            <w:noProof/>
            <w:sz w:val="22"/>
          </w:rPr>
          <w:t>2</w:t>
        </w:r>
      </w:ins>
      <w:ins w:id="437" w:author="EOS" w:date="2011-06-16T15:33:00Z">
        <w:r w:rsidR="00962591" w:rsidRPr="006C6DDD">
          <w:rPr>
            <w:rStyle w:val="FigurestyleChar"/>
            <w:sz w:val="22"/>
          </w:rPr>
          <w:fldChar w:fldCharType="end"/>
        </w:r>
        <w:proofErr w:type="gramStart"/>
        <w:r w:rsidR="00962591" w:rsidRPr="00962591">
          <w:rPr>
            <w:rStyle w:val="FigurestyleChar"/>
            <w:sz w:val="22"/>
            <w:rPrChange w:id="438" w:author="EOS" w:date="2011-06-16T16:11:00Z">
              <w:rPr>
                <w:rStyle w:val="FigurestyleChar"/>
                <w:rFonts w:ascii="Times New Roman" w:hAnsi="Times New Roman"/>
              </w:rPr>
            </w:rPrChange>
          </w:rPr>
          <w:t>.</w:t>
        </w:r>
      </w:ins>
      <w:proofErr w:type="gramEnd"/>
      <w:r w:rsidR="00962591" w:rsidRPr="00962591">
        <w:rPr>
          <w:rStyle w:val="FigurestyleChar"/>
          <w:sz w:val="22"/>
          <w:rPrChange w:id="439" w:author="EOS" w:date="2011-06-16T16:11:00Z">
            <w:rPr>
              <w:rStyle w:val="FigurestyleChar"/>
              <w:rFonts w:ascii="Times New Roman" w:hAnsi="Times New Roman"/>
            </w:rPr>
          </w:rPrChange>
        </w:rPr>
        <w:t xml:space="preserve"> The synthetic model consists of two conductors buried in a uniform </w:t>
      </w:r>
      <w:del w:id="440" w:author="EOS" w:date="2011-06-14T16:24:00Z">
        <w:r w:rsidR="00962591" w:rsidRPr="00962591">
          <w:rPr>
            <w:rStyle w:val="FigurestyleChar"/>
            <w:sz w:val="22"/>
            <w:rPrChange w:id="441" w:author="EOS" w:date="2011-06-16T16:11:00Z">
              <w:rPr>
                <w:rStyle w:val="FigurestyleChar"/>
                <w:rFonts w:ascii="Times New Roman" w:hAnsi="Times New Roman"/>
              </w:rPr>
            </w:rPrChange>
          </w:rPr>
          <w:delText>half-space</w:delText>
        </w:r>
      </w:del>
      <w:ins w:id="442" w:author="EOS" w:date="2011-06-14T16:24:00Z">
        <w:r w:rsidR="00962591" w:rsidRPr="00962591">
          <w:rPr>
            <w:rStyle w:val="FigurestyleChar"/>
            <w:sz w:val="22"/>
            <w:rPrChange w:id="443" w:author="EOS" w:date="2011-06-16T16:11:00Z">
              <w:rPr>
                <w:rStyle w:val="FigurestyleChar"/>
                <w:rFonts w:ascii="Times New Roman" w:hAnsi="Times New Roman"/>
              </w:rPr>
            </w:rPrChange>
          </w:rPr>
          <w:t>halfspace</w:t>
        </w:r>
      </w:ins>
      <w:r w:rsidR="00962591" w:rsidRPr="00962591">
        <w:rPr>
          <w:rStyle w:val="FigurestyleChar"/>
          <w:sz w:val="22"/>
          <w:rPrChange w:id="444" w:author="EOS" w:date="2011-06-16T16:11:00Z">
            <w:rPr>
              <w:rStyle w:val="FigurestyleChar"/>
              <w:rFonts w:ascii="Times New Roman" w:hAnsi="Times New Roman"/>
            </w:rPr>
          </w:rPrChange>
        </w:rPr>
        <w:t xml:space="preserve"> overlain by an overburden of variable conductivity. A V-shaped valley simulates the surface topography. The top panel shows the entire model used in the forward modelling. The region of interest is outlined by the white lines, but padding cells are added so that the correct boundary conditions can be applied during the forward modelling. The bottom panel shows the finite different mesh used in the modelling.</w:t>
      </w:r>
    </w:p>
    <w:p w:rsidR="007E3981" w:rsidRDefault="00F24369" w:rsidP="006A700A">
      <w:r>
        <w:pict>
          <v:rect id="_x0000_i1032" style="width:0;height:1.5pt" o:hralign="center" o:hrstd="t" o:hr="t" fillcolor="#a0a0a0" stroked="f"/>
        </w:pict>
      </w:r>
    </w:p>
    <w:p w:rsidR="007E3981" w:rsidRDefault="00E1549D">
      <w:pPr>
        <w:pStyle w:val="NormalWeb"/>
        <w:keepNext/>
        <w:jc w:val="center"/>
        <w:rPr>
          <w:ins w:id="445" w:author="EOS" w:date="2011-06-16T16:11:00Z"/>
          <w:b/>
          <w:bCs/>
          <w:sz w:val="27"/>
          <w:szCs w:val="27"/>
        </w:rPr>
      </w:pPr>
      <w:r>
        <w:rPr>
          <w:noProof/>
          <w:lang w:val="en-CA" w:eastAsia="en-CA"/>
        </w:rPr>
        <w:lastRenderedPageBreak/>
        <w:drawing>
          <wp:inline distT="0" distB="0" distL="0" distR="0">
            <wp:extent cx="4838700" cy="4368800"/>
            <wp:effectExtent l="0" t="0" r="0" b="0"/>
            <wp:docPr id="53" name="Picture 249" descr="http://www.eos.ubc.ca/ubcgif/iag/sftwrdocs/dcip2d/dcip2d-manual/fi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www.eos.ubc.ca/ubcgif/iag/sftwrdocs/dcip2d/dcip2d-manual/fig3.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38700" cy="4368800"/>
                    </a:xfrm>
                    <a:prstGeom prst="rect">
                      <a:avLst/>
                    </a:prstGeom>
                    <a:noFill/>
                    <a:ln>
                      <a:noFill/>
                    </a:ln>
                  </pic:spPr>
                </pic:pic>
              </a:graphicData>
            </a:graphic>
          </wp:inline>
        </w:drawing>
      </w:r>
    </w:p>
    <w:p w:rsidR="00EF6550" w:rsidRDefault="007E3981">
      <w:pPr>
        <w:pStyle w:val="Figurestyle"/>
        <w:pPrChange w:id="446" w:author="EOS" w:date="2011-06-16T16:11:00Z">
          <w:pPr>
            <w:pStyle w:val="NormalWeb"/>
            <w:keepNext/>
            <w:jc w:val="center"/>
          </w:pPr>
        </w:pPrChange>
      </w:pPr>
      <w:r>
        <w:br/>
      </w:r>
      <w:bookmarkStart w:id="447" w:name="FIG3"/>
      <w:del w:id="448" w:author="EOS" w:date="2011-06-16T15:33:00Z">
        <w:r w:rsidDel="003841D0">
          <w:rPr>
            <w:b/>
            <w:bCs/>
            <w:sz w:val="27"/>
            <w:szCs w:val="27"/>
          </w:rPr>
          <w:delText>Figure 3</w:delText>
        </w:r>
      </w:del>
      <w:bookmarkEnd w:id="447"/>
      <w:proofErr w:type="gramStart"/>
      <w:ins w:id="449" w:author="EOS" w:date="2011-06-16T15:33:00Z">
        <w:r>
          <w:t xml:space="preserve">Figure </w:t>
        </w:r>
        <w:proofErr w:type="gramEnd"/>
        <w:r w:rsidR="00962591">
          <w:fldChar w:fldCharType="begin"/>
        </w:r>
        <w:r>
          <w:instrText xml:space="preserve"> SEQ Figure \* ARABIC </w:instrText>
        </w:r>
        <w:r w:rsidR="00962591">
          <w:fldChar w:fldCharType="separate"/>
        </w:r>
      </w:ins>
      <w:ins w:id="450" w:author="EOS" w:date="2011-09-07T12:31:00Z">
        <w:r w:rsidR="00F26A78">
          <w:rPr>
            <w:noProof/>
          </w:rPr>
          <w:t>3</w:t>
        </w:r>
      </w:ins>
      <w:ins w:id="451" w:author="EOS" w:date="2011-06-16T15:33:00Z">
        <w:r w:rsidR="00962591">
          <w:fldChar w:fldCharType="end"/>
        </w:r>
      </w:ins>
      <w:proofErr w:type="gramStart"/>
      <w:ins w:id="452" w:author="EOS" w:date="2011-06-16T15:34:00Z">
        <w:r>
          <w:t>.</w:t>
        </w:r>
      </w:ins>
      <w:proofErr w:type="gramEnd"/>
      <w:r>
        <w:t xml:space="preserve"> Panel (a) is the conductivity model, which is the same as the region outlined in </w:t>
      </w:r>
      <w:r w:rsidR="00962591">
        <w:fldChar w:fldCharType="begin"/>
      </w:r>
      <w:r>
        <w:instrText xml:space="preserve"> HYPERLINK \l "FIG2" </w:instrText>
      </w:r>
      <w:r w:rsidR="00962591">
        <w:fldChar w:fldCharType="separate"/>
      </w:r>
      <w:r w:rsidRPr="009C6866">
        <w:rPr>
          <w:rStyle w:val="Hyperlink"/>
        </w:rPr>
        <w:t>Figure 2(a)</w:t>
      </w:r>
      <w:r w:rsidR="00962591">
        <w:fldChar w:fldCharType="end"/>
      </w:r>
      <w:r>
        <w:t>. Panel (b) is the apparent resistivity pseudo-section measured using a pole-dipole array with a=10 m and n=1</w:t>
      </w:r>
      <w:proofErr w:type="gramStart"/>
      <w:r>
        <w:t>,8</w:t>
      </w:r>
      <w:proofErr w:type="gramEnd"/>
      <w:r>
        <w:t xml:space="preserve">. The data have been contaminated by Gaussian noise. </w:t>
      </w:r>
    </w:p>
    <w:p w:rsidR="007E3981" w:rsidRDefault="00F24369" w:rsidP="006A700A">
      <w:r>
        <w:pict>
          <v:rect id="_x0000_i1033" style="width:0;height:1.5pt" o:hralign="center" o:hrstd="t" o:hr="t" fillcolor="#a0a0a0" stroked="f"/>
        </w:pict>
      </w:r>
    </w:p>
    <w:p w:rsidR="007E3981" w:rsidRDefault="00E1549D">
      <w:pPr>
        <w:pStyle w:val="NormalWeb"/>
        <w:keepNext/>
        <w:jc w:val="center"/>
        <w:rPr>
          <w:ins w:id="453" w:author="EOS" w:date="2011-06-16T16:11:00Z"/>
          <w:rStyle w:val="FigurestyleChar"/>
          <w:sz w:val="22"/>
        </w:rPr>
      </w:pPr>
      <w:r>
        <w:rPr>
          <w:noProof/>
          <w:lang w:val="en-CA" w:eastAsia="en-CA"/>
        </w:rPr>
        <w:lastRenderedPageBreak/>
        <w:drawing>
          <wp:inline distT="0" distB="0" distL="0" distR="0">
            <wp:extent cx="4775200" cy="4330700"/>
            <wp:effectExtent l="0" t="0" r="6350" b="0"/>
            <wp:docPr id="55" name="Picture 248" descr="http://www.eos.ubc.ca/ubcgif/iag/sftwrdocs/dcip2d/dcip2d-manual/fig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www.eos.ubc.ca/ubcgif/iag/sftwrdocs/dcip2d/dcip2d-manual/fig4.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75200" cy="4330700"/>
                    </a:xfrm>
                    <a:prstGeom prst="rect">
                      <a:avLst/>
                    </a:prstGeom>
                    <a:noFill/>
                    <a:ln>
                      <a:noFill/>
                    </a:ln>
                  </pic:spPr>
                </pic:pic>
              </a:graphicData>
            </a:graphic>
          </wp:inline>
        </w:drawing>
      </w:r>
    </w:p>
    <w:p w:rsidR="007E3981" w:rsidRDefault="007E3981">
      <w:pPr>
        <w:pStyle w:val="NormalWeb"/>
        <w:keepNext/>
        <w:jc w:val="center"/>
      </w:pPr>
      <w:r>
        <w:br/>
      </w:r>
      <w:bookmarkStart w:id="454" w:name="FIG4"/>
      <w:del w:id="455" w:author="EOS" w:date="2011-06-16T15:34:00Z">
        <w:r w:rsidR="00962591" w:rsidRPr="00962591">
          <w:rPr>
            <w:rStyle w:val="FigurestyleChar"/>
            <w:rPrChange w:id="456" w:author="EOS" w:date="2011-06-16T16:11:00Z">
              <w:rPr>
                <w:rStyle w:val="FigurestyleChar"/>
                <w:b/>
                <w:sz w:val="27"/>
              </w:rPr>
            </w:rPrChange>
          </w:rPr>
          <w:delText>Figure 4</w:delText>
        </w:r>
        <w:bookmarkEnd w:id="454"/>
        <w:r w:rsidR="00962591" w:rsidRPr="00962591">
          <w:rPr>
            <w:rStyle w:val="FigurestyleChar"/>
            <w:rPrChange w:id="457" w:author="EOS" w:date="2011-06-16T16:11:00Z">
              <w:rPr>
                <w:rStyle w:val="FigurestyleChar"/>
                <w:b/>
                <w:sz w:val="27"/>
              </w:rPr>
            </w:rPrChange>
          </w:rPr>
          <w:delText xml:space="preserve">. </w:delText>
        </w:r>
      </w:del>
      <w:proofErr w:type="gramStart"/>
      <w:ins w:id="458" w:author="EOS" w:date="2011-06-16T15:34:00Z">
        <w:r w:rsidRPr="00E66FE7">
          <w:rPr>
            <w:rStyle w:val="FigurestyleChar"/>
          </w:rPr>
          <w:t xml:space="preserve">Figure </w:t>
        </w:r>
        <w:proofErr w:type="gramEnd"/>
        <w:r w:rsidR="00962591" w:rsidRPr="00E66FE7">
          <w:rPr>
            <w:rStyle w:val="FigurestyleChar"/>
          </w:rPr>
          <w:fldChar w:fldCharType="begin"/>
        </w:r>
        <w:r w:rsidRPr="00E66FE7">
          <w:rPr>
            <w:rStyle w:val="FigurestyleChar"/>
          </w:rPr>
          <w:instrText xml:space="preserve"> SEQ Figure \* ARABIC </w:instrText>
        </w:r>
        <w:r w:rsidR="00962591" w:rsidRPr="00E66FE7">
          <w:rPr>
            <w:rStyle w:val="FigurestyleChar"/>
          </w:rPr>
          <w:fldChar w:fldCharType="separate"/>
        </w:r>
      </w:ins>
      <w:ins w:id="459" w:author="EOS" w:date="2011-09-07T12:31:00Z">
        <w:r w:rsidR="00F26A78">
          <w:rPr>
            <w:rStyle w:val="FigurestyleChar"/>
            <w:noProof/>
          </w:rPr>
          <w:t>4</w:t>
        </w:r>
      </w:ins>
      <w:ins w:id="460" w:author="EOS" w:date="2011-06-16T15:34:00Z">
        <w:r w:rsidR="00962591" w:rsidRPr="00E66FE7">
          <w:rPr>
            <w:rStyle w:val="FigurestyleChar"/>
          </w:rPr>
          <w:fldChar w:fldCharType="end"/>
        </w:r>
        <w:proofErr w:type="gramStart"/>
        <w:r w:rsidRPr="00E66FE7">
          <w:rPr>
            <w:rStyle w:val="FigurestyleChar"/>
          </w:rPr>
          <w:t>.</w:t>
        </w:r>
        <w:proofErr w:type="gramEnd"/>
        <w:r w:rsidRPr="00E66FE7">
          <w:rPr>
            <w:rStyle w:val="FigurestyleChar"/>
          </w:rPr>
          <w:t xml:space="preserve"> </w:t>
        </w:r>
      </w:ins>
      <w:r w:rsidRPr="00E66FE7">
        <w:rPr>
          <w:rStyle w:val="FigurestyleChar"/>
        </w:rPr>
        <w:t>Panel (a) is the chargeability model associated with the conductivity in Figure 3(a). Panel (b) is the apparent chargeability pseudo-section measured using a pole-dipole array with a=10 m and n=1</w:t>
      </w:r>
      <w:proofErr w:type="gramStart"/>
      <w:r w:rsidRPr="00E66FE7">
        <w:rPr>
          <w:rStyle w:val="FigurestyleChar"/>
        </w:rPr>
        <w:t>,8</w:t>
      </w:r>
      <w:proofErr w:type="gramEnd"/>
      <w:r w:rsidRPr="00E66FE7">
        <w:rPr>
          <w:rStyle w:val="FigurestyleChar"/>
        </w:rPr>
        <w:t>. The data have been contaminated by Gaussian noise</w:t>
      </w:r>
      <w:r>
        <w:t xml:space="preserve">. </w:t>
      </w:r>
    </w:p>
    <w:p w:rsidR="007E3981" w:rsidRDefault="00F24369" w:rsidP="00156100">
      <w:pPr>
        <w:pStyle w:val="Heading2"/>
        <w:rPr>
          <w:rFonts w:ascii="Verdana" w:hAnsi="Verdana" w:cs="Verdana"/>
          <w:b w:val="0"/>
          <w:bCs w:val="0"/>
          <w:color w:val="000000"/>
          <w:position w:val="-1"/>
          <w:sz w:val="16"/>
          <w:szCs w:val="16"/>
        </w:rPr>
        <w:sectPr w:rsidR="007E3981" w:rsidSect="00156100">
          <w:pgSz w:w="12240" w:h="15840"/>
          <w:pgMar w:top="660" w:right="1350" w:bottom="720" w:left="1040" w:header="720" w:footer="720" w:gutter="0"/>
          <w:cols w:space="720" w:equalWidth="0">
            <w:col w:w="9850"/>
          </w:cols>
          <w:noEndnote/>
        </w:sectPr>
      </w:pPr>
      <w:bookmarkStart w:id="461" w:name="_Toc296000694"/>
      <w:bookmarkStart w:id="462" w:name="_Toc296063677"/>
      <w:r>
        <w:pict>
          <v:rect id="_x0000_i1034" style="width:0;height:1.5pt" o:hralign="center" o:hrstd="t" o:hr="t" fillcolor="#a0a0a0" stroked="f"/>
        </w:pict>
      </w:r>
      <w:bookmarkEnd w:id="461"/>
      <w:bookmarkEnd w:id="462"/>
    </w:p>
    <w:p w:rsidR="007E3981" w:rsidRDefault="007E3981" w:rsidP="00156100">
      <w:pPr>
        <w:pStyle w:val="Heading2"/>
      </w:pPr>
      <w:bookmarkStart w:id="463" w:name="General_methodiology_Inv_theory"/>
      <w:bookmarkStart w:id="464" w:name="_Toc296000695"/>
      <w:bookmarkStart w:id="465" w:name="_Toc296063678"/>
      <w:r>
        <w:lastRenderedPageBreak/>
        <w:t>General methodology for inverting DC and IP data</w:t>
      </w:r>
      <w:bookmarkEnd w:id="463"/>
      <w:bookmarkEnd w:id="464"/>
      <w:bookmarkEnd w:id="465"/>
    </w:p>
    <w:p w:rsidR="007E3981" w:rsidRDefault="007E3981" w:rsidP="00156100">
      <w:pPr>
        <w:pStyle w:val="NormalWeb"/>
      </w:pPr>
      <w:r>
        <w:t xml:space="preserve">The computing programs outlined in this manual solve two inverse problems. In the first we invert the DC potentials </w:t>
      </w:r>
      <w:r w:rsidR="00E1549D">
        <w:rPr>
          <w:noProof/>
          <w:lang w:val="en-CA" w:eastAsia="en-CA"/>
        </w:rPr>
        <w:drawing>
          <wp:inline distT="0" distB="0" distL="0" distR="0">
            <wp:extent cx="152400" cy="165100"/>
            <wp:effectExtent l="0" t="0" r="0" b="6350"/>
            <wp:docPr id="57" name="Picture 562" descr="http://www.eos.ubc.ca/ubcgif/iag/sftwrdocs/dcip2d/dcip2d-manual/phs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http://www.eos.ubc.ca/ubcgif/iag/sftwrdocs/dcip2d/dcip2d-manual/phsg.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165100"/>
                    </a:xfrm>
                    <a:prstGeom prst="rect">
                      <a:avLst/>
                    </a:prstGeom>
                    <a:noFill/>
                    <a:ln>
                      <a:noFill/>
                    </a:ln>
                  </pic:spPr>
                </pic:pic>
              </a:graphicData>
            </a:graphic>
          </wp:inline>
        </w:drawing>
      </w:r>
      <w:r>
        <w:t xml:space="preserve"> (or equivalently the data in </w:t>
      </w:r>
      <w:del w:id="466" w:author="EOS" w:date="2011-06-17T11:01:00Z">
        <w:r w:rsidR="00962591" w:rsidDel="0004257A">
          <w:fldChar w:fldCharType="begin"/>
        </w:r>
        <w:r w:rsidDel="0004257A">
          <w:delInstrText xml:space="preserve"> HYPERLINK \l "FIG3" </w:delInstrText>
        </w:r>
        <w:r w:rsidR="00962591" w:rsidDel="0004257A">
          <w:fldChar w:fldCharType="separate"/>
        </w:r>
        <w:r w:rsidDel="0004257A">
          <w:rPr>
            <w:rStyle w:val="Hyperlink"/>
          </w:rPr>
          <w:delText>Figure 3b</w:delText>
        </w:r>
        <w:r w:rsidR="00962591" w:rsidDel="0004257A">
          <w:fldChar w:fldCharType="end"/>
        </w:r>
      </w:del>
      <w:ins w:id="467" w:author="EOS" w:date="2011-06-17T11:01:00Z">
        <w:r w:rsidR="00962591">
          <w:fldChar w:fldCharType="begin"/>
        </w:r>
        <w:r>
          <w:instrText xml:space="preserve"> HYPERLINK \l "FIG3" </w:instrText>
        </w:r>
        <w:r w:rsidR="00962591">
          <w:fldChar w:fldCharType="separate"/>
        </w:r>
        <w:r>
          <w:rPr>
            <w:rStyle w:val="Hyperlink"/>
          </w:rPr>
          <w:t>figure 3b</w:t>
        </w:r>
        <w:r w:rsidR="00962591">
          <w:fldChar w:fldCharType="end"/>
        </w:r>
      </w:ins>
      <w:r>
        <w:t xml:space="preserve">) to recover the electrical conductivity </w:t>
      </w:r>
      <w:r w:rsidR="00E1549D">
        <w:rPr>
          <w:noProof/>
          <w:lang w:val="en-CA" w:eastAsia="en-CA"/>
        </w:rPr>
        <w:drawing>
          <wp:inline distT="0" distB="0" distL="0" distR="0">
            <wp:extent cx="88900" cy="63500"/>
            <wp:effectExtent l="0" t="0" r="6350" b="0"/>
            <wp:docPr id="58" name="Picture 561" descr="http://www.eos.ubc.ca/ubcgif/iag/sftwrdocs/dcip2d/dcip2d-manual/s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www.eos.ubc.ca/ubcgif/iag/sftwrdocs/dcip2d/dcip2d-manual/sig.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00" cy="63500"/>
                    </a:xfrm>
                    <a:prstGeom prst="rect">
                      <a:avLst/>
                    </a:prstGeom>
                    <a:noFill/>
                    <a:ln>
                      <a:noFill/>
                    </a:ln>
                  </pic:spPr>
                </pic:pic>
              </a:graphicData>
            </a:graphic>
          </wp:inline>
        </w:drawing>
      </w:r>
      <w:r>
        <w:rPr>
          <w:i/>
          <w:iCs/>
        </w:rPr>
        <w:t>(</w:t>
      </w:r>
      <w:proofErr w:type="spellStart"/>
      <w:r>
        <w:rPr>
          <w:i/>
          <w:iCs/>
        </w:rPr>
        <w:t>x</w:t>
      </w:r>
      <w:proofErr w:type="gramStart"/>
      <w:r>
        <w:rPr>
          <w:i/>
          <w:iCs/>
        </w:rPr>
        <w:t>,z</w:t>
      </w:r>
      <w:proofErr w:type="spellEnd"/>
      <w:proofErr w:type="gramEnd"/>
      <w:r>
        <w:rPr>
          <w:i/>
          <w:iCs/>
        </w:rPr>
        <w:t>)</w:t>
      </w:r>
      <w:r>
        <w:t xml:space="preserve">. This is a nonlinear inverse problem that requires linearization of the data equations and subsequent iteration steps. Next, we invert the IP data in </w:t>
      </w:r>
      <w:del w:id="468" w:author="EOS" w:date="2011-06-17T11:01:00Z">
        <w:r w:rsidR="00962591" w:rsidDel="0004257A">
          <w:fldChar w:fldCharType="begin"/>
        </w:r>
        <w:r w:rsidDel="0004257A">
          <w:delInstrText xml:space="preserve"> HYPERLINK \l "FIG4" </w:delInstrText>
        </w:r>
        <w:r w:rsidR="00962591" w:rsidDel="0004257A">
          <w:fldChar w:fldCharType="separate"/>
        </w:r>
        <w:r w:rsidDel="0004257A">
          <w:rPr>
            <w:rStyle w:val="Hyperlink"/>
          </w:rPr>
          <w:delText>Figure 4b</w:delText>
        </w:r>
        <w:r w:rsidR="00962591" w:rsidDel="0004257A">
          <w:fldChar w:fldCharType="end"/>
        </w:r>
      </w:del>
      <w:ins w:id="469" w:author="EOS" w:date="2011-06-17T11:01:00Z">
        <w:r w:rsidR="00962591">
          <w:fldChar w:fldCharType="begin"/>
        </w:r>
        <w:r>
          <w:instrText xml:space="preserve"> HYPERLINK \l "FIG4" </w:instrText>
        </w:r>
        <w:r w:rsidR="00962591">
          <w:fldChar w:fldCharType="separate"/>
        </w:r>
        <w:r>
          <w:rPr>
            <w:rStyle w:val="Hyperlink"/>
          </w:rPr>
          <w:t>figure 4b</w:t>
        </w:r>
        <w:r w:rsidR="00962591">
          <w:fldChar w:fldCharType="end"/>
        </w:r>
      </w:ins>
      <w:r>
        <w:t xml:space="preserve"> to recover the chargeability </w:t>
      </w:r>
      <w:r w:rsidR="00E1549D">
        <w:rPr>
          <w:noProof/>
          <w:lang w:val="en-CA" w:eastAsia="en-CA"/>
        </w:rPr>
        <w:drawing>
          <wp:inline distT="0" distB="0" distL="0" distR="0">
            <wp:extent cx="63500" cy="114300"/>
            <wp:effectExtent l="0" t="0" r="0" b="0"/>
            <wp:docPr id="59" name="Picture 560" descr="http://www.eos.ubc.ca/ubcgif/iag/sftwrdocs/dcip2d/dcip2d-manual/e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http://www.eos.ubc.ca/ubcgif/iag/sftwrdocs/dcip2d/dcip2d-manual/eta.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00" cy="114300"/>
                    </a:xfrm>
                    <a:prstGeom prst="rect">
                      <a:avLst/>
                    </a:prstGeom>
                    <a:noFill/>
                    <a:ln>
                      <a:noFill/>
                    </a:ln>
                  </pic:spPr>
                </pic:pic>
              </a:graphicData>
            </a:graphic>
          </wp:inline>
        </w:drawing>
      </w:r>
      <w:r>
        <w:rPr>
          <w:i/>
          <w:iCs/>
        </w:rPr>
        <w:t>(</w:t>
      </w:r>
      <w:proofErr w:type="spellStart"/>
      <w:r>
        <w:rPr>
          <w:i/>
          <w:iCs/>
        </w:rPr>
        <w:t>x</w:t>
      </w:r>
      <w:proofErr w:type="gramStart"/>
      <w:r>
        <w:rPr>
          <w:i/>
          <w:iCs/>
        </w:rPr>
        <w:t>,z</w:t>
      </w:r>
      <w:proofErr w:type="spellEnd"/>
      <w:proofErr w:type="gramEnd"/>
      <w:r>
        <w:rPr>
          <w:i/>
          <w:iCs/>
        </w:rPr>
        <w:t>)</w:t>
      </w:r>
      <w:r>
        <w:t>. Because chargeabilities are usually small quantities (</w:t>
      </w:r>
      <w:r w:rsidR="00E1549D">
        <w:rPr>
          <w:noProof/>
          <w:lang w:val="en-CA" w:eastAsia="en-CA"/>
        </w:rPr>
        <w:drawing>
          <wp:inline distT="0" distB="0" distL="0" distR="0">
            <wp:extent cx="63500" cy="114300"/>
            <wp:effectExtent l="0" t="0" r="0" b="0"/>
            <wp:docPr id="60" name="Picture 559" descr="http://www.eos.ubc.ca/ubcgif/iag/sftwrdocs/dcip2d/dcip2d-manual/e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www.eos.ubc.ca/ubcgif/iag/sftwrdocs/dcip2d/dcip2d-manual/eta.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00" cy="114300"/>
                    </a:xfrm>
                    <a:prstGeom prst="rect">
                      <a:avLst/>
                    </a:prstGeom>
                    <a:noFill/>
                    <a:ln>
                      <a:noFill/>
                    </a:ln>
                  </pic:spPr>
                </pic:pic>
              </a:graphicData>
            </a:graphic>
          </wp:inline>
        </w:drawing>
      </w:r>
      <w:r>
        <w:t xml:space="preserve"> &lt; </w:t>
      </w:r>
      <w:r>
        <w:rPr>
          <w:i/>
          <w:iCs/>
        </w:rPr>
        <w:t>0.3</w:t>
      </w:r>
      <w:r>
        <w:t xml:space="preserve">) it is possible to linearize </w:t>
      </w:r>
      <w:hyperlink w:anchor="EQN6" w:history="1">
        <w:r>
          <w:rPr>
            <w:rStyle w:val="Hyperlink"/>
          </w:rPr>
          <w:t>equation (8)</w:t>
        </w:r>
      </w:hyperlink>
      <w:r>
        <w:t xml:space="preserve"> and derive a linear system of equations to be solved. Irrespective of which data set is being inverted however, we basically use the same methodology to carry out the inversions. </w:t>
      </w:r>
    </w:p>
    <w:p w:rsidR="007E3981" w:rsidRDefault="007E3981" w:rsidP="00156100">
      <w:pPr>
        <w:pStyle w:val="NormalWeb"/>
      </w:pPr>
      <w:r>
        <w:t xml:space="preserve">To outline our methodology it is convenient to introduce a single notation for the "data" and for the "model". We let </w:t>
      </w:r>
      <w:r>
        <w:rPr>
          <w:b/>
          <w:bCs/>
        </w:rPr>
        <w:t>d</w:t>
      </w:r>
      <w:r>
        <w:t xml:space="preserve"> = </w:t>
      </w:r>
      <w:r>
        <w:rPr>
          <w:i/>
          <w:iCs/>
        </w:rPr>
        <w:t>(d</w:t>
      </w:r>
      <w:r>
        <w:rPr>
          <w:i/>
          <w:iCs/>
          <w:vertAlign w:val="subscript"/>
        </w:rPr>
        <w:t>1</w:t>
      </w:r>
      <w:proofErr w:type="gramStart"/>
      <w:r>
        <w:rPr>
          <w:i/>
          <w:iCs/>
        </w:rPr>
        <w:t>,d</w:t>
      </w:r>
      <w:r>
        <w:rPr>
          <w:i/>
          <w:iCs/>
          <w:vertAlign w:val="subscript"/>
        </w:rPr>
        <w:t>2</w:t>
      </w:r>
      <w:proofErr w:type="gramEnd"/>
      <w:r>
        <w:rPr>
          <w:i/>
          <w:iCs/>
        </w:rPr>
        <w:t>,...,</w:t>
      </w:r>
      <w:proofErr w:type="spellStart"/>
      <w:r>
        <w:rPr>
          <w:i/>
          <w:iCs/>
        </w:rPr>
        <w:t>d</w:t>
      </w:r>
      <w:r>
        <w:rPr>
          <w:i/>
          <w:iCs/>
          <w:vertAlign w:val="subscript"/>
        </w:rPr>
        <w:t>N</w:t>
      </w:r>
      <w:proofErr w:type="spellEnd"/>
      <w:r>
        <w:rPr>
          <w:i/>
          <w:iCs/>
        </w:rPr>
        <w:t>)</w:t>
      </w:r>
      <w:r>
        <w:t xml:space="preserve"> denote the data. So </w:t>
      </w:r>
      <w:r>
        <w:rPr>
          <w:i/>
          <w:iCs/>
        </w:rPr>
        <w:t>d</w:t>
      </w:r>
      <w:r>
        <w:rPr>
          <w:i/>
          <w:iCs/>
          <w:vertAlign w:val="subscript"/>
        </w:rPr>
        <w:t>i</w:t>
      </w:r>
      <w:r>
        <w:t xml:space="preserve"> could be the </w:t>
      </w:r>
      <w:proofErr w:type="spellStart"/>
      <w:r>
        <w:rPr>
          <w:i/>
          <w:iCs/>
        </w:rPr>
        <w:t>i</w:t>
      </w:r>
      <w:r>
        <w:rPr>
          <w:vertAlign w:val="superscript"/>
        </w:rPr>
        <w:t>th</w:t>
      </w:r>
      <w:proofErr w:type="spellEnd"/>
      <w:r>
        <w:t xml:space="preserve"> potential in a dc resistivity data set or the </w:t>
      </w:r>
      <w:proofErr w:type="spellStart"/>
      <w:r>
        <w:rPr>
          <w:i/>
          <w:iCs/>
        </w:rPr>
        <w:t>i</w:t>
      </w:r>
      <w:r>
        <w:rPr>
          <w:vertAlign w:val="superscript"/>
        </w:rPr>
        <w:t>th</w:t>
      </w:r>
      <w:proofErr w:type="spellEnd"/>
      <w:r>
        <w:t xml:space="preserve"> apparent chargeability in an IP survey. Let the physical property of interest be denoted by the symbol </w:t>
      </w:r>
      <w:r>
        <w:rPr>
          <w:i/>
          <w:iCs/>
        </w:rPr>
        <w:t>m</w:t>
      </w:r>
      <w:r>
        <w:t xml:space="preserve">. The quantity </w:t>
      </w:r>
      <w:r>
        <w:rPr>
          <w:i/>
          <w:iCs/>
        </w:rPr>
        <w:t>m</w:t>
      </w:r>
      <w:r>
        <w:rPr>
          <w:i/>
          <w:iCs/>
          <w:vertAlign w:val="subscript"/>
        </w:rPr>
        <w:t>i</w:t>
      </w:r>
      <w:r>
        <w:t xml:space="preserve"> can denote the conductivity or chargeability for the </w:t>
      </w:r>
      <w:proofErr w:type="spellStart"/>
      <w:r>
        <w:rPr>
          <w:i/>
          <w:iCs/>
        </w:rPr>
        <w:t>i</w:t>
      </w:r>
      <w:r>
        <w:rPr>
          <w:vertAlign w:val="superscript"/>
        </w:rPr>
        <w:t>th</w:t>
      </w:r>
      <w:proofErr w:type="spellEnd"/>
      <w:r>
        <w:t xml:space="preserve"> cell. For the inversion we choose </w:t>
      </w:r>
      <w:r>
        <w:rPr>
          <w:i/>
          <w:iCs/>
        </w:rPr>
        <w:t>m</w:t>
      </w:r>
      <w:r>
        <w:rPr>
          <w:i/>
          <w:iCs/>
          <w:vertAlign w:val="subscript"/>
        </w:rPr>
        <w:t>i</w:t>
      </w:r>
      <w:r>
        <w:t xml:space="preserve"> = </w:t>
      </w:r>
      <w:proofErr w:type="gramStart"/>
      <w:r>
        <w:rPr>
          <w:rStyle w:val="HTMLTypewriter"/>
        </w:rPr>
        <w:t>ln(</w:t>
      </w:r>
      <w:proofErr w:type="gramEnd"/>
      <w:r>
        <w:t xml:space="preserve"> </w:t>
      </w:r>
      <w:r w:rsidR="00E1549D">
        <w:rPr>
          <w:noProof/>
          <w:lang w:val="en-CA" w:eastAsia="en-CA"/>
        </w:rPr>
        <w:drawing>
          <wp:inline distT="0" distB="0" distL="0" distR="0">
            <wp:extent cx="88900" cy="63500"/>
            <wp:effectExtent l="0" t="0" r="6350" b="0"/>
            <wp:docPr id="61" name="Picture 558" descr="http://www.eos.ubc.ca/ubcgif/iag/sftwrdocs/dcip2d/dcip2d-manual/s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www.eos.ubc.ca/ubcgif/iag/sftwrdocs/dcip2d/dcip2d-manual/sig.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00" cy="63500"/>
                    </a:xfrm>
                    <a:prstGeom prst="rect">
                      <a:avLst/>
                    </a:prstGeom>
                    <a:noFill/>
                    <a:ln>
                      <a:noFill/>
                    </a:ln>
                  </pic:spPr>
                </pic:pic>
              </a:graphicData>
            </a:graphic>
          </wp:inline>
        </w:drawing>
      </w:r>
      <w:proofErr w:type="spellStart"/>
      <w:r>
        <w:rPr>
          <w:i/>
          <w:iCs/>
          <w:vertAlign w:val="subscript"/>
        </w:rPr>
        <w:t>i</w:t>
      </w:r>
      <w:proofErr w:type="spellEnd"/>
      <w:r>
        <w:t xml:space="preserve"> ), when inverting for conductivities and </w:t>
      </w:r>
      <w:r>
        <w:rPr>
          <w:i/>
          <w:iCs/>
        </w:rPr>
        <w:t>m</w:t>
      </w:r>
      <w:r>
        <w:rPr>
          <w:i/>
          <w:iCs/>
          <w:vertAlign w:val="subscript"/>
        </w:rPr>
        <w:t>i</w:t>
      </w:r>
      <w:r>
        <w:t xml:space="preserve"> = </w:t>
      </w:r>
      <w:r w:rsidR="00E1549D">
        <w:rPr>
          <w:noProof/>
          <w:lang w:val="en-CA" w:eastAsia="en-CA"/>
        </w:rPr>
        <w:drawing>
          <wp:inline distT="0" distB="0" distL="0" distR="0">
            <wp:extent cx="63500" cy="114300"/>
            <wp:effectExtent l="0" t="0" r="0" b="0"/>
            <wp:docPr id="62" name="Picture 557" descr="http://www.eos.ubc.ca/ubcgif/iag/sftwrdocs/dcip2d/dcip2d-manual/e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www.eos.ubc.ca/ubcgif/iag/sftwrdocs/dcip2d/dcip2d-manual/eta.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00" cy="114300"/>
                    </a:xfrm>
                    <a:prstGeom prst="rect">
                      <a:avLst/>
                    </a:prstGeom>
                    <a:noFill/>
                    <a:ln>
                      <a:noFill/>
                    </a:ln>
                  </pic:spPr>
                </pic:pic>
              </a:graphicData>
            </a:graphic>
          </wp:inline>
        </w:drawing>
      </w:r>
      <w:r>
        <w:rPr>
          <w:i/>
          <w:iCs/>
          <w:vertAlign w:val="subscript"/>
        </w:rPr>
        <w:t>i</w:t>
      </w:r>
      <w:r>
        <w:t xml:space="preserve"> when reconstructing the chargeability section. </w:t>
      </w:r>
    </w:p>
    <w:p w:rsidR="007E3981" w:rsidRDefault="007E3981" w:rsidP="00156100">
      <w:pPr>
        <w:pStyle w:val="NormalWeb"/>
      </w:pPr>
      <w:r>
        <w:t xml:space="preserve">The goal of the inversion is to recover a model vector </w:t>
      </w:r>
      <w:r>
        <w:rPr>
          <w:b/>
          <w:bCs/>
        </w:rPr>
        <w:t>m</w:t>
      </w:r>
      <w:r>
        <w:t xml:space="preserve"> = </w:t>
      </w:r>
      <w:r>
        <w:rPr>
          <w:i/>
          <w:iCs/>
        </w:rPr>
        <w:t>(m</w:t>
      </w:r>
      <w:r>
        <w:rPr>
          <w:i/>
          <w:iCs/>
          <w:vertAlign w:val="subscript"/>
        </w:rPr>
        <w:t>1</w:t>
      </w:r>
      <w:proofErr w:type="gramStart"/>
      <w:r>
        <w:rPr>
          <w:i/>
          <w:iCs/>
        </w:rPr>
        <w:t>,m</w:t>
      </w:r>
      <w:r>
        <w:rPr>
          <w:i/>
          <w:iCs/>
          <w:vertAlign w:val="subscript"/>
        </w:rPr>
        <w:t>2</w:t>
      </w:r>
      <w:proofErr w:type="gramEnd"/>
      <w:r>
        <w:rPr>
          <w:i/>
          <w:iCs/>
        </w:rPr>
        <w:t>,...,</w:t>
      </w:r>
      <w:proofErr w:type="spellStart"/>
      <w:r>
        <w:rPr>
          <w:i/>
          <w:iCs/>
        </w:rPr>
        <w:t>m</w:t>
      </w:r>
      <w:r>
        <w:rPr>
          <w:i/>
          <w:iCs/>
          <w:vertAlign w:val="subscript"/>
        </w:rPr>
        <w:t>M</w:t>
      </w:r>
      <w:proofErr w:type="spellEnd"/>
      <w:r>
        <w:rPr>
          <w:i/>
          <w:iCs/>
        </w:rPr>
        <w:t>),</w:t>
      </w:r>
      <w:r>
        <w:t xml:space="preserve"> which acceptably reproduces the N observations </w:t>
      </w:r>
      <w:proofErr w:type="spellStart"/>
      <w:r>
        <w:rPr>
          <w:b/>
          <w:bCs/>
        </w:rPr>
        <w:t>d</w:t>
      </w:r>
      <w:r>
        <w:rPr>
          <w:b/>
          <w:bCs/>
          <w:vertAlign w:val="superscript"/>
        </w:rPr>
        <w:t>obs</w:t>
      </w:r>
      <w:proofErr w:type="spellEnd"/>
      <w:r>
        <w:t xml:space="preserve"> = </w:t>
      </w:r>
      <w:r>
        <w:rPr>
          <w:i/>
          <w:iCs/>
        </w:rPr>
        <w:t>(d</w:t>
      </w:r>
      <w:r>
        <w:rPr>
          <w:i/>
          <w:iCs/>
          <w:vertAlign w:val="subscript"/>
        </w:rPr>
        <w:t>1</w:t>
      </w:r>
      <w:r>
        <w:rPr>
          <w:i/>
          <w:iCs/>
          <w:vertAlign w:val="superscript"/>
        </w:rPr>
        <w:t>obs</w:t>
      </w:r>
      <w:r>
        <w:rPr>
          <w:i/>
          <w:iCs/>
        </w:rPr>
        <w:t>,d</w:t>
      </w:r>
      <w:r>
        <w:rPr>
          <w:i/>
          <w:iCs/>
          <w:vertAlign w:val="subscript"/>
        </w:rPr>
        <w:t>2</w:t>
      </w:r>
      <w:r>
        <w:rPr>
          <w:i/>
          <w:iCs/>
          <w:vertAlign w:val="superscript"/>
        </w:rPr>
        <w:t>obs</w:t>
      </w:r>
      <w:r>
        <w:rPr>
          <w:i/>
          <w:iCs/>
        </w:rPr>
        <w:t>,...,</w:t>
      </w:r>
      <w:proofErr w:type="spellStart"/>
      <w:r>
        <w:rPr>
          <w:i/>
          <w:iCs/>
        </w:rPr>
        <w:t>d</w:t>
      </w:r>
      <w:r>
        <w:rPr>
          <w:i/>
          <w:iCs/>
          <w:vertAlign w:val="subscript"/>
        </w:rPr>
        <w:t>N</w:t>
      </w:r>
      <w:r>
        <w:rPr>
          <w:i/>
          <w:iCs/>
          <w:vertAlign w:val="superscript"/>
        </w:rPr>
        <w:t>obs</w:t>
      </w:r>
      <w:proofErr w:type="spellEnd"/>
      <w:r>
        <w:rPr>
          <w:i/>
          <w:iCs/>
        </w:rPr>
        <w:t>)</w:t>
      </w:r>
      <w:r>
        <w:t xml:space="preserve">. Importantly, the data are noise </w:t>
      </w:r>
      <w:proofErr w:type="gramStart"/>
      <w:r>
        <w:t>contaminated,</w:t>
      </w:r>
      <w:proofErr w:type="gramEnd"/>
      <w:r>
        <w:t xml:space="preserve"> therefore we don't want to fit them precisely. A perfect fit in our case would be indicative, that incorrect earth model is recovered, as some features observed in the constructed model would assuredly be artifacts of the noise. </w:t>
      </w:r>
    </w:p>
    <w:p w:rsidR="007E3981" w:rsidRDefault="007E3981" w:rsidP="00156100">
      <w:pPr>
        <w:pStyle w:val="NormalWeb"/>
      </w:pPr>
      <w:r>
        <w:t xml:space="preserve">Alternatively, if we fit the data too poorly then information about the conductivity that is coded in the data will not have been recovered. Our objective therefore is neither to </w:t>
      </w:r>
      <w:proofErr w:type="spellStart"/>
      <w:r>
        <w:t>underfit</w:t>
      </w:r>
      <w:proofErr w:type="spellEnd"/>
      <w:r>
        <w:t xml:space="preserve">, nor </w:t>
      </w:r>
      <w:proofErr w:type="spellStart"/>
      <w:r>
        <w:t>overfit</w:t>
      </w:r>
      <w:proofErr w:type="spellEnd"/>
      <w:r>
        <w:t xml:space="preserve"> the data. Rather, we want to find a model which reproduces the data only to within an amount that is justified by the estimated uncertainty in the data. To accomplish this we introduce a global misfit criterion </w:t>
      </w:r>
    </w:p>
    <w:p w:rsidR="007E3981" w:rsidRDefault="00E1549D" w:rsidP="0015610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0"/>
          <w:szCs w:val="20"/>
        </w:rPr>
      </w:pPr>
      <w:r>
        <w:rPr>
          <w:rFonts w:ascii="Courier New" w:hAnsi="Courier New" w:cs="Courier New"/>
          <w:noProof/>
          <w:sz w:val="20"/>
          <w:szCs w:val="20"/>
          <w:lang w:val="en-CA" w:eastAsia="en-CA"/>
        </w:rPr>
        <w:drawing>
          <wp:inline distT="0" distB="0" distL="0" distR="0" wp14:anchorId="3832575F" wp14:editId="7E4EA3A3">
            <wp:extent cx="1612900" cy="342900"/>
            <wp:effectExtent l="0" t="0" r="6350" b="0"/>
            <wp:docPr id="63" name="Picture 556" descr="http://www.eos.ubc.ca/ubcgif/iag/sftwrdocs/dcip2d/dcip2d-manual/eqn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www.eos.ubc.ca/ubcgif/iag/sftwrdocs/dcip2d/dcip2d-manual/eqn7.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12900" cy="342900"/>
                    </a:xfrm>
                    <a:prstGeom prst="rect">
                      <a:avLst/>
                    </a:prstGeom>
                    <a:noFill/>
                    <a:ln>
                      <a:noFill/>
                    </a:ln>
                  </pic:spPr>
                </pic:pic>
              </a:graphicData>
            </a:graphic>
          </wp:inline>
        </w:drawing>
      </w:r>
      <w:r w:rsidR="007E3981">
        <w:rPr>
          <w:rFonts w:ascii="Courier New" w:hAnsi="Courier New" w:cs="Courier New"/>
          <w:sz w:val="20"/>
          <w:szCs w:val="20"/>
        </w:rPr>
        <w:t xml:space="preserve">    </w:t>
      </w:r>
      <w:bookmarkStart w:id="470" w:name="EQN7"/>
      <w:r w:rsidR="007E3981" w:rsidRPr="00B50777">
        <w:rPr>
          <w:b/>
        </w:rPr>
        <w:t>(10)</w:t>
      </w:r>
      <w:bookmarkEnd w:id="470"/>
    </w:p>
    <w:p w:rsidR="007E3981" w:rsidRDefault="007E3981" w:rsidP="00156100">
      <w:pPr>
        <w:pStyle w:val="NormalWeb"/>
      </w:pPr>
      <w:proofErr w:type="gramStart"/>
      <w:r>
        <w:t>where</w:t>
      </w:r>
      <w:proofErr w:type="gramEnd"/>
      <w:r>
        <w:t xml:space="preserve"> </w:t>
      </w:r>
      <w:proofErr w:type="spellStart"/>
      <w:r>
        <w:rPr>
          <w:b/>
          <w:bCs/>
        </w:rPr>
        <w:t>W</w:t>
      </w:r>
      <w:r>
        <w:rPr>
          <w:vertAlign w:val="subscript"/>
        </w:rPr>
        <w:t>d</w:t>
      </w:r>
      <w:proofErr w:type="spellEnd"/>
      <w:r>
        <w:t xml:space="preserve"> is a datum weighting matrix. In this work we shall assume that the noise contaminating the </w:t>
      </w:r>
      <w:proofErr w:type="spellStart"/>
      <w:r>
        <w:rPr>
          <w:i/>
          <w:iCs/>
        </w:rPr>
        <w:t>j</w:t>
      </w:r>
      <w:r>
        <w:rPr>
          <w:vertAlign w:val="superscript"/>
        </w:rPr>
        <w:t>th</w:t>
      </w:r>
      <w:proofErr w:type="spellEnd"/>
      <w:r>
        <w:t xml:space="preserve"> observation is an uncorrelated Gaussian random variable having zero mean and standard deviation </w:t>
      </w:r>
      <w:r w:rsidR="00E1549D">
        <w:rPr>
          <w:noProof/>
          <w:lang w:val="en-CA" w:eastAsia="en-CA"/>
        </w:rPr>
        <w:drawing>
          <wp:inline distT="0" distB="0" distL="0" distR="0">
            <wp:extent cx="38100" cy="63500"/>
            <wp:effectExtent l="0" t="0" r="0" b="0"/>
            <wp:docPr id="64" name="Picture 555" descr="http://www.eos.ubc.ca/ubcgif/iag/sftwrdocs/dcip2d/dcip2d-manual/ep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www.eos.ubc.ca/ubcgif/iag/sftwrdocs/dcip2d/dcip2d-manual/eps.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 cy="63500"/>
                    </a:xfrm>
                    <a:prstGeom prst="rect">
                      <a:avLst/>
                    </a:prstGeom>
                    <a:noFill/>
                    <a:ln>
                      <a:noFill/>
                    </a:ln>
                  </pic:spPr>
                </pic:pic>
              </a:graphicData>
            </a:graphic>
          </wp:inline>
        </w:drawing>
      </w:r>
      <w:r>
        <w:rPr>
          <w:i/>
          <w:iCs/>
          <w:vertAlign w:val="subscript"/>
        </w:rPr>
        <w:t>j</w:t>
      </w:r>
      <w:r>
        <w:t xml:space="preserve">. As such, an appropriate form for the </w:t>
      </w:r>
      <w:r>
        <w:rPr>
          <w:i/>
          <w:iCs/>
        </w:rPr>
        <w:t>N×N</w:t>
      </w:r>
      <w:r>
        <w:t xml:space="preserve"> matrix </w:t>
      </w:r>
      <w:proofErr w:type="gramStart"/>
      <w:r>
        <w:t xml:space="preserve">is </w:t>
      </w:r>
      <w:proofErr w:type="gramEnd"/>
      <w:r w:rsidR="00E1549D">
        <w:rPr>
          <w:noProof/>
          <w:lang w:val="en-CA" w:eastAsia="en-CA"/>
        </w:rPr>
        <w:drawing>
          <wp:inline distT="0" distB="0" distL="0" distR="0">
            <wp:extent cx="1651000" cy="127000"/>
            <wp:effectExtent l="0" t="0" r="6350" b="6350"/>
            <wp:docPr id="65" name="Picture 554" descr="http://www.eos.ubc.ca/ubcgif/iag/sftwrdocs/dcip2d/dcip2d-manual/eqn7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www.eos.ubc.ca/ubcgif/iag/sftwrdocs/dcip2d/dcip2d-manual/eqn7b.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51000" cy="127000"/>
                    </a:xfrm>
                    <a:prstGeom prst="rect">
                      <a:avLst/>
                    </a:prstGeom>
                    <a:noFill/>
                    <a:ln>
                      <a:noFill/>
                    </a:ln>
                  </pic:spPr>
                </pic:pic>
              </a:graphicData>
            </a:graphic>
          </wp:inline>
        </w:drawing>
      </w:r>
      <w:r>
        <w:t xml:space="preserve">. With this choice, </w:t>
      </w:r>
      <w:r w:rsidR="00E1549D">
        <w:rPr>
          <w:noProof/>
          <w:lang w:val="en-CA" w:eastAsia="en-CA"/>
        </w:rPr>
        <w:drawing>
          <wp:inline distT="0" distB="0" distL="0" distR="0">
            <wp:extent cx="101600" cy="165100"/>
            <wp:effectExtent l="0" t="0" r="0" b="6350"/>
            <wp:docPr id="66" name="Picture 523" descr="http://www.eos.ubc.ca/ubcgif/iag/sftwrdocs/dcip2d/dcip2d-manual/p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www.eos.ubc.ca/ubcgif/iag/sftwrdocs/dcip2d/dcip2d-manual/psi.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65100"/>
                    </a:xfrm>
                    <a:prstGeom prst="rect">
                      <a:avLst/>
                    </a:prstGeom>
                    <a:noFill/>
                    <a:ln>
                      <a:noFill/>
                    </a:ln>
                  </pic:spPr>
                </pic:pic>
              </a:graphicData>
            </a:graphic>
          </wp:inline>
        </w:drawing>
      </w:r>
      <w:r>
        <w:rPr>
          <w:i/>
          <w:iCs/>
          <w:vertAlign w:val="subscript"/>
        </w:rPr>
        <w:t>d</w:t>
      </w:r>
      <w:r>
        <w:t xml:space="preserve"> is the random variable distributed as chi-squared with </w:t>
      </w:r>
      <w:r>
        <w:rPr>
          <w:i/>
          <w:iCs/>
        </w:rPr>
        <w:t>N</w:t>
      </w:r>
      <w:r>
        <w:t xml:space="preserve"> degrees of freedom. Its expected value is approximately equal to </w:t>
      </w:r>
      <w:r>
        <w:rPr>
          <w:i/>
          <w:iCs/>
        </w:rPr>
        <w:t>N</w:t>
      </w:r>
      <w:r>
        <w:t xml:space="preserve"> and accordingly, </w:t>
      </w:r>
      <w:r w:rsidR="00E1549D">
        <w:rPr>
          <w:noProof/>
          <w:lang w:val="en-CA" w:eastAsia="en-CA"/>
        </w:rPr>
        <w:drawing>
          <wp:inline distT="0" distB="0" distL="0" distR="0">
            <wp:extent cx="101600" cy="165100"/>
            <wp:effectExtent l="0" t="0" r="0" b="6350"/>
            <wp:docPr id="67" name="Picture 519" descr="http://www.eos.ubc.ca/ubcgif/iag/sftwrdocs/dcip2d/dcip2d-manual/p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www.eos.ubc.ca/ubcgif/iag/sftwrdocs/dcip2d/dcip2d-manual/psi.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65100"/>
                    </a:xfrm>
                    <a:prstGeom prst="rect">
                      <a:avLst/>
                    </a:prstGeom>
                    <a:noFill/>
                    <a:ln>
                      <a:noFill/>
                    </a:ln>
                  </pic:spPr>
                </pic:pic>
              </a:graphicData>
            </a:graphic>
          </wp:inline>
        </w:drawing>
      </w:r>
      <w:r>
        <w:rPr>
          <w:i/>
          <w:iCs/>
          <w:vertAlign w:val="subscript"/>
        </w:rPr>
        <w:t>d</w:t>
      </w:r>
      <w:r>
        <w:rPr>
          <w:vertAlign w:val="superscript"/>
        </w:rPr>
        <w:t>*</w:t>
      </w:r>
      <w:r>
        <w:t xml:space="preserve">, the target misfit for the inversion, should be approximately equal to this value. </w:t>
      </w:r>
    </w:p>
    <w:p w:rsidR="007E3981" w:rsidRDefault="007E3981" w:rsidP="00156100">
      <w:pPr>
        <w:pStyle w:val="NormalWeb"/>
      </w:pPr>
      <w:r>
        <w:t xml:space="preserve">Earth conductivity distributions are complex. To allow maximum flexibility to produce a model of arbitrary shape it is important that </w:t>
      </w:r>
      <w:r>
        <w:rPr>
          <w:i/>
          <w:iCs/>
        </w:rPr>
        <w:t>M</w:t>
      </w:r>
      <w:r>
        <w:t xml:space="preserve">, the number of cells representing the model, is large. In our inversions </w:t>
      </w:r>
      <w:r>
        <w:rPr>
          <w:i/>
          <w:iCs/>
        </w:rPr>
        <w:t>M</w:t>
      </w:r>
      <w:r>
        <w:t xml:space="preserve"> will almost always be greater than </w:t>
      </w:r>
      <w:r>
        <w:rPr>
          <w:i/>
          <w:iCs/>
        </w:rPr>
        <w:t>N</w:t>
      </w:r>
      <w:r>
        <w:t xml:space="preserve">, the number of data. The inverse problem therefore reduces to finding a set of </w:t>
      </w:r>
      <w:r>
        <w:rPr>
          <w:i/>
          <w:iCs/>
        </w:rPr>
        <w:t>M</w:t>
      </w:r>
      <w:r>
        <w:t xml:space="preserve"> parameters using only </w:t>
      </w:r>
      <w:r>
        <w:rPr>
          <w:i/>
          <w:iCs/>
        </w:rPr>
        <w:t>N</w:t>
      </w:r>
      <w:r>
        <w:t xml:space="preserve"> data constraints under the condition that </w:t>
      </w:r>
      <w:r>
        <w:rPr>
          <w:i/>
          <w:iCs/>
        </w:rPr>
        <w:t>M</w:t>
      </w:r>
      <w:proofErr w:type="gramStart"/>
      <w:r>
        <w:rPr>
          <w:i/>
          <w:iCs/>
        </w:rPr>
        <w:t>,N</w:t>
      </w:r>
      <w:proofErr w:type="gramEnd"/>
      <w:r>
        <w:t>. Clearly the solution is no unique and this non</w:t>
      </w:r>
      <w:ins w:id="471" w:author="EOS" w:date="2011-09-03T11:22:00Z">
        <w:r w:rsidR="00756019">
          <w:t>-</w:t>
        </w:r>
      </w:ins>
      <w:r>
        <w:t xml:space="preserve">uniqueness represents the principle obstacle for obtaining unambiguous information about earth structure from the observations. </w:t>
      </w:r>
    </w:p>
    <w:p w:rsidR="007E3981" w:rsidRDefault="007E3981" w:rsidP="00156100">
      <w:pPr>
        <w:pStyle w:val="NormalWeb"/>
      </w:pPr>
      <w:r>
        <w:t>Any inversion algorithm (if it works) will produce a model, which reproduces the data. But there are infinitely many possible</w:t>
      </w:r>
      <w:r w:rsidRPr="00A42924">
        <w:t xml:space="preserve"> </w:t>
      </w:r>
      <w:r>
        <w:t xml:space="preserve">models. So which one does the algorithm produce? It is not good practice to let the program make a random selection. Rather, a responsible approach is to direct the inversion </w:t>
      </w:r>
      <w:r>
        <w:lastRenderedPageBreak/>
        <w:t xml:space="preserve">algorithm to produce a model that is geologically reasonable and is constrained by additional information if such information is available. This can be implemented by formulating a "model objective function" which, when minimized, produces a model with desirable characteristics. The critical aspect of the inversion is therefore to form the model objective function which we characterize by </w:t>
      </w:r>
      <w:r w:rsidR="00E1549D">
        <w:rPr>
          <w:noProof/>
          <w:lang w:val="en-CA" w:eastAsia="en-CA"/>
        </w:rPr>
        <w:drawing>
          <wp:inline distT="0" distB="0" distL="0" distR="0">
            <wp:extent cx="101600" cy="165100"/>
            <wp:effectExtent l="0" t="0" r="0" b="6350"/>
            <wp:docPr id="68" name="Picture 403" descr="http://www.eos.ubc.ca/ubcgif/iag/sftwrdocs/dcip2d/dcip2d-manual/p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www.eos.ubc.ca/ubcgif/iag/sftwrdocs/dcip2d/dcip2d-manual/psi.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65100"/>
                    </a:xfrm>
                    <a:prstGeom prst="rect">
                      <a:avLst/>
                    </a:prstGeom>
                    <a:noFill/>
                    <a:ln>
                      <a:noFill/>
                    </a:ln>
                  </pic:spPr>
                </pic:pic>
              </a:graphicData>
            </a:graphic>
          </wp:inline>
        </w:drawing>
      </w:r>
      <w:r>
        <w:rPr>
          <w:i/>
          <w:iCs/>
          <w:vertAlign w:val="subscript"/>
        </w:rPr>
        <w:t>m</w:t>
      </w:r>
      <w:r>
        <w:t>. To do this, the user must ask the question "what type of model is desired?"</w:t>
      </w:r>
      <w:del w:id="472" w:author="EOS" w:date="2011-08-02T10:26:00Z">
        <w:r w:rsidDel="00D71C0A">
          <w:delText>.</w:delText>
        </w:r>
      </w:del>
      <w:r>
        <w:t xml:space="preserve"> Should the model be smooth, should it be blocky? Is there a reference or background model that the constructed model should emulate? If there is a reference model, is it better known in some places than others so that the constructed model should be close to the reference model in certain locations but can depart from our preconceived ideas in other areas? Whatever the answer to these questions, a guiding philosophy should always be to find a model which (in some sense) is "as simple as possible". The non-uniqueness inherent in the inversion generally means that we can generate models which are arbitrarily complicated. We cannot however, make models that are arbitrarily simple. For example a halfspace will generally not reproduce data acquired from a geophysical survey. </w:t>
      </w:r>
    </w:p>
    <w:p w:rsidR="007E3981" w:rsidRDefault="007E3981" w:rsidP="00156100">
      <w:pPr>
        <w:pStyle w:val="NormalWeb"/>
      </w:pPr>
      <w:r>
        <w:t xml:space="preserve">In the inversion algorithms in DCIP2D our choice for the objective function </w:t>
      </w:r>
      <w:r w:rsidR="00E1549D">
        <w:rPr>
          <w:noProof/>
          <w:lang w:val="en-CA" w:eastAsia="en-CA"/>
        </w:rPr>
        <w:drawing>
          <wp:inline distT="0" distB="0" distL="0" distR="0">
            <wp:extent cx="101600" cy="165100"/>
            <wp:effectExtent l="0" t="0" r="0" b="6350"/>
            <wp:docPr id="69" name="Picture 402" descr="http://www.eos.ubc.ca/ubcgif/iag/sftwrdocs/dcip2d/dcip2d-manual/p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www.eos.ubc.ca/ubcgif/iag/sftwrdocs/dcip2d/dcip2d-manual/psi.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65100"/>
                    </a:xfrm>
                    <a:prstGeom prst="rect">
                      <a:avLst/>
                    </a:prstGeom>
                    <a:noFill/>
                    <a:ln>
                      <a:noFill/>
                    </a:ln>
                  </pic:spPr>
                </pic:pic>
              </a:graphicData>
            </a:graphic>
          </wp:inline>
        </w:drawing>
      </w:r>
      <w:r>
        <w:rPr>
          <w:i/>
          <w:iCs/>
          <w:vertAlign w:val="subscript"/>
        </w:rPr>
        <w:t>m</w:t>
      </w:r>
      <w:r>
        <w:t xml:space="preserve"> is guided by a desire to find a model which has minimum structure in the vertical and horizontal directions and at the same time is close to a reference model </w:t>
      </w:r>
      <w:r>
        <w:rPr>
          <w:i/>
          <w:iCs/>
        </w:rPr>
        <w:t>m</w:t>
      </w:r>
      <w:r>
        <w:rPr>
          <w:vertAlign w:val="subscript"/>
        </w:rPr>
        <w:t>0</w:t>
      </w:r>
      <w:r>
        <w:t xml:space="preserve">. To accomplish this we minimize a discretized approximation to </w:t>
      </w:r>
    </w:p>
    <w:p w:rsidR="007E3981" w:rsidRDefault="00E1549D" w:rsidP="0015610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0"/>
          <w:szCs w:val="20"/>
        </w:rPr>
      </w:pPr>
      <w:r>
        <w:rPr>
          <w:rFonts w:ascii="Courier New" w:hAnsi="Courier New" w:cs="Courier New"/>
          <w:noProof/>
          <w:sz w:val="20"/>
          <w:szCs w:val="20"/>
          <w:lang w:val="en-CA" w:eastAsia="en-CA"/>
        </w:rPr>
        <w:drawing>
          <wp:inline distT="0" distB="0" distL="0" distR="0">
            <wp:extent cx="6235700" cy="927100"/>
            <wp:effectExtent l="0" t="0" r="0" b="6350"/>
            <wp:docPr id="70" name="Picture 401" descr="http://www.eos.ubc.ca/ubcgif/iag/sftwrdocs/dcip2d/dcip2d-manual/eqn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www.eos.ubc.ca/ubcgif/iag/sftwrdocs/dcip2d/dcip2d-manual/eqn8.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5700" cy="927100"/>
                    </a:xfrm>
                    <a:prstGeom prst="rect">
                      <a:avLst/>
                    </a:prstGeom>
                    <a:noFill/>
                    <a:ln>
                      <a:noFill/>
                    </a:ln>
                  </pic:spPr>
                </pic:pic>
              </a:graphicData>
            </a:graphic>
          </wp:inline>
        </w:drawing>
      </w:r>
      <w:r w:rsidR="007E3981">
        <w:rPr>
          <w:rFonts w:ascii="Courier New" w:hAnsi="Courier New" w:cs="Courier New"/>
          <w:sz w:val="20"/>
          <w:szCs w:val="20"/>
        </w:rPr>
        <w:t xml:space="preserve">  </w:t>
      </w:r>
      <w:bookmarkStart w:id="473" w:name="EQN8"/>
      <w:ins w:id="474" w:author="EOS" w:date="2011-08-03T09:26:00Z">
        <w:r w:rsidR="008635BD">
          <w:rPr>
            <w:rFonts w:ascii="Courier New" w:hAnsi="Courier New" w:cs="Courier New"/>
            <w:sz w:val="20"/>
            <w:szCs w:val="20"/>
          </w:rPr>
          <w:t xml:space="preserve">   </w:t>
        </w:r>
      </w:ins>
      <w:r w:rsidR="007E3981" w:rsidRPr="00B50777">
        <w:rPr>
          <w:b/>
        </w:rPr>
        <w:t>(11)</w:t>
      </w:r>
      <w:bookmarkEnd w:id="473"/>
    </w:p>
    <w:p w:rsidR="007E3981" w:rsidRDefault="007E3981" w:rsidP="00156100">
      <w:pPr>
        <w:pStyle w:val="NormalWeb"/>
      </w:pPr>
      <w:r>
        <w:t xml:space="preserve">In </w:t>
      </w:r>
      <w:hyperlink w:anchor="EQN8" w:history="1">
        <w:r w:rsidRPr="00D1424F">
          <w:rPr>
            <w:rStyle w:val="Hyperlink"/>
          </w:rPr>
          <w:t>equation (</w:t>
        </w:r>
        <w:r>
          <w:rPr>
            <w:rStyle w:val="Hyperlink"/>
          </w:rPr>
          <w:t>11</w:t>
        </w:r>
        <w:r w:rsidRPr="00D1424F">
          <w:rPr>
            <w:rStyle w:val="Hyperlink"/>
          </w:rPr>
          <w:t>)</w:t>
        </w:r>
      </w:hyperlink>
      <w:r>
        <w:t xml:space="preserve"> the functions </w:t>
      </w:r>
      <w:proofErr w:type="spellStart"/>
      <w:proofErr w:type="gramStart"/>
      <w:r>
        <w:rPr>
          <w:i/>
          <w:iCs/>
        </w:rPr>
        <w:t>w</w:t>
      </w:r>
      <w:r>
        <w:rPr>
          <w:i/>
          <w:iCs/>
          <w:vertAlign w:val="subscript"/>
        </w:rPr>
        <w:t>s</w:t>
      </w:r>
      <w:proofErr w:type="spellEnd"/>
      <w:r>
        <w:rPr>
          <w:i/>
          <w:iCs/>
        </w:rPr>
        <w:t xml:space="preserve"> ,</w:t>
      </w:r>
      <w:proofErr w:type="spellStart"/>
      <w:r>
        <w:rPr>
          <w:i/>
          <w:iCs/>
        </w:rPr>
        <w:t>w</w:t>
      </w:r>
      <w:r>
        <w:rPr>
          <w:i/>
          <w:iCs/>
          <w:vertAlign w:val="subscript"/>
        </w:rPr>
        <w:t>x</w:t>
      </w:r>
      <w:proofErr w:type="spellEnd"/>
      <w:proofErr w:type="gramEnd"/>
      <w:r>
        <w:rPr>
          <w:i/>
          <w:iCs/>
        </w:rPr>
        <w:t xml:space="preserve"> ,</w:t>
      </w:r>
      <w:proofErr w:type="spellStart"/>
      <w:r>
        <w:rPr>
          <w:i/>
          <w:iCs/>
        </w:rPr>
        <w:t>w</w:t>
      </w:r>
      <w:r>
        <w:rPr>
          <w:i/>
          <w:iCs/>
          <w:vertAlign w:val="subscript"/>
        </w:rPr>
        <w:t>z</w:t>
      </w:r>
      <w:proofErr w:type="spellEnd"/>
      <w:r>
        <w:t xml:space="preserve"> are specified by the user and the constant </w:t>
      </w:r>
      <w:r w:rsidR="00E1549D">
        <w:rPr>
          <w:noProof/>
          <w:lang w:val="en-CA" w:eastAsia="en-CA"/>
        </w:rPr>
        <w:drawing>
          <wp:inline distT="0" distB="0" distL="0" distR="0">
            <wp:extent cx="88900" cy="63500"/>
            <wp:effectExtent l="0" t="0" r="6350" b="0"/>
            <wp:docPr id="71" name="Picture 342" descr="http://www.eos.ubc.ca/ubcgif/iag/sftwrdocs/dcip2d/dcip2d-manual/al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www.eos.ubc.ca/ubcgif/iag/sftwrdocs/dcip2d/dcip2d-manual/alph.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900" cy="63500"/>
                    </a:xfrm>
                    <a:prstGeom prst="rect">
                      <a:avLst/>
                    </a:prstGeom>
                    <a:noFill/>
                    <a:ln>
                      <a:noFill/>
                    </a:ln>
                  </pic:spPr>
                </pic:pic>
              </a:graphicData>
            </a:graphic>
          </wp:inline>
        </w:drawing>
      </w:r>
      <w:r>
        <w:rPr>
          <w:i/>
          <w:iCs/>
          <w:vertAlign w:val="subscript"/>
        </w:rPr>
        <w:t>s</w:t>
      </w:r>
      <w:r>
        <w:t xml:space="preserve"> controls the importance of closeness of the constructed model to the reference model </w:t>
      </w:r>
      <w:r>
        <w:rPr>
          <w:i/>
          <w:iCs/>
        </w:rPr>
        <w:t>m</w:t>
      </w:r>
      <w:r>
        <w:rPr>
          <w:vertAlign w:val="subscript"/>
        </w:rPr>
        <w:t>0</w:t>
      </w:r>
      <w:r>
        <w:t xml:space="preserve"> and </w:t>
      </w:r>
      <w:r w:rsidR="00E1549D">
        <w:rPr>
          <w:noProof/>
          <w:lang w:val="en-CA" w:eastAsia="en-CA"/>
        </w:rPr>
        <w:drawing>
          <wp:inline distT="0" distB="0" distL="0" distR="0">
            <wp:extent cx="88900" cy="63500"/>
            <wp:effectExtent l="0" t="0" r="6350" b="0"/>
            <wp:docPr id="72" name="Picture 341" descr="http://www.eos.ubc.ca/ubcgif/iag/sftwrdocs/dcip2d/dcip2d-manual/al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www.eos.ubc.ca/ubcgif/iag/sftwrdocs/dcip2d/dcip2d-manual/alph.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900" cy="63500"/>
                    </a:xfrm>
                    <a:prstGeom prst="rect">
                      <a:avLst/>
                    </a:prstGeom>
                    <a:noFill/>
                    <a:ln>
                      <a:noFill/>
                    </a:ln>
                  </pic:spPr>
                </pic:pic>
              </a:graphicData>
            </a:graphic>
          </wp:inline>
        </w:drawing>
      </w:r>
      <w:r>
        <w:rPr>
          <w:i/>
          <w:iCs/>
          <w:vertAlign w:val="subscript"/>
        </w:rPr>
        <w:t>x</w:t>
      </w:r>
      <w:r>
        <w:t xml:space="preserve"> , </w:t>
      </w:r>
      <w:r w:rsidR="00E1549D">
        <w:rPr>
          <w:noProof/>
          <w:lang w:val="en-CA" w:eastAsia="en-CA"/>
        </w:rPr>
        <w:drawing>
          <wp:inline distT="0" distB="0" distL="0" distR="0">
            <wp:extent cx="88900" cy="63500"/>
            <wp:effectExtent l="0" t="0" r="6350" b="0"/>
            <wp:docPr id="73" name="Picture 340" descr="http://www.eos.ubc.ca/ubcgif/iag/sftwrdocs/dcip2d/dcip2d-manual/al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www.eos.ubc.ca/ubcgif/iag/sftwrdocs/dcip2d/dcip2d-manual/alph.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900" cy="63500"/>
                    </a:xfrm>
                    <a:prstGeom prst="rect">
                      <a:avLst/>
                    </a:prstGeom>
                    <a:noFill/>
                    <a:ln>
                      <a:noFill/>
                    </a:ln>
                  </pic:spPr>
                </pic:pic>
              </a:graphicData>
            </a:graphic>
          </wp:inline>
        </w:drawing>
      </w:r>
      <w:r>
        <w:rPr>
          <w:i/>
          <w:iCs/>
          <w:vertAlign w:val="subscript"/>
        </w:rPr>
        <w:t>z</w:t>
      </w:r>
      <w:r>
        <w:t xml:space="preserve"> control the smoothness of the model in the two directions. Varying the ratio </w:t>
      </w:r>
      <w:r w:rsidR="00E1549D">
        <w:rPr>
          <w:noProof/>
          <w:lang w:val="en-CA" w:eastAsia="en-CA"/>
        </w:rPr>
        <w:drawing>
          <wp:inline distT="0" distB="0" distL="0" distR="0">
            <wp:extent cx="88900" cy="63500"/>
            <wp:effectExtent l="0" t="0" r="6350" b="0"/>
            <wp:docPr id="74" name="Picture 308" descr="http://www.eos.ubc.ca/ubcgif/iag/sftwrdocs/dcip2d/dcip2d-manual/al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www.eos.ubc.ca/ubcgif/iag/sftwrdocs/dcip2d/dcip2d-manual/alph.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900" cy="63500"/>
                    </a:xfrm>
                    <a:prstGeom prst="rect">
                      <a:avLst/>
                    </a:prstGeom>
                    <a:noFill/>
                    <a:ln>
                      <a:noFill/>
                    </a:ln>
                  </pic:spPr>
                </pic:pic>
              </a:graphicData>
            </a:graphic>
          </wp:inline>
        </w:drawing>
      </w:r>
      <w:r>
        <w:rPr>
          <w:i/>
          <w:iCs/>
          <w:vertAlign w:val="subscript"/>
        </w:rPr>
        <w:t>x</w:t>
      </w:r>
      <w:r>
        <w:t xml:space="preserve"> / </w:t>
      </w:r>
      <w:r w:rsidR="00E1549D">
        <w:rPr>
          <w:noProof/>
          <w:lang w:val="en-CA" w:eastAsia="en-CA"/>
        </w:rPr>
        <w:drawing>
          <wp:inline distT="0" distB="0" distL="0" distR="0">
            <wp:extent cx="88900" cy="63500"/>
            <wp:effectExtent l="0" t="0" r="6350" b="0"/>
            <wp:docPr id="75" name="Picture 307" descr="http://www.eos.ubc.ca/ubcgif/iag/sftwrdocs/dcip2d/dcip2d-manual/al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www.eos.ubc.ca/ubcgif/iag/sftwrdocs/dcip2d/dcip2d-manual/alph.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900" cy="63500"/>
                    </a:xfrm>
                    <a:prstGeom prst="rect">
                      <a:avLst/>
                    </a:prstGeom>
                    <a:noFill/>
                    <a:ln>
                      <a:noFill/>
                    </a:ln>
                  </pic:spPr>
                </pic:pic>
              </a:graphicData>
            </a:graphic>
          </wp:inline>
        </w:drawing>
      </w:r>
      <w:r>
        <w:rPr>
          <w:i/>
          <w:iCs/>
          <w:vertAlign w:val="subscript"/>
        </w:rPr>
        <w:t>z</w:t>
      </w:r>
      <w:r>
        <w:t xml:space="preserve"> allows the construction of models that are smoother, thus more elongated, in either x- or z-direction. The discrete form of </w:t>
      </w:r>
      <w:hyperlink w:anchor="EQN8" w:history="1">
        <w:r w:rsidRPr="00D1424F">
          <w:rPr>
            <w:rStyle w:val="Hyperlink"/>
          </w:rPr>
          <w:t>equation (</w:t>
        </w:r>
        <w:r>
          <w:rPr>
            <w:rStyle w:val="Hyperlink"/>
          </w:rPr>
          <w:t>11</w:t>
        </w:r>
        <w:r w:rsidRPr="00D1424F">
          <w:rPr>
            <w:rStyle w:val="Hyperlink"/>
          </w:rPr>
          <w:t>)</w:t>
        </w:r>
      </w:hyperlink>
      <w:r>
        <w:t xml:space="preserve"> is </w:t>
      </w:r>
      <w:ins w:id="475" w:author="EOS" w:date="2011-06-17T11:01:00Z">
        <w:r>
          <w:t>the following:</w:t>
        </w:r>
      </w:ins>
    </w:p>
    <w:p w:rsidR="007E3981" w:rsidRDefault="00E1549D" w:rsidP="0015610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0"/>
          <w:szCs w:val="20"/>
        </w:rPr>
      </w:pPr>
      <w:r>
        <w:rPr>
          <w:rFonts w:ascii="Courier New" w:hAnsi="Courier New" w:cs="Courier New"/>
          <w:noProof/>
          <w:sz w:val="20"/>
          <w:szCs w:val="20"/>
          <w:lang w:val="en-CA" w:eastAsia="en-CA"/>
        </w:rPr>
        <w:drawing>
          <wp:inline distT="0" distB="0" distL="0" distR="0">
            <wp:extent cx="4838700" cy="558800"/>
            <wp:effectExtent l="0" t="0" r="0" b="0"/>
            <wp:docPr id="76" name="Picture 306" descr="http://www.eos.ubc.ca/ubcgif/iag/sftwrdocs/dcip2d/dcip2d-manual/eqn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www.eos.ubc.ca/ubcgif/iag/sftwrdocs/dcip2d/dcip2d-manual/eqn9.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38700" cy="558800"/>
                    </a:xfrm>
                    <a:prstGeom prst="rect">
                      <a:avLst/>
                    </a:prstGeom>
                    <a:noFill/>
                    <a:ln>
                      <a:noFill/>
                    </a:ln>
                  </pic:spPr>
                </pic:pic>
              </a:graphicData>
            </a:graphic>
          </wp:inline>
        </w:drawing>
      </w:r>
      <w:r w:rsidR="007E3981">
        <w:rPr>
          <w:rFonts w:ascii="Courier New" w:hAnsi="Courier New" w:cs="Courier New"/>
          <w:sz w:val="20"/>
          <w:szCs w:val="20"/>
        </w:rPr>
        <w:t xml:space="preserve">    </w:t>
      </w:r>
      <w:bookmarkStart w:id="476" w:name="EQN9"/>
      <w:r w:rsidR="007E3981" w:rsidRPr="00B50777">
        <w:rPr>
          <w:b/>
        </w:rPr>
        <w:t>(12)</w:t>
      </w:r>
      <w:bookmarkEnd w:id="476"/>
    </w:p>
    <w:p w:rsidR="007E3981" w:rsidRDefault="007E3981" w:rsidP="00156100">
      <w:pPr>
        <w:pStyle w:val="NormalWeb"/>
      </w:pPr>
      <w:r>
        <w:t xml:space="preserve">If </w:t>
      </w:r>
      <w:proofErr w:type="spellStart"/>
      <w:proofErr w:type="gramStart"/>
      <w:r>
        <w:rPr>
          <w:i/>
          <w:iCs/>
        </w:rPr>
        <w:t>w</w:t>
      </w:r>
      <w:r>
        <w:rPr>
          <w:i/>
          <w:iCs/>
          <w:vertAlign w:val="subscript"/>
        </w:rPr>
        <w:t>s</w:t>
      </w:r>
      <w:proofErr w:type="spellEnd"/>
      <w:r>
        <w:rPr>
          <w:i/>
          <w:iCs/>
        </w:rPr>
        <w:t xml:space="preserve"> ,</w:t>
      </w:r>
      <w:proofErr w:type="spellStart"/>
      <w:proofErr w:type="gramEnd"/>
      <w:r>
        <w:rPr>
          <w:i/>
          <w:iCs/>
        </w:rPr>
        <w:t>w</w:t>
      </w:r>
      <w:r>
        <w:rPr>
          <w:i/>
          <w:iCs/>
          <w:vertAlign w:val="subscript"/>
        </w:rPr>
        <w:t>x</w:t>
      </w:r>
      <w:proofErr w:type="spellEnd"/>
      <w:r>
        <w:rPr>
          <w:i/>
          <w:iCs/>
        </w:rPr>
        <w:t xml:space="preserve"> ,</w:t>
      </w:r>
      <w:proofErr w:type="spellStart"/>
      <w:r>
        <w:rPr>
          <w:i/>
          <w:iCs/>
        </w:rPr>
        <w:t>w</w:t>
      </w:r>
      <w:r>
        <w:rPr>
          <w:i/>
          <w:iCs/>
          <w:vertAlign w:val="subscript"/>
        </w:rPr>
        <w:t>z</w:t>
      </w:r>
      <w:proofErr w:type="spellEnd"/>
      <w:r>
        <w:t xml:space="preserve"> are set equal to unity then </w:t>
      </w:r>
      <w:r>
        <w:rPr>
          <w:b/>
          <w:bCs/>
        </w:rPr>
        <w:t>W</w:t>
      </w:r>
      <w:r>
        <w:rPr>
          <w:vertAlign w:val="subscript"/>
        </w:rPr>
        <w:t>s</w:t>
      </w:r>
      <w:r>
        <w:t xml:space="preserve"> is a diagonal matrix with elements </w:t>
      </w:r>
      <w:r w:rsidR="00E1549D">
        <w:rPr>
          <w:noProof/>
          <w:lang w:val="en-CA" w:eastAsia="en-CA"/>
        </w:rPr>
        <w:drawing>
          <wp:inline distT="0" distB="0" distL="0" distR="0">
            <wp:extent cx="482600" cy="152400"/>
            <wp:effectExtent l="0" t="0" r="0" b="0"/>
            <wp:docPr id="77" name="Picture 305" descr="http://www.eos.ubc.ca/ubcgif/iag/sftwrdocs/dcip2d/dcip2d-manual/sqdxd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www.eos.ubc.ca/ubcgif/iag/sftwrdocs/dcip2d/dcip2d-manual/sqdxdz.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600" cy="152400"/>
                    </a:xfrm>
                    <a:prstGeom prst="rect">
                      <a:avLst/>
                    </a:prstGeom>
                    <a:noFill/>
                    <a:ln>
                      <a:noFill/>
                    </a:ln>
                  </pic:spPr>
                </pic:pic>
              </a:graphicData>
            </a:graphic>
          </wp:inline>
        </w:drawing>
      </w:r>
      <w:r>
        <w:t xml:space="preserve">, where </w:t>
      </w:r>
      <w:r w:rsidR="00E1549D">
        <w:rPr>
          <w:noProof/>
          <w:lang w:val="en-CA" w:eastAsia="en-CA"/>
        </w:rPr>
        <w:drawing>
          <wp:inline distT="0" distB="0" distL="0" distR="0">
            <wp:extent cx="101600" cy="101600"/>
            <wp:effectExtent l="0" t="0" r="0" b="0"/>
            <wp:docPr id="78" name="Picture 304" descr="http://www.eos.ubc.ca/ubcgif/iag/sftwrdocs/dcip2d/dcip2d-manual/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www.eos.ubc.ca/ubcgif/iag/sftwrdocs/dcip2d/dcip2d-manual/del.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600" cy="101600"/>
                    </a:xfrm>
                    <a:prstGeom prst="rect">
                      <a:avLst/>
                    </a:prstGeom>
                    <a:noFill/>
                    <a:ln>
                      <a:noFill/>
                    </a:ln>
                  </pic:spPr>
                </pic:pic>
              </a:graphicData>
            </a:graphic>
          </wp:inline>
        </w:drawing>
      </w:r>
      <w:r>
        <w:rPr>
          <w:i/>
          <w:iCs/>
        </w:rPr>
        <w:t>x</w:t>
      </w:r>
      <w:r>
        <w:t xml:space="preserve"> is the length of the cell and </w:t>
      </w:r>
      <w:r w:rsidR="00E1549D">
        <w:rPr>
          <w:noProof/>
          <w:lang w:val="en-CA" w:eastAsia="en-CA"/>
        </w:rPr>
        <w:drawing>
          <wp:inline distT="0" distB="0" distL="0" distR="0">
            <wp:extent cx="101600" cy="101600"/>
            <wp:effectExtent l="0" t="0" r="0" b="0"/>
            <wp:docPr id="79" name="Picture 303" descr="http://www.eos.ubc.ca/ubcgif/iag/sftwrdocs/dcip2d/dcip2d-manual/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www.eos.ubc.ca/ubcgif/iag/sftwrdocs/dcip2d/dcip2d-manual/del.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600" cy="101600"/>
                    </a:xfrm>
                    <a:prstGeom prst="rect">
                      <a:avLst/>
                    </a:prstGeom>
                    <a:noFill/>
                    <a:ln>
                      <a:noFill/>
                    </a:ln>
                  </pic:spPr>
                </pic:pic>
              </a:graphicData>
            </a:graphic>
          </wp:inline>
        </w:drawing>
      </w:r>
      <w:r>
        <w:rPr>
          <w:i/>
          <w:iCs/>
        </w:rPr>
        <w:t>z</w:t>
      </w:r>
      <w:r>
        <w:t xml:space="preserve"> is its thickness, </w:t>
      </w:r>
      <w:proofErr w:type="spellStart"/>
      <w:r>
        <w:rPr>
          <w:i/>
          <w:iCs/>
        </w:rPr>
        <w:t>W</w:t>
      </w:r>
      <w:r>
        <w:rPr>
          <w:i/>
          <w:iCs/>
          <w:vertAlign w:val="subscript"/>
        </w:rPr>
        <w:t>x</w:t>
      </w:r>
      <w:proofErr w:type="spellEnd"/>
      <w:r>
        <w:t xml:space="preserve"> has elements </w:t>
      </w:r>
      <w:r w:rsidR="00E1549D">
        <w:rPr>
          <w:noProof/>
          <w:lang w:val="en-CA" w:eastAsia="en-CA"/>
        </w:rPr>
        <w:drawing>
          <wp:inline distT="0" distB="0" distL="0" distR="0">
            <wp:extent cx="635000" cy="165100"/>
            <wp:effectExtent l="0" t="0" r="0" b="6350"/>
            <wp:docPr id="80" name="Picture 302" descr="http://www.eos.ubc.ca/ubcgif/iag/sftwrdocs/dcip2d/dcip2d-manual/sqdz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www.eos.ubc.ca/ubcgif/iag/sftwrdocs/dcip2d/dcip2d-manual/sqdzx.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5000" cy="165100"/>
                    </a:xfrm>
                    <a:prstGeom prst="rect">
                      <a:avLst/>
                    </a:prstGeom>
                    <a:noFill/>
                    <a:ln>
                      <a:noFill/>
                    </a:ln>
                  </pic:spPr>
                </pic:pic>
              </a:graphicData>
            </a:graphic>
          </wp:inline>
        </w:drawing>
      </w:r>
      <w:r>
        <w:t xml:space="preserve"> where </w:t>
      </w:r>
      <w:r>
        <w:rPr>
          <w:i/>
          <w:iCs/>
        </w:rPr>
        <w:t>dx</w:t>
      </w:r>
      <w:r>
        <w:t xml:space="preserve"> is the distance between the centers of horizontally adjacent cells, and </w:t>
      </w:r>
      <w:proofErr w:type="spellStart"/>
      <w:r>
        <w:rPr>
          <w:i/>
          <w:iCs/>
        </w:rPr>
        <w:t>W</w:t>
      </w:r>
      <w:r>
        <w:rPr>
          <w:i/>
          <w:iCs/>
          <w:vertAlign w:val="subscript"/>
        </w:rPr>
        <w:t>x</w:t>
      </w:r>
      <w:proofErr w:type="spellEnd"/>
      <w:r>
        <w:t xml:space="preserve"> has elements </w:t>
      </w:r>
      <w:r w:rsidR="00E1549D">
        <w:rPr>
          <w:noProof/>
          <w:lang w:val="en-CA" w:eastAsia="en-CA"/>
        </w:rPr>
        <w:drawing>
          <wp:inline distT="0" distB="0" distL="0" distR="0">
            <wp:extent cx="635000" cy="165100"/>
            <wp:effectExtent l="0" t="0" r="0" b="6350"/>
            <wp:docPr id="81" name="Picture 282" descr="http://www.eos.ubc.ca/ubcgif/iag/sftwrdocs/dcip2d/dcip2d-manual/sqdx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www.eos.ubc.ca/ubcgif/iag/sftwrdocs/dcip2d/dcip2d-manual/sqdxz.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5000" cy="165100"/>
                    </a:xfrm>
                    <a:prstGeom prst="rect">
                      <a:avLst/>
                    </a:prstGeom>
                    <a:noFill/>
                    <a:ln>
                      <a:noFill/>
                    </a:ln>
                  </pic:spPr>
                </pic:pic>
              </a:graphicData>
            </a:graphic>
          </wp:inline>
        </w:drawing>
      </w:r>
      <w:r>
        <w:t xml:space="preserve"> where </w:t>
      </w:r>
      <w:proofErr w:type="spellStart"/>
      <w:r>
        <w:rPr>
          <w:i/>
          <w:iCs/>
        </w:rPr>
        <w:t>dz</w:t>
      </w:r>
      <w:proofErr w:type="spellEnd"/>
      <w:r>
        <w:t xml:space="preserve"> is the distance between the centers of vertically adjacent cells. </w:t>
      </w:r>
    </w:p>
    <w:p w:rsidR="007E3981" w:rsidRDefault="007E3981" w:rsidP="00156100">
      <w:pPr>
        <w:pStyle w:val="NormalWeb"/>
      </w:pPr>
      <w:r>
        <w:t xml:space="preserve">The inverse problem is now properly formulated as an optimization problem: </w:t>
      </w:r>
    </w:p>
    <w:p w:rsidR="007E3981" w:rsidRDefault="00E1549D" w:rsidP="0015610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0"/>
          <w:szCs w:val="20"/>
        </w:rPr>
      </w:pPr>
      <w:r>
        <w:rPr>
          <w:rFonts w:ascii="Courier New" w:hAnsi="Courier New" w:cs="Courier New"/>
          <w:noProof/>
          <w:sz w:val="20"/>
          <w:szCs w:val="20"/>
          <w:lang w:val="en-CA" w:eastAsia="en-CA"/>
        </w:rPr>
        <w:drawing>
          <wp:inline distT="0" distB="0" distL="0" distR="0">
            <wp:extent cx="3848100" cy="596900"/>
            <wp:effectExtent l="0" t="0" r="0" b="0"/>
            <wp:docPr id="82" name="Picture 258" descr="http://www.eos.ubc.ca/ubcgif/iag/sftwrdocs/dcip2d/dcip2d-manual/eqn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www.eos.ubc.ca/ubcgif/iag/sftwrdocs/dcip2d/dcip2d-manual/eqn10.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8100" cy="596900"/>
                    </a:xfrm>
                    <a:prstGeom prst="rect">
                      <a:avLst/>
                    </a:prstGeom>
                    <a:noFill/>
                    <a:ln>
                      <a:noFill/>
                    </a:ln>
                  </pic:spPr>
                </pic:pic>
              </a:graphicData>
            </a:graphic>
          </wp:inline>
        </w:drawing>
      </w:r>
      <w:r w:rsidR="007E3981">
        <w:rPr>
          <w:rFonts w:ascii="Courier New" w:hAnsi="Courier New" w:cs="Courier New"/>
          <w:sz w:val="20"/>
          <w:szCs w:val="20"/>
        </w:rPr>
        <w:t xml:space="preserve">    </w:t>
      </w:r>
      <w:bookmarkStart w:id="477" w:name="EQN10"/>
      <w:r w:rsidR="007E3981" w:rsidRPr="00B50777">
        <w:rPr>
          <w:b/>
        </w:rPr>
        <w:t>(13)</w:t>
      </w:r>
      <w:bookmarkEnd w:id="477"/>
    </w:p>
    <w:p w:rsidR="007E3981" w:rsidRDefault="007E3981" w:rsidP="00156100">
      <w:pPr>
        <w:pStyle w:val="NormalWeb"/>
      </w:pPr>
      <w:r w:rsidRPr="00C865ED">
        <w:t xml:space="preserve">In </w:t>
      </w:r>
      <w:hyperlink w:anchor="EQN10" w:history="1">
        <w:r w:rsidRPr="00D1424F">
          <w:rPr>
            <w:rStyle w:val="Hyperlink"/>
          </w:rPr>
          <w:t>equation (1</w:t>
        </w:r>
        <w:r>
          <w:rPr>
            <w:rStyle w:val="Hyperlink"/>
          </w:rPr>
          <w:t>3</w:t>
        </w:r>
        <w:r w:rsidRPr="00D1424F">
          <w:rPr>
            <w:rStyle w:val="Hyperlink"/>
          </w:rPr>
          <w:t>)</w:t>
        </w:r>
      </w:hyperlink>
      <w:r>
        <w:t xml:space="preserve"> </w:t>
      </w:r>
      <w:r>
        <w:rPr>
          <w:b/>
          <w:bCs/>
        </w:rPr>
        <w:t>m</w:t>
      </w:r>
      <w:r>
        <w:rPr>
          <w:b/>
          <w:bCs/>
          <w:vertAlign w:val="subscript"/>
        </w:rPr>
        <w:t>0</w:t>
      </w:r>
      <w:r>
        <w:t xml:space="preserve"> is a starting model and </w:t>
      </w:r>
      <w:r>
        <w:rPr>
          <w:b/>
          <w:bCs/>
        </w:rPr>
        <w:t>W</w:t>
      </w:r>
      <w:r>
        <w:rPr>
          <w:b/>
          <w:bCs/>
          <w:vertAlign w:val="subscript"/>
        </w:rPr>
        <w:t>m</w:t>
      </w:r>
      <w:r>
        <w:t xml:space="preserve"> is a general weighting matrix which is designed so that a model with specific characteristics is produced. The minimization of </w:t>
      </w:r>
      <w:r w:rsidR="00E1549D">
        <w:rPr>
          <w:noProof/>
          <w:lang w:val="en-CA" w:eastAsia="en-CA"/>
        </w:rPr>
        <w:drawing>
          <wp:inline distT="0" distB="0" distL="0" distR="0">
            <wp:extent cx="101600" cy="165100"/>
            <wp:effectExtent l="0" t="0" r="0" b="6350"/>
            <wp:docPr id="83" name="Picture 257" descr="http://www.eos.ubc.ca/ubcgif/iag/sftwrdocs/dcip2d/dcip2d-manual/p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www.eos.ubc.ca/ubcgif/iag/sftwrdocs/dcip2d/dcip2d-manual/psi.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65100"/>
                    </a:xfrm>
                    <a:prstGeom prst="rect">
                      <a:avLst/>
                    </a:prstGeom>
                    <a:noFill/>
                    <a:ln>
                      <a:noFill/>
                    </a:ln>
                  </pic:spPr>
                </pic:pic>
              </a:graphicData>
            </a:graphic>
          </wp:inline>
        </w:drawing>
      </w:r>
      <w:r>
        <w:rPr>
          <w:i/>
          <w:iCs/>
          <w:vertAlign w:val="subscript"/>
        </w:rPr>
        <w:t>m</w:t>
      </w:r>
      <w:r>
        <w:t xml:space="preserve"> yields a model that is </w:t>
      </w:r>
      <w:r>
        <w:lastRenderedPageBreak/>
        <w:t xml:space="preserve">close to </w:t>
      </w:r>
      <w:r>
        <w:rPr>
          <w:b/>
          <w:bCs/>
        </w:rPr>
        <w:t>m</w:t>
      </w:r>
      <w:r>
        <w:rPr>
          <w:b/>
          <w:bCs/>
          <w:vertAlign w:val="subscript"/>
        </w:rPr>
        <w:t>0</w:t>
      </w:r>
      <w:r>
        <w:t xml:space="preserve"> with the metric defined by </w:t>
      </w:r>
      <w:r>
        <w:rPr>
          <w:b/>
          <w:bCs/>
        </w:rPr>
        <w:t>W</w:t>
      </w:r>
      <w:r>
        <w:rPr>
          <w:b/>
          <w:bCs/>
          <w:vertAlign w:val="subscript"/>
        </w:rPr>
        <w:t>m</w:t>
      </w:r>
      <w:r>
        <w:t xml:space="preserve"> and so the characteristics of the recovered model are directly controlled by these two quantities. If the data errors are Gaussian and their standard deviations have been adequately estimated then </w:t>
      </w:r>
      <w:proofErr w:type="gramStart"/>
      <w:r>
        <w:rPr>
          <w:b/>
          <w:bCs/>
        </w:rPr>
        <w:t>W</w:t>
      </w:r>
      <w:r>
        <w:rPr>
          <w:b/>
          <w:bCs/>
          <w:vertAlign w:val="subscript"/>
        </w:rPr>
        <w:t>d</w:t>
      </w:r>
      <w:proofErr w:type="gramEnd"/>
      <w:r>
        <w:t xml:space="preserve"> can be set to </w:t>
      </w:r>
      <w:r w:rsidR="00E1549D">
        <w:rPr>
          <w:noProof/>
          <w:lang w:val="en-CA" w:eastAsia="en-CA"/>
        </w:rPr>
        <w:drawing>
          <wp:inline distT="0" distB="0" distL="0" distR="0">
            <wp:extent cx="1651000" cy="127000"/>
            <wp:effectExtent l="0" t="0" r="6350" b="6350"/>
            <wp:docPr id="84" name="Picture 256" descr="http://www.eos.ubc.ca/ubcgif/iag/sftwrdocs/dcip2d/dcip2d-manual/eqn7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www.eos.ubc.ca/ubcgif/iag/sftwrdocs/dcip2d/dcip2d-manual/eqn7b.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51000" cy="127000"/>
                    </a:xfrm>
                    <a:prstGeom prst="rect">
                      <a:avLst/>
                    </a:prstGeom>
                    <a:noFill/>
                    <a:ln>
                      <a:noFill/>
                    </a:ln>
                  </pic:spPr>
                </pic:pic>
              </a:graphicData>
            </a:graphic>
          </wp:inline>
        </w:drawing>
      </w:r>
      <w:r>
        <w:t xml:space="preserve">and the target misfit should be </w:t>
      </w:r>
      <w:r w:rsidR="00E1549D">
        <w:rPr>
          <w:noProof/>
          <w:lang w:val="en-CA" w:eastAsia="en-CA"/>
        </w:rPr>
        <w:drawing>
          <wp:inline distT="0" distB="0" distL="0" distR="0">
            <wp:extent cx="101600" cy="165100"/>
            <wp:effectExtent l="0" t="0" r="0" b="6350"/>
            <wp:docPr id="85" name="Picture 253" descr="http://www.eos.ubc.ca/ubcgif/iag/sftwrdocs/dcip2d/dcip2d-manual/p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www.eos.ubc.ca/ubcgif/iag/sftwrdocs/dcip2d/dcip2d-manual/psi.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65100"/>
                    </a:xfrm>
                    <a:prstGeom prst="rect">
                      <a:avLst/>
                    </a:prstGeom>
                    <a:noFill/>
                    <a:ln>
                      <a:noFill/>
                    </a:ln>
                  </pic:spPr>
                </pic:pic>
              </a:graphicData>
            </a:graphic>
          </wp:inline>
        </w:drawing>
      </w:r>
      <w:r>
        <w:rPr>
          <w:i/>
          <w:iCs/>
          <w:vertAlign w:val="subscript"/>
        </w:rPr>
        <w:t>d</w:t>
      </w:r>
      <w:r>
        <w:rPr>
          <w:vertAlign w:val="superscript"/>
        </w:rPr>
        <w:t>*</w:t>
      </w:r>
      <w:r>
        <w:t xml:space="preserve"> = </w:t>
      </w:r>
      <w:r>
        <w:rPr>
          <w:i/>
          <w:iCs/>
        </w:rPr>
        <w:t>N</w:t>
      </w:r>
      <w:r>
        <w:t xml:space="preserve">. </w:t>
      </w:r>
    </w:p>
    <w:p w:rsidR="007E3981" w:rsidRDefault="007E3981" w:rsidP="004903E6">
      <w:pPr>
        <w:pStyle w:val="Heading2"/>
      </w:pPr>
      <w:bookmarkStart w:id="478" w:name="_Toc296000696"/>
      <w:bookmarkStart w:id="479" w:name="_Toc296063679"/>
      <w:bookmarkStart w:id="480" w:name="Inversion_of_DC_data_theory"/>
      <w:r>
        <w:t>Inversion of DC data</w:t>
      </w:r>
      <w:bookmarkEnd w:id="478"/>
      <w:bookmarkEnd w:id="479"/>
    </w:p>
    <w:bookmarkEnd w:id="480"/>
    <w:p w:rsidR="007E3981" w:rsidRDefault="007E3981" w:rsidP="004903E6">
      <w:pPr>
        <w:pStyle w:val="NormalWeb"/>
      </w:pPr>
      <w:r>
        <w:t xml:space="preserve">The inversion of the apparent resistivity data shown in </w:t>
      </w:r>
      <w:del w:id="481" w:author="EOS" w:date="2011-06-17T10:52:00Z">
        <w:r w:rsidR="00962591" w:rsidDel="006D542D">
          <w:fldChar w:fldCharType="begin"/>
        </w:r>
        <w:r w:rsidDel="006D542D">
          <w:delInstrText xml:space="preserve"> HYPERLINK \l "FIG3" </w:delInstrText>
        </w:r>
        <w:r w:rsidR="00962591" w:rsidDel="006D542D">
          <w:fldChar w:fldCharType="separate"/>
        </w:r>
        <w:r w:rsidDel="006D542D">
          <w:rPr>
            <w:rStyle w:val="Hyperlink"/>
          </w:rPr>
          <w:delText>Figure 3b</w:delText>
        </w:r>
        <w:r w:rsidR="00962591" w:rsidDel="006D542D">
          <w:fldChar w:fldCharType="end"/>
        </w:r>
      </w:del>
      <w:ins w:id="482" w:author="EOS" w:date="2011-06-17T10:52:00Z">
        <w:r w:rsidR="00962591">
          <w:fldChar w:fldCharType="begin"/>
        </w:r>
        <w:r>
          <w:instrText xml:space="preserve"> HYPERLINK \l "FIG3" </w:instrText>
        </w:r>
        <w:r w:rsidR="00962591">
          <w:fldChar w:fldCharType="separate"/>
        </w:r>
        <w:r>
          <w:rPr>
            <w:rStyle w:val="Hyperlink"/>
          </w:rPr>
          <w:t>figure 3b</w:t>
        </w:r>
        <w:r w:rsidR="00962591">
          <w:fldChar w:fldCharType="end"/>
        </w:r>
      </w:ins>
      <w:r>
        <w:t xml:space="preserve"> is carried out using the program </w:t>
      </w:r>
      <w:ins w:id="483" w:author="EOS" w:date="2011-07-03T16:20:00Z">
        <w:r w:rsidR="00962591">
          <w:fldChar w:fldCharType="begin"/>
        </w:r>
        <w:r>
          <w:instrText>HYPERLINK  \l "DCINV2D_executing"</w:instrText>
        </w:r>
      </w:ins>
      <w:del w:id="484" w:author="EOS" w:date="2011-07-03T16:20:00Z">
        <w:r w:rsidDel="00835F81">
          <w:delInstrText xml:space="preserve"> HYPERLINK "http://www.eos.ubc.ca/ubcgif/iag/sftwrdocs/dcip2d/dcip2d-manual/dcinv.html" </w:delInstrText>
        </w:r>
      </w:del>
      <w:ins w:id="485" w:author="EOS" w:date="2011-07-03T16:20:00Z">
        <w:r w:rsidR="00962591">
          <w:fldChar w:fldCharType="separate"/>
        </w:r>
      </w:ins>
      <w:r>
        <w:rPr>
          <w:rStyle w:val="Hyperlink"/>
        </w:rPr>
        <w:t>DCINV2D</w:t>
      </w:r>
      <w:ins w:id="486" w:author="EOS" w:date="2011-07-03T16:20:00Z">
        <w:r w:rsidR="00962591">
          <w:fldChar w:fldCharType="end"/>
        </w:r>
      </w:ins>
      <w:r>
        <w:t xml:space="preserve">. In performing this inversion we keep the same mesh for the inverse problem as for the forward problem. This means that we will find conductivities for the 1296 cells so that the 124 observations are adequately fit. In the synthetic modelling we know the standard deviation of the data errors and therefore an appropriate target value for the misfit is </w:t>
      </w:r>
      <w:r w:rsidR="00E1549D">
        <w:rPr>
          <w:noProof/>
          <w:lang w:val="en-CA" w:eastAsia="en-CA"/>
        </w:rPr>
        <w:drawing>
          <wp:inline distT="0" distB="0" distL="0" distR="0">
            <wp:extent cx="101600" cy="165100"/>
            <wp:effectExtent l="0" t="0" r="0" b="6350"/>
            <wp:docPr id="86" name="Picture 569" descr="http://www.eos.ubc.ca/ubcgif/iag/sftwrdocs/dcip2d/dcip2d-manual/p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www.eos.ubc.ca/ubcgif/iag/sftwrdocs/dcip2d/dcip2d-manual/psi.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65100"/>
                    </a:xfrm>
                    <a:prstGeom prst="rect">
                      <a:avLst/>
                    </a:prstGeom>
                    <a:noFill/>
                    <a:ln>
                      <a:noFill/>
                    </a:ln>
                  </pic:spPr>
                </pic:pic>
              </a:graphicData>
            </a:graphic>
          </wp:inline>
        </w:drawing>
      </w:r>
      <w:r>
        <w:rPr>
          <w:i/>
          <w:iCs/>
          <w:vertAlign w:val="subscript"/>
        </w:rPr>
        <w:t>d</w:t>
      </w:r>
      <w:r>
        <w:rPr>
          <w:vertAlign w:val="superscript"/>
        </w:rPr>
        <w:t>*</w:t>
      </w:r>
      <w:r>
        <w:t xml:space="preserve">=124. </w:t>
      </w:r>
    </w:p>
    <w:p w:rsidR="007E3981" w:rsidRDefault="007E3981" w:rsidP="004903E6">
      <w:pPr>
        <w:pStyle w:val="NormalWeb"/>
      </w:pPr>
      <w:r>
        <w:t xml:space="preserve">Our model objective function is of the form indicated in </w:t>
      </w:r>
      <w:hyperlink w:anchor="EQN9" w:history="1">
        <w:r>
          <w:rPr>
            <w:rStyle w:val="Hyperlink"/>
          </w:rPr>
          <w:t>equation (12)</w:t>
        </w:r>
      </w:hyperlink>
      <w:r>
        <w:t xml:space="preserve">. For this particular inversion we have set </w:t>
      </w:r>
      <w:proofErr w:type="spellStart"/>
      <w:proofErr w:type="gramStart"/>
      <w:r>
        <w:rPr>
          <w:i/>
          <w:iCs/>
        </w:rPr>
        <w:t>w</w:t>
      </w:r>
      <w:r>
        <w:rPr>
          <w:i/>
          <w:iCs/>
          <w:vertAlign w:val="subscript"/>
        </w:rPr>
        <w:t>s</w:t>
      </w:r>
      <w:proofErr w:type="spellEnd"/>
      <w:r>
        <w:rPr>
          <w:i/>
          <w:iCs/>
        </w:rPr>
        <w:t xml:space="preserve"> ,</w:t>
      </w:r>
      <w:proofErr w:type="spellStart"/>
      <w:r>
        <w:rPr>
          <w:i/>
          <w:iCs/>
        </w:rPr>
        <w:t>w</w:t>
      </w:r>
      <w:r>
        <w:rPr>
          <w:i/>
          <w:iCs/>
          <w:vertAlign w:val="subscript"/>
        </w:rPr>
        <w:t>x</w:t>
      </w:r>
      <w:proofErr w:type="spellEnd"/>
      <w:proofErr w:type="gramEnd"/>
      <w:r>
        <w:rPr>
          <w:i/>
          <w:iCs/>
        </w:rPr>
        <w:t xml:space="preserve"> ,</w:t>
      </w:r>
      <w:proofErr w:type="spellStart"/>
      <w:r>
        <w:rPr>
          <w:i/>
          <w:iCs/>
        </w:rPr>
        <w:t>w</w:t>
      </w:r>
      <w:r>
        <w:rPr>
          <w:i/>
          <w:iCs/>
          <w:vertAlign w:val="subscript"/>
        </w:rPr>
        <w:t>z</w:t>
      </w:r>
      <w:proofErr w:type="spellEnd"/>
      <w:r>
        <w:t xml:space="preserve"> equal to unity and have chosen </w:t>
      </w:r>
      <w:r w:rsidR="00E1549D">
        <w:rPr>
          <w:noProof/>
          <w:lang w:val="en-CA" w:eastAsia="en-CA"/>
        </w:rPr>
        <w:drawing>
          <wp:inline distT="0" distB="0" distL="0" distR="0">
            <wp:extent cx="88900" cy="63500"/>
            <wp:effectExtent l="0" t="0" r="6350" b="0"/>
            <wp:docPr id="87" name="Picture 568" descr="http://www.eos.ubc.ca/ubcgif/iag/sftwrdocs/dcip2d/dcip2d-manual/al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www.eos.ubc.ca/ubcgif/iag/sftwrdocs/dcip2d/dcip2d-manual/alph.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900" cy="63500"/>
                    </a:xfrm>
                    <a:prstGeom prst="rect">
                      <a:avLst/>
                    </a:prstGeom>
                    <a:noFill/>
                    <a:ln>
                      <a:noFill/>
                    </a:ln>
                  </pic:spPr>
                </pic:pic>
              </a:graphicData>
            </a:graphic>
          </wp:inline>
        </w:drawing>
      </w:r>
      <w:r>
        <w:rPr>
          <w:i/>
          <w:iCs/>
          <w:vertAlign w:val="subscript"/>
        </w:rPr>
        <w:t>s</w:t>
      </w:r>
      <w:r>
        <w:t xml:space="preserve">=.001, </w:t>
      </w:r>
      <w:r w:rsidR="00E1549D">
        <w:rPr>
          <w:noProof/>
          <w:lang w:val="en-CA" w:eastAsia="en-CA"/>
        </w:rPr>
        <w:drawing>
          <wp:inline distT="0" distB="0" distL="0" distR="0">
            <wp:extent cx="88900" cy="63500"/>
            <wp:effectExtent l="0" t="0" r="6350" b="0"/>
            <wp:docPr id="88" name="Picture 567" descr="http://www.eos.ubc.ca/ubcgif/iag/sftwrdocs/dcip2d/dcip2d-manual/al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www.eos.ubc.ca/ubcgif/iag/sftwrdocs/dcip2d/dcip2d-manual/alph.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900" cy="63500"/>
                    </a:xfrm>
                    <a:prstGeom prst="rect">
                      <a:avLst/>
                    </a:prstGeom>
                    <a:noFill/>
                    <a:ln>
                      <a:noFill/>
                    </a:ln>
                  </pic:spPr>
                </pic:pic>
              </a:graphicData>
            </a:graphic>
          </wp:inline>
        </w:drawing>
      </w:r>
      <w:r>
        <w:rPr>
          <w:i/>
          <w:iCs/>
          <w:vertAlign w:val="subscript"/>
        </w:rPr>
        <w:t>x</w:t>
      </w:r>
      <w:r>
        <w:t xml:space="preserve">=1.0, </w:t>
      </w:r>
      <w:r w:rsidR="00E1549D">
        <w:rPr>
          <w:noProof/>
          <w:lang w:val="en-CA" w:eastAsia="en-CA"/>
        </w:rPr>
        <w:drawing>
          <wp:inline distT="0" distB="0" distL="0" distR="0">
            <wp:extent cx="88900" cy="63500"/>
            <wp:effectExtent l="0" t="0" r="6350" b="0"/>
            <wp:docPr id="89" name="Picture 566" descr="http://www.eos.ubc.ca/ubcgif/iag/sftwrdocs/dcip2d/dcip2d-manual/al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www.eos.ubc.ca/ubcgif/iag/sftwrdocs/dcip2d/dcip2d-manual/alph.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900" cy="63500"/>
                    </a:xfrm>
                    <a:prstGeom prst="rect">
                      <a:avLst/>
                    </a:prstGeom>
                    <a:noFill/>
                    <a:ln>
                      <a:noFill/>
                    </a:ln>
                  </pic:spPr>
                </pic:pic>
              </a:graphicData>
            </a:graphic>
          </wp:inline>
        </w:drawing>
      </w:r>
      <w:r>
        <w:rPr>
          <w:i/>
          <w:iCs/>
          <w:vertAlign w:val="subscript"/>
        </w:rPr>
        <w:t>z</w:t>
      </w:r>
      <w:r>
        <w:t xml:space="preserve">=1.0 and </w:t>
      </w:r>
      <w:r>
        <w:rPr>
          <w:i/>
          <w:iCs/>
        </w:rPr>
        <w:t>m</w:t>
      </w:r>
      <w:r>
        <w:rPr>
          <w:vertAlign w:val="subscript"/>
        </w:rPr>
        <w:t>0</w:t>
      </w:r>
      <w:r>
        <w:t xml:space="preserve">=1 </w:t>
      </w:r>
      <w:proofErr w:type="spellStart"/>
      <w:r>
        <w:t>mS</w:t>
      </w:r>
      <w:proofErr w:type="spellEnd"/>
      <w:r>
        <w:t xml:space="preserve">/m. </w:t>
      </w:r>
    </w:p>
    <w:p w:rsidR="007E3981" w:rsidRDefault="007E3981" w:rsidP="004903E6">
      <w:pPr>
        <w:pStyle w:val="NormalWeb"/>
      </w:pPr>
      <w:r>
        <w:t xml:space="preserve">The inversion method requires linearizing the data equations and iterating. The details of the inversion can be found in </w:t>
      </w:r>
      <w:r w:rsidR="00962591">
        <w:fldChar w:fldCharType="begin"/>
      </w:r>
      <w:r w:rsidR="006C6DDD">
        <w:instrText xml:space="preserve"> HYPERLINK "http://www.eos.ubc.ca/ubcgif/iag/sftwrdocs/dcip2d/dcip2d-manual/ref.html" </w:instrText>
      </w:r>
      <w:r w:rsidR="00962591">
        <w:fldChar w:fldCharType="separate"/>
      </w:r>
      <w:r w:rsidRPr="009C6866">
        <w:rPr>
          <w:rStyle w:val="Hyperlink"/>
          <w:color w:val="auto"/>
          <w:u w:val="none"/>
        </w:rPr>
        <w:t>Oldenburg</w:t>
      </w:r>
      <w:ins w:id="487" w:author="EOS" w:date="2011-08-02T10:27:00Z">
        <w:r w:rsidR="00D71C0A">
          <w:rPr>
            <w:rStyle w:val="Hyperlink"/>
            <w:color w:val="auto"/>
            <w:u w:val="none"/>
          </w:rPr>
          <w:t xml:space="preserve"> </w:t>
        </w:r>
      </w:ins>
      <w:del w:id="488" w:author="EOS" w:date="2011-08-02T10:27:00Z">
        <w:r w:rsidRPr="009C6866" w:rsidDel="00D71C0A">
          <w:rPr>
            <w:rStyle w:val="Hyperlink"/>
            <w:color w:val="auto"/>
            <w:u w:val="none"/>
          </w:rPr>
          <w:delText>,</w:delText>
        </w:r>
      </w:del>
      <w:r w:rsidRPr="009C6866">
        <w:rPr>
          <w:rStyle w:val="Hyperlink"/>
          <w:color w:val="auto"/>
          <w:u w:val="none"/>
        </w:rPr>
        <w:t>et al (1993)</w:t>
      </w:r>
      <w:r w:rsidR="00962591">
        <w:rPr>
          <w:rStyle w:val="Hyperlink"/>
          <w:color w:val="auto"/>
          <w:u w:val="none"/>
        </w:rPr>
        <w:fldChar w:fldCharType="end"/>
      </w:r>
      <w:r>
        <w:t xml:space="preserve">. </w:t>
      </w:r>
      <w:proofErr w:type="gramStart"/>
      <w:r>
        <w:t>At each iteration</w:t>
      </w:r>
      <w:proofErr w:type="gramEnd"/>
      <w:ins w:id="489" w:author="EOS" w:date="2011-08-02T10:27:00Z">
        <w:r w:rsidR="00D71C0A">
          <w:t>,</w:t>
        </w:r>
      </w:ins>
      <w:r>
        <w:t xml:space="preserve"> a system of equations is solved using generalized subspace</w:t>
      </w:r>
      <w:ins w:id="490" w:author="EOS" w:date="2011-07-03T15:49:00Z">
        <w:r>
          <w:t xml:space="preserve"> or Conjugate gradient (CG)</w:t>
        </w:r>
      </w:ins>
      <w:r>
        <w:t xml:space="preserve"> techniques. The inversion begins with a </w:t>
      </w:r>
      <w:del w:id="491" w:author="EOS" w:date="2011-06-14T16:24:00Z">
        <w:r w:rsidDel="00E23C5B">
          <w:delText>half-space</w:delText>
        </w:r>
      </w:del>
      <w:ins w:id="492" w:author="EOS" w:date="2011-06-14T16:24:00Z">
        <w:r>
          <w:t>halfspace</w:t>
        </w:r>
      </w:ins>
      <w:r>
        <w:t xml:space="preserve"> of conductivity 1 </w:t>
      </w:r>
      <w:proofErr w:type="spellStart"/>
      <w:r>
        <w:t>mS</w:t>
      </w:r>
      <w:proofErr w:type="spellEnd"/>
      <w:r>
        <w:t xml:space="preserve">/m and at every iteration we ask for a 50% decrease in the misfit objective function until the target misfit </w:t>
      </w:r>
      <w:r w:rsidR="00E1549D">
        <w:rPr>
          <w:noProof/>
          <w:lang w:val="en-CA" w:eastAsia="en-CA"/>
        </w:rPr>
        <w:drawing>
          <wp:inline distT="0" distB="0" distL="0" distR="0">
            <wp:extent cx="101600" cy="165100"/>
            <wp:effectExtent l="0" t="0" r="0" b="6350"/>
            <wp:docPr id="90" name="Picture 565" descr="http://www.eos.ubc.ca/ubcgif/iag/sftwrdocs/dcip2d/dcip2d-manual/p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www.eos.ubc.ca/ubcgif/iag/sftwrdocs/dcip2d/dcip2d-manual/psi.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65100"/>
                    </a:xfrm>
                    <a:prstGeom prst="rect">
                      <a:avLst/>
                    </a:prstGeom>
                    <a:noFill/>
                    <a:ln>
                      <a:noFill/>
                    </a:ln>
                  </pic:spPr>
                </pic:pic>
              </a:graphicData>
            </a:graphic>
          </wp:inline>
        </w:drawing>
      </w:r>
      <w:r>
        <w:rPr>
          <w:i/>
          <w:iCs/>
          <w:vertAlign w:val="subscript"/>
        </w:rPr>
        <w:t>d</w:t>
      </w:r>
      <w:r>
        <w:t xml:space="preserve"> = </w:t>
      </w:r>
      <w:r>
        <w:rPr>
          <w:i/>
          <w:iCs/>
        </w:rPr>
        <w:t>N</w:t>
      </w:r>
      <w:r>
        <w:t xml:space="preserve"> is achieved. Once the target misfit has been obtained, the iterations continue in an attempt to reduce the model objective function and hence reduce unnecessary structure while keeping the misfit at the desired target value. For the example presented </w:t>
      </w:r>
      <w:del w:id="493" w:author="EOS" w:date="2011-07-03T15:50:00Z">
        <w:r w:rsidDel="007A68C4">
          <w:delText xml:space="preserve">here </w:delText>
        </w:r>
      </w:del>
      <w:ins w:id="494" w:author="EOS" w:date="2011-07-03T15:50:00Z">
        <w:r>
          <w:t xml:space="preserve">below, </w:t>
        </w:r>
      </w:ins>
      <w:r>
        <w:t xml:space="preserve">the desired misfit </w:t>
      </w:r>
      <w:r w:rsidR="00E1549D">
        <w:rPr>
          <w:noProof/>
          <w:lang w:val="en-CA" w:eastAsia="en-CA"/>
        </w:rPr>
        <w:drawing>
          <wp:inline distT="0" distB="0" distL="0" distR="0">
            <wp:extent cx="101600" cy="165100"/>
            <wp:effectExtent l="0" t="0" r="0" b="6350"/>
            <wp:docPr id="91" name="Picture 564" descr="http://www.eos.ubc.ca/ubcgif/iag/sftwrdocs/dcip2d/dcip2d-manual/p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www.eos.ubc.ca/ubcgif/iag/sftwrdocs/dcip2d/dcip2d-manual/psi.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65100"/>
                    </a:xfrm>
                    <a:prstGeom prst="rect">
                      <a:avLst/>
                    </a:prstGeom>
                    <a:noFill/>
                    <a:ln>
                      <a:noFill/>
                    </a:ln>
                  </pic:spPr>
                </pic:pic>
              </a:graphicData>
            </a:graphic>
          </wp:inline>
        </w:drawing>
      </w:r>
      <w:r>
        <w:rPr>
          <w:i/>
          <w:iCs/>
          <w:vertAlign w:val="subscript"/>
        </w:rPr>
        <w:t>d</w:t>
      </w:r>
      <w:r>
        <w:t xml:space="preserve"> =124 is achieved by iteration 12 but a few more iterations are carried out until no further decrease in the model objective function is obtained. The model obtained at iteration 20 is shown in </w:t>
      </w:r>
      <w:del w:id="495" w:author="EOS" w:date="2011-06-17T10:52:00Z">
        <w:r w:rsidR="00962591" w:rsidDel="006D542D">
          <w:fldChar w:fldCharType="begin"/>
        </w:r>
        <w:r w:rsidDel="006D542D">
          <w:delInstrText xml:space="preserve"> HYPERLINK \l "FIG5" </w:delInstrText>
        </w:r>
        <w:r w:rsidR="00962591" w:rsidDel="006D542D">
          <w:fldChar w:fldCharType="separate"/>
        </w:r>
        <w:r w:rsidRPr="00D1424F" w:rsidDel="006D542D">
          <w:rPr>
            <w:rStyle w:val="Hyperlink"/>
          </w:rPr>
          <w:delText>Fig</w:delText>
        </w:r>
        <w:r w:rsidDel="006D542D">
          <w:rPr>
            <w:rStyle w:val="Hyperlink"/>
          </w:rPr>
          <w:delText>ure</w:delText>
        </w:r>
        <w:r w:rsidRPr="00D1424F" w:rsidDel="006D542D">
          <w:rPr>
            <w:rStyle w:val="Hyperlink"/>
          </w:rPr>
          <w:delText xml:space="preserve"> 5b</w:delText>
        </w:r>
        <w:r w:rsidR="00962591" w:rsidDel="006D542D">
          <w:fldChar w:fldCharType="end"/>
        </w:r>
      </w:del>
      <w:ins w:id="496" w:author="EOS" w:date="2011-06-17T10:52:00Z">
        <w:r w:rsidR="00962591">
          <w:fldChar w:fldCharType="begin"/>
        </w:r>
        <w:r>
          <w:instrText xml:space="preserve"> HYPERLINK \l "FIG5" </w:instrText>
        </w:r>
        <w:r w:rsidR="00962591">
          <w:fldChar w:fldCharType="separate"/>
        </w:r>
        <w:r>
          <w:rPr>
            <w:rStyle w:val="Hyperlink"/>
          </w:rPr>
          <w:t>f</w:t>
        </w:r>
        <w:r w:rsidRPr="00D1424F">
          <w:rPr>
            <w:rStyle w:val="Hyperlink"/>
          </w:rPr>
          <w:t>ig</w:t>
        </w:r>
        <w:r>
          <w:rPr>
            <w:rStyle w:val="Hyperlink"/>
          </w:rPr>
          <w:t>ure</w:t>
        </w:r>
        <w:r w:rsidRPr="00D1424F">
          <w:rPr>
            <w:rStyle w:val="Hyperlink"/>
          </w:rPr>
          <w:t xml:space="preserve"> 5b</w:t>
        </w:r>
        <w:r w:rsidR="00962591">
          <w:fldChar w:fldCharType="end"/>
        </w:r>
      </w:ins>
      <w:r>
        <w:t xml:space="preserve">. It compares favorably with the true input model in </w:t>
      </w:r>
      <w:del w:id="497" w:author="EOS" w:date="2011-06-17T10:53:00Z">
        <w:r w:rsidR="00962591" w:rsidDel="006D542D">
          <w:fldChar w:fldCharType="begin"/>
        </w:r>
        <w:r w:rsidDel="006D542D">
          <w:delInstrText xml:space="preserve"> HYPERLINK \l "FIG5" </w:delInstrText>
        </w:r>
        <w:r w:rsidR="00962591" w:rsidDel="006D542D">
          <w:fldChar w:fldCharType="separate"/>
        </w:r>
        <w:r w:rsidRPr="00D1424F" w:rsidDel="006D542D">
          <w:rPr>
            <w:rStyle w:val="Hyperlink"/>
          </w:rPr>
          <w:delText>Fig</w:delText>
        </w:r>
        <w:r w:rsidDel="006D542D">
          <w:rPr>
            <w:rStyle w:val="Hyperlink"/>
          </w:rPr>
          <w:delText>ure</w:delText>
        </w:r>
        <w:r w:rsidRPr="00D1424F" w:rsidDel="006D542D">
          <w:rPr>
            <w:rStyle w:val="Hyperlink"/>
          </w:rPr>
          <w:delText xml:space="preserve"> 5a</w:delText>
        </w:r>
        <w:r w:rsidR="00962591" w:rsidDel="006D542D">
          <w:fldChar w:fldCharType="end"/>
        </w:r>
      </w:del>
      <w:ins w:id="498" w:author="EOS" w:date="2011-06-17T10:53:00Z">
        <w:r w:rsidR="00962591">
          <w:fldChar w:fldCharType="begin"/>
        </w:r>
        <w:r>
          <w:instrText xml:space="preserve"> HYPERLINK \l "FIG5" </w:instrText>
        </w:r>
        <w:r w:rsidR="00962591">
          <w:fldChar w:fldCharType="separate"/>
        </w:r>
        <w:r>
          <w:rPr>
            <w:rStyle w:val="Hyperlink"/>
          </w:rPr>
          <w:t>f</w:t>
        </w:r>
        <w:r w:rsidRPr="00D1424F">
          <w:rPr>
            <w:rStyle w:val="Hyperlink"/>
          </w:rPr>
          <w:t>ig</w:t>
        </w:r>
        <w:r>
          <w:rPr>
            <w:rStyle w:val="Hyperlink"/>
          </w:rPr>
          <w:t>ure</w:t>
        </w:r>
        <w:r w:rsidRPr="00D1424F">
          <w:rPr>
            <w:rStyle w:val="Hyperlink"/>
          </w:rPr>
          <w:t xml:space="preserve"> 5a</w:t>
        </w:r>
        <w:r w:rsidR="00962591">
          <w:fldChar w:fldCharType="end"/>
        </w:r>
      </w:ins>
      <w:r>
        <w:t xml:space="preserve">. The surface variation is well defined and so are the conductive anomalies at depth. The conductivities toward the bottom of the model approach that of the halfspace reference model. This is the expected result. If the data are insensitive to certain regions of the model domain then the inversion will make those regions have conductivities close to the reference model as this will be most effective in reducing the value of the model objective function. To evaluate the benefits of the inversion, the reader should compare the constructed model in </w:t>
      </w:r>
      <w:del w:id="499" w:author="EOS" w:date="2011-06-17T10:53:00Z">
        <w:r w:rsidRPr="00B175D4" w:rsidDel="006D542D">
          <w:rPr>
            <w:color w:val="0000FF"/>
            <w:u w:val="single"/>
          </w:rPr>
          <w:delText>Fig</w:delText>
        </w:r>
        <w:r w:rsidDel="006D542D">
          <w:rPr>
            <w:color w:val="0000FF"/>
            <w:u w:val="single"/>
          </w:rPr>
          <w:delText>ure</w:delText>
        </w:r>
        <w:r w:rsidRPr="00B175D4" w:rsidDel="006D542D">
          <w:rPr>
            <w:color w:val="0000FF"/>
            <w:u w:val="single"/>
          </w:rPr>
          <w:delText xml:space="preserve"> </w:delText>
        </w:r>
      </w:del>
      <w:ins w:id="500" w:author="EOS" w:date="2011-08-02T16:28:00Z">
        <w:r w:rsidR="00962591">
          <w:fldChar w:fldCharType="begin"/>
        </w:r>
        <w:r w:rsidR="00FD14AB">
          <w:instrText xml:space="preserve"> HYPERLINK \l "FIG5" </w:instrText>
        </w:r>
        <w:r w:rsidR="00962591">
          <w:fldChar w:fldCharType="separate"/>
        </w:r>
        <w:r w:rsidR="00FD14AB">
          <w:rPr>
            <w:rStyle w:val="Hyperlink"/>
          </w:rPr>
          <w:t>f</w:t>
        </w:r>
        <w:r w:rsidR="00FD14AB" w:rsidRPr="00D1424F">
          <w:rPr>
            <w:rStyle w:val="Hyperlink"/>
          </w:rPr>
          <w:t>ig</w:t>
        </w:r>
        <w:r w:rsidR="00FD14AB">
          <w:rPr>
            <w:rStyle w:val="Hyperlink"/>
          </w:rPr>
          <w:t>ure</w:t>
        </w:r>
        <w:r w:rsidR="00FD14AB" w:rsidRPr="00D1424F">
          <w:rPr>
            <w:rStyle w:val="Hyperlink"/>
          </w:rPr>
          <w:t xml:space="preserve"> 5b</w:t>
        </w:r>
        <w:r w:rsidR="00962591">
          <w:fldChar w:fldCharType="end"/>
        </w:r>
        <w:r w:rsidR="00FD14AB">
          <w:t xml:space="preserve"> </w:t>
        </w:r>
      </w:ins>
      <w:del w:id="501" w:author="EOS" w:date="2011-08-02T16:28:00Z">
        <w:r w:rsidRPr="00B175D4" w:rsidDel="00FD14AB">
          <w:rPr>
            <w:color w:val="0000FF"/>
            <w:u w:val="single"/>
          </w:rPr>
          <w:delText>5b</w:delText>
        </w:r>
        <w:r w:rsidDel="00FD14AB">
          <w:delText xml:space="preserve"> </w:delText>
        </w:r>
      </w:del>
      <w:r>
        <w:t xml:space="preserve">with the apparent resistivity pseudo-section in </w:t>
      </w:r>
      <w:del w:id="502" w:author="EOS" w:date="2011-06-17T10:53:00Z">
        <w:r w:rsidR="00962591" w:rsidDel="006D542D">
          <w:fldChar w:fldCharType="begin"/>
        </w:r>
        <w:r w:rsidDel="006D542D">
          <w:delInstrText xml:space="preserve"> HYPERLINK "http://www.eos.ubc.ca/ubcgif/iag/sftwrdocs/dcip2d/dcip2d-manual/fwdmod.html" \l "FIG3" </w:delInstrText>
        </w:r>
        <w:r w:rsidR="00962591" w:rsidDel="006D542D">
          <w:fldChar w:fldCharType="separate"/>
        </w:r>
        <w:r w:rsidDel="006D542D">
          <w:rPr>
            <w:rStyle w:val="Hyperlink"/>
          </w:rPr>
          <w:delText>Figure 3b</w:delText>
        </w:r>
        <w:r w:rsidR="00962591" w:rsidDel="006D542D">
          <w:fldChar w:fldCharType="end"/>
        </w:r>
      </w:del>
      <w:ins w:id="503" w:author="EOS" w:date="2011-08-02T16:29:00Z">
        <w:r w:rsidR="00962591">
          <w:fldChar w:fldCharType="begin"/>
        </w:r>
        <w:r w:rsidR="00FD14AB">
          <w:instrText xml:space="preserve"> HYPERLINK \l "FIG3" </w:instrText>
        </w:r>
        <w:r w:rsidR="00962591">
          <w:fldChar w:fldCharType="separate"/>
        </w:r>
        <w:r w:rsidR="00FD14AB">
          <w:rPr>
            <w:rStyle w:val="Hyperlink"/>
          </w:rPr>
          <w:t>figure 3b</w:t>
        </w:r>
        <w:r w:rsidR="00962591">
          <w:fldChar w:fldCharType="end"/>
        </w:r>
      </w:ins>
      <w:r>
        <w:t xml:space="preserve">. </w:t>
      </w:r>
    </w:p>
    <w:p w:rsidR="007E3981" w:rsidRDefault="00F24369" w:rsidP="00A727D4">
      <w:pPr>
        <w:pStyle w:val="NormalWeb"/>
      </w:pPr>
      <w:r>
        <w:pict>
          <v:rect id="_x0000_i1035" style="width:0;height:1.5pt" o:hralign="center" o:hrstd="t" o:hr="t" fillcolor="#a0a0a0" stroked="f"/>
        </w:pict>
      </w:r>
    </w:p>
    <w:p w:rsidR="007E3981" w:rsidRDefault="00E1549D">
      <w:pPr>
        <w:pStyle w:val="NormalWeb"/>
        <w:keepNext/>
        <w:jc w:val="center"/>
        <w:rPr>
          <w:ins w:id="504" w:author="EOS" w:date="2011-06-16T16:12:00Z"/>
          <w:rStyle w:val="FigurestyleChar"/>
        </w:rPr>
      </w:pPr>
      <w:r>
        <w:rPr>
          <w:noProof/>
          <w:lang w:val="en-CA" w:eastAsia="en-CA"/>
        </w:rPr>
        <w:lastRenderedPageBreak/>
        <w:drawing>
          <wp:inline distT="0" distB="0" distL="0" distR="0">
            <wp:extent cx="4838700" cy="5118100"/>
            <wp:effectExtent l="0" t="0" r="0" b="6350"/>
            <wp:docPr id="93" name="Picture 563" descr="http://www.eos.ubc.ca/ubcgif/iag/sftwrdocs/dcip2d/dcip2d-manual/fig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www.eos.ubc.ca/ubcgif/iag/sftwrdocs/dcip2d/dcip2d-manual/fig5.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38700" cy="5118100"/>
                    </a:xfrm>
                    <a:prstGeom prst="rect">
                      <a:avLst/>
                    </a:prstGeom>
                    <a:noFill/>
                    <a:ln>
                      <a:noFill/>
                    </a:ln>
                  </pic:spPr>
                </pic:pic>
              </a:graphicData>
            </a:graphic>
          </wp:inline>
        </w:drawing>
      </w:r>
    </w:p>
    <w:p w:rsidR="007E3981" w:rsidRDefault="007E3981">
      <w:pPr>
        <w:pStyle w:val="NormalWeb"/>
        <w:keepNext/>
        <w:jc w:val="center"/>
      </w:pPr>
      <w:r>
        <w:br/>
      </w:r>
      <w:bookmarkStart w:id="505" w:name="FIG5"/>
      <w:del w:id="506" w:author="EOS" w:date="2011-06-16T15:34:00Z">
        <w:r w:rsidR="00962591" w:rsidRPr="00962591">
          <w:rPr>
            <w:rStyle w:val="FigurestyleChar"/>
            <w:rPrChange w:id="507" w:author="EOS" w:date="2011-06-16T16:11:00Z">
              <w:rPr>
                <w:rStyle w:val="FigurestyleChar"/>
                <w:b/>
                <w:sz w:val="27"/>
              </w:rPr>
            </w:rPrChange>
          </w:rPr>
          <w:delText>Figure 5</w:delText>
        </w:r>
        <w:bookmarkEnd w:id="505"/>
        <w:r w:rsidR="00962591" w:rsidRPr="00962591">
          <w:rPr>
            <w:rStyle w:val="FigurestyleChar"/>
            <w:rPrChange w:id="508" w:author="EOS" w:date="2011-06-16T16:11:00Z">
              <w:rPr>
                <w:rStyle w:val="FigurestyleChar"/>
                <w:b/>
                <w:sz w:val="27"/>
              </w:rPr>
            </w:rPrChange>
          </w:rPr>
          <w:delText xml:space="preserve">. </w:delText>
        </w:r>
      </w:del>
      <w:proofErr w:type="gramStart"/>
      <w:ins w:id="509" w:author="EOS" w:date="2011-06-16T15:34:00Z">
        <w:r w:rsidRPr="00E66FE7">
          <w:rPr>
            <w:rStyle w:val="FigurestyleChar"/>
          </w:rPr>
          <w:t xml:space="preserve">Figure </w:t>
        </w:r>
        <w:proofErr w:type="gramEnd"/>
        <w:r w:rsidR="00962591" w:rsidRPr="00E66FE7">
          <w:rPr>
            <w:rStyle w:val="FigurestyleChar"/>
          </w:rPr>
          <w:fldChar w:fldCharType="begin"/>
        </w:r>
        <w:r w:rsidRPr="00E66FE7">
          <w:rPr>
            <w:rStyle w:val="FigurestyleChar"/>
          </w:rPr>
          <w:instrText xml:space="preserve"> SEQ Figure \* ARABIC </w:instrText>
        </w:r>
        <w:r w:rsidR="00962591" w:rsidRPr="00E66FE7">
          <w:rPr>
            <w:rStyle w:val="FigurestyleChar"/>
          </w:rPr>
          <w:fldChar w:fldCharType="separate"/>
        </w:r>
      </w:ins>
      <w:ins w:id="510" w:author="EOS" w:date="2011-09-07T12:31:00Z">
        <w:r w:rsidR="00F26A78">
          <w:rPr>
            <w:rStyle w:val="FigurestyleChar"/>
            <w:noProof/>
          </w:rPr>
          <w:t>5</w:t>
        </w:r>
      </w:ins>
      <w:ins w:id="511" w:author="EOS" w:date="2011-06-16T15:34:00Z">
        <w:r w:rsidR="00962591" w:rsidRPr="00E66FE7">
          <w:rPr>
            <w:rStyle w:val="FigurestyleChar"/>
          </w:rPr>
          <w:fldChar w:fldCharType="end"/>
        </w:r>
        <w:proofErr w:type="gramStart"/>
        <w:r w:rsidRPr="00E66FE7">
          <w:rPr>
            <w:rStyle w:val="FigurestyleChar"/>
          </w:rPr>
          <w:t>.</w:t>
        </w:r>
        <w:proofErr w:type="gramEnd"/>
        <w:r w:rsidRPr="00E66FE7">
          <w:rPr>
            <w:rStyle w:val="FigurestyleChar"/>
          </w:rPr>
          <w:t xml:space="preserve"> </w:t>
        </w:r>
      </w:ins>
      <w:proofErr w:type="gramStart"/>
      <w:r w:rsidRPr="00E66FE7">
        <w:rPr>
          <w:rStyle w:val="FigurestyleChar"/>
        </w:rPr>
        <w:t>Comparison of the true resistivity model (a) with the recovered resistivity model (b).</w:t>
      </w:r>
      <w:proofErr w:type="gramEnd"/>
    </w:p>
    <w:p w:rsidR="007E3981" w:rsidRPr="004903E6" w:rsidRDefault="00F24369" w:rsidP="004903E6">
      <w:r>
        <w:pict>
          <v:rect id="_x0000_i1036" style="width:0;height:1.5pt" o:hralign="center" o:hrstd="t" o:hr="t" fillcolor="#a0a0a0" stroked="f"/>
        </w:pict>
      </w:r>
    </w:p>
    <w:p w:rsidR="007E3981" w:rsidRDefault="007E3981">
      <w:r>
        <w:br w:type="page"/>
      </w:r>
    </w:p>
    <w:p w:rsidR="007E3981" w:rsidRDefault="007E3981" w:rsidP="004903E6">
      <w:pPr>
        <w:pStyle w:val="Heading2"/>
      </w:pPr>
      <w:bookmarkStart w:id="512" w:name="_Toc296000697"/>
      <w:bookmarkStart w:id="513" w:name="_Toc296063680"/>
      <w:bookmarkStart w:id="514" w:name="Inversion_of_IP_data_theory"/>
      <w:r>
        <w:lastRenderedPageBreak/>
        <w:t>Inversion of IP data</w:t>
      </w:r>
      <w:bookmarkEnd w:id="512"/>
      <w:bookmarkEnd w:id="513"/>
    </w:p>
    <w:bookmarkEnd w:id="514"/>
    <w:p w:rsidR="007E3981" w:rsidRDefault="007E3981" w:rsidP="004903E6">
      <w:pPr>
        <w:pStyle w:val="NormalWeb"/>
      </w:pPr>
      <w:r>
        <w:t xml:space="preserve">To invert the IP data in </w:t>
      </w:r>
      <w:ins w:id="515" w:author="EOS" w:date="2011-06-17T10:59:00Z">
        <w:r w:rsidR="00962591">
          <w:fldChar w:fldCharType="begin"/>
        </w:r>
        <w:r>
          <w:instrText xml:space="preserve"> HYPERLINK  \l "FIG4" </w:instrText>
        </w:r>
        <w:r w:rsidR="00962591">
          <w:fldChar w:fldCharType="separate"/>
        </w:r>
        <w:r w:rsidRPr="006D542D">
          <w:rPr>
            <w:rStyle w:val="Hyperlink"/>
          </w:rPr>
          <w:t>figure 4b</w:t>
        </w:r>
        <w:r w:rsidR="00962591">
          <w:fldChar w:fldCharType="end"/>
        </w:r>
      </w:ins>
      <w:r>
        <w:t xml:space="preserve"> we first linearize </w:t>
      </w:r>
      <w:ins w:id="516" w:author="EOS" w:date="2011-06-17T11:00:00Z">
        <w:r w:rsidR="00962591">
          <w:fldChar w:fldCharType="begin"/>
        </w:r>
        <w:r>
          <w:instrText xml:space="preserve"> HYPERLINK  \l "EQN5" </w:instrText>
        </w:r>
        <w:r w:rsidR="00962591">
          <w:fldChar w:fldCharType="separate"/>
        </w:r>
        <w:r>
          <w:rPr>
            <w:rStyle w:val="Hyperlink"/>
          </w:rPr>
          <w:t>equation (7)</w:t>
        </w:r>
        <w:r w:rsidR="00962591">
          <w:fldChar w:fldCharType="end"/>
        </w:r>
      </w:ins>
      <w:r>
        <w:t xml:space="preserve">. Let </w:t>
      </w:r>
      <w:r w:rsidR="00E1549D">
        <w:rPr>
          <w:noProof/>
          <w:lang w:val="en-CA" w:eastAsia="en-CA"/>
        </w:rPr>
        <w:drawing>
          <wp:inline distT="0" distB="0" distL="0" distR="0">
            <wp:extent cx="63500" cy="114300"/>
            <wp:effectExtent l="0" t="0" r="0" b="0"/>
            <wp:docPr id="95" name="Picture 615" descr="http://www.eos.ubc.ca/ubcgif/iag/sftwrdocs/dcip2d/dcip2d-manual/e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www.eos.ubc.ca/ubcgif/iag/sftwrdocs/dcip2d/dcip2d-manual/eta.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00" cy="114300"/>
                    </a:xfrm>
                    <a:prstGeom prst="rect">
                      <a:avLst/>
                    </a:prstGeom>
                    <a:noFill/>
                    <a:ln>
                      <a:noFill/>
                    </a:ln>
                  </pic:spPr>
                </pic:pic>
              </a:graphicData>
            </a:graphic>
          </wp:inline>
        </w:drawing>
      </w:r>
      <w:r>
        <w:rPr>
          <w:i/>
          <w:iCs/>
          <w:vertAlign w:val="subscript"/>
        </w:rPr>
        <w:t>i</w:t>
      </w:r>
      <w:r>
        <w:t xml:space="preserve"> and </w:t>
      </w:r>
      <w:r w:rsidR="00E1549D">
        <w:rPr>
          <w:noProof/>
          <w:lang w:val="en-CA" w:eastAsia="en-CA"/>
        </w:rPr>
        <w:drawing>
          <wp:inline distT="0" distB="0" distL="0" distR="0">
            <wp:extent cx="88900" cy="63500"/>
            <wp:effectExtent l="0" t="0" r="6350" b="0"/>
            <wp:docPr id="96" name="Picture 614" descr="http://www.eos.ubc.ca/ubcgif/iag/sftwrdocs/dcip2d/dcip2d-manual/s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www.eos.ubc.ca/ubcgif/iag/sftwrdocs/dcip2d/dcip2d-manual/sig.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00" cy="63500"/>
                    </a:xfrm>
                    <a:prstGeom prst="rect">
                      <a:avLst/>
                    </a:prstGeom>
                    <a:noFill/>
                    <a:ln>
                      <a:noFill/>
                    </a:ln>
                  </pic:spPr>
                </pic:pic>
              </a:graphicData>
            </a:graphic>
          </wp:inline>
        </w:drawing>
      </w:r>
      <w:r>
        <w:rPr>
          <w:i/>
          <w:iCs/>
          <w:vertAlign w:val="subscript"/>
        </w:rPr>
        <w:t>i</w:t>
      </w:r>
      <w:r>
        <w:t xml:space="preserve"> denote the chargeability and electrical conductivity of the </w:t>
      </w:r>
      <w:proofErr w:type="spellStart"/>
      <w:r>
        <w:rPr>
          <w:i/>
          <w:iCs/>
        </w:rPr>
        <w:t>i</w:t>
      </w:r>
      <w:r>
        <w:rPr>
          <w:vertAlign w:val="superscript"/>
        </w:rPr>
        <w:t>th</w:t>
      </w:r>
      <w:proofErr w:type="spellEnd"/>
      <w:r>
        <w:t xml:space="preserve"> cell. Linearizing the potential </w:t>
      </w:r>
      <w:r w:rsidR="00E1549D">
        <w:rPr>
          <w:noProof/>
          <w:lang w:val="en-CA" w:eastAsia="en-CA"/>
        </w:rPr>
        <w:drawing>
          <wp:inline distT="0" distB="0" distL="0" distR="0">
            <wp:extent cx="127000" cy="165100"/>
            <wp:effectExtent l="0" t="0" r="6350" b="6350"/>
            <wp:docPr id="97" name="Picture 613" descr="http://www.eos.ubc.ca/ubcgif/iag/sftwrdocs/dcip2d/dcip2d-manual/phie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www.eos.ubc.ca/ubcgif/iag/sftwrdocs/dcip2d/dcip2d-manual/phieta.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7000" cy="165100"/>
                    </a:xfrm>
                    <a:prstGeom prst="rect">
                      <a:avLst/>
                    </a:prstGeom>
                    <a:noFill/>
                    <a:ln>
                      <a:noFill/>
                    </a:ln>
                  </pic:spPr>
                </pic:pic>
              </a:graphicData>
            </a:graphic>
          </wp:inline>
        </w:drawing>
      </w:r>
      <w:r>
        <w:rPr>
          <w:noProof/>
        </w:rPr>
        <w:t xml:space="preserve"> </w:t>
      </w:r>
      <w:r>
        <w:t xml:space="preserve">about the conductivity model </w:t>
      </w:r>
      <w:r w:rsidR="00E1549D">
        <w:rPr>
          <w:noProof/>
          <w:lang w:val="en-CA" w:eastAsia="en-CA"/>
        </w:rPr>
        <w:drawing>
          <wp:inline distT="0" distB="0" distL="0" distR="0">
            <wp:extent cx="88900" cy="63500"/>
            <wp:effectExtent l="0" t="0" r="6350" b="0"/>
            <wp:docPr id="98" name="Picture 612" descr="http://www.eos.ubc.ca/ubcgif/iag/sftwrdocs/dcip2d/dcip2d-manual/s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www.eos.ubc.ca/ubcgif/iag/sftwrdocs/dcip2d/dcip2d-manual/sig.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00" cy="63500"/>
                    </a:xfrm>
                    <a:prstGeom prst="rect">
                      <a:avLst/>
                    </a:prstGeom>
                    <a:noFill/>
                    <a:ln>
                      <a:noFill/>
                    </a:ln>
                  </pic:spPr>
                </pic:pic>
              </a:graphicData>
            </a:graphic>
          </wp:inline>
        </w:drawing>
      </w:r>
      <w:r>
        <w:rPr>
          <w:noProof/>
        </w:rPr>
        <w:t xml:space="preserve"> </w:t>
      </w:r>
      <w:r>
        <w:t xml:space="preserve">yields: </w:t>
      </w:r>
    </w:p>
    <w:p w:rsidR="007E3981" w:rsidRDefault="00E1549D" w:rsidP="004903E6">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0"/>
          <w:szCs w:val="20"/>
        </w:rPr>
      </w:pPr>
      <w:r>
        <w:rPr>
          <w:rFonts w:ascii="Courier New" w:hAnsi="Courier New" w:cs="Courier New"/>
          <w:noProof/>
          <w:sz w:val="20"/>
          <w:szCs w:val="20"/>
          <w:lang w:val="en-CA" w:eastAsia="en-CA"/>
        </w:rPr>
        <w:drawing>
          <wp:inline distT="0" distB="0" distL="0" distR="0">
            <wp:extent cx="3429000" cy="533400"/>
            <wp:effectExtent l="0" t="0" r="0" b="0"/>
            <wp:docPr id="99" name="Picture 609" descr="http://www.eos.ubc.ca/ubcgif/iag/sftwrdocs/dcip2d/dcip2d-manual/eqn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www.eos.ubc.ca/ubcgif/iag/sftwrdocs/dcip2d/dcip2d-manual/eqn11.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29000" cy="533400"/>
                    </a:xfrm>
                    <a:prstGeom prst="rect">
                      <a:avLst/>
                    </a:prstGeom>
                    <a:noFill/>
                    <a:ln>
                      <a:noFill/>
                    </a:ln>
                  </pic:spPr>
                </pic:pic>
              </a:graphicData>
            </a:graphic>
          </wp:inline>
        </w:drawing>
      </w:r>
      <w:r w:rsidR="007E3981">
        <w:rPr>
          <w:rFonts w:ascii="Courier New" w:hAnsi="Courier New" w:cs="Courier New"/>
          <w:sz w:val="20"/>
          <w:szCs w:val="20"/>
        </w:rPr>
        <w:t xml:space="preserve">      </w:t>
      </w:r>
      <w:bookmarkStart w:id="517" w:name="EQN11"/>
      <w:r w:rsidR="007E3981" w:rsidRPr="00B50777">
        <w:rPr>
          <w:b/>
        </w:rPr>
        <w:t>(14)</w:t>
      </w:r>
      <w:bookmarkEnd w:id="517"/>
    </w:p>
    <w:p w:rsidR="007E3981" w:rsidRDefault="007E3981" w:rsidP="004903E6">
      <w:pPr>
        <w:pStyle w:val="NormalWeb"/>
      </w:pPr>
      <w:r>
        <w:t xml:space="preserve">Substituting into </w:t>
      </w:r>
      <w:ins w:id="518" w:author="EOS" w:date="2011-06-17T11:02:00Z">
        <w:r w:rsidR="00962591">
          <w:fldChar w:fldCharType="begin"/>
        </w:r>
        <w:r>
          <w:instrText xml:space="preserve"> HYPERLINK  \l "EQN5" </w:instrText>
        </w:r>
        <w:r w:rsidR="00962591">
          <w:fldChar w:fldCharType="separate"/>
        </w:r>
        <w:r>
          <w:rPr>
            <w:rStyle w:val="Hyperlink"/>
          </w:rPr>
          <w:t>equation (7)</w:t>
        </w:r>
        <w:r w:rsidR="00962591">
          <w:fldChar w:fldCharType="end"/>
        </w:r>
      </w:ins>
      <w:r>
        <w:t xml:space="preserve"> yields: </w:t>
      </w:r>
    </w:p>
    <w:p w:rsidR="007E3981" w:rsidRDefault="00E1549D" w:rsidP="004903E6">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0"/>
          <w:szCs w:val="20"/>
        </w:rPr>
      </w:pPr>
      <w:r>
        <w:rPr>
          <w:rFonts w:ascii="Courier New" w:hAnsi="Courier New" w:cs="Courier New"/>
          <w:noProof/>
          <w:sz w:val="20"/>
          <w:szCs w:val="20"/>
          <w:lang w:val="en-CA" w:eastAsia="en-CA"/>
        </w:rPr>
        <w:drawing>
          <wp:inline distT="0" distB="0" distL="0" distR="0">
            <wp:extent cx="2298700" cy="749300"/>
            <wp:effectExtent l="0" t="0" r="6350" b="0"/>
            <wp:docPr id="100" name="Picture 605" descr="http://www.eos.ubc.ca/ubcgif/iag/sftwrdocs/dcip2d/dcip2d-manual/eqn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www.eos.ubc.ca/ubcgif/iag/sftwrdocs/dcip2d/dcip2d-manual/eqn12.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98700" cy="749300"/>
                    </a:xfrm>
                    <a:prstGeom prst="rect">
                      <a:avLst/>
                    </a:prstGeom>
                    <a:noFill/>
                    <a:ln>
                      <a:noFill/>
                    </a:ln>
                  </pic:spPr>
                </pic:pic>
              </a:graphicData>
            </a:graphic>
          </wp:inline>
        </w:drawing>
      </w:r>
      <w:r w:rsidR="007E3981">
        <w:rPr>
          <w:rFonts w:ascii="Courier New" w:hAnsi="Courier New" w:cs="Courier New"/>
          <w:sz w:val="20"/>
          <w:szCs w:val="20"/>
        </w:rPr>
        <w:t xml:space="preserve">      </w:t>
      </w:r>
      <w:bookmarkStart w:id="519" w:name="EQN12"/>
      <w:r w:rsidR="007E3981" w:rsidRPr="00B50777">
        <w:rPr>
          <w:b/>
        </w:rPr>
        <w:t>(15)</w:t>
      </w:r>
      <w:bookmarkEnd w:id="519"/>
    </w:p>
    <w:p w:rsidR="007E3981" w:rsidRDefault="007E3981" w:rsidP="004903E6">
      <w:pPr>
        <w:pStyle w:val="NormalWeb"/>
      </w:pPr>
      <w:r>
        <w:t xml:space="preserve">This can be approximately written as </w:t>
      </w:r>
    </w:p>
    <w:p w:rsidR="007E3981" w:rsidRDefault="00E1549D" w:rsidP="004903E6">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0"/>
          <w:szCs w:val="20"/>
        </w:rPr>
      </w:pPr>
      <w:r>
        <w:rPr>
          <w:rFonts w:ascii="Courier New" w:hAnsi="Courier New" w:cs="Courier New"/>
          <w:noProof/>
          <w:sz w:val="20"/>
          <w:szCs w:val="20"/>
          <w:lang w:val="en-CA" w:eastAsia="en-CA"/>
        </w:rPr>
        <w:drawing>
          <wp:inline distT="0" distB="0" distL="0" distR="0">
            <wp:extent cx="2692400" cy="482600"/>
            <wp:effectExtent l="0" t="0" r="0" b="0"/>
            <wp:docPr id="101" name="Picture 604" descr="http://www.eos.ubc.ca/ubcgif/iag/sftwrdocs/dcip2d/dcip2d-manual/eqn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www.eos.ubc.ca/ubcgif/iag/sftwrdocs/dcip2d/dcip2d-manual/eqn13.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2400" cy="482600"/>
                    </a:xfrm>
                    <a:prstGeom prst="rect">
                      <a:avLst/>
                    </a:prstGeom>
                    <a:noFill/>
                    <a:ln>
                      <a:noFill/>
                    </a:ln>
                  </pic:spPr>
                </pic:pic>
              </a:graphicData>
            </a:graphic>
          </wp:inline>
        </w:drawing>
      </w:r>
      <w:r w:rsidR="007E3981">
        <w:rPr>
          <w:rFonts w:ascii="Courier New" w:hAnsi="Courier New" w:cs="Courier New"/>
          <w:sz w:val="20"/>
          <w:szCs w:val="20"/>
        </w:rPr>
        <w:t xml:space="preserve">     </w:t>
      </w:r>
      <w:bookmarkStart w:id="520" w:name="EQN13"/>
      <w:r w:rsidR="007E3981" w:rsidRPr="00B50777">
        <w:rPr>
          <w:b/>
        </w:rPr>
        <w:t>(16)</w:t>
      </w:r>
      <w:bookmarkEnd w:id="520"/>
    </w:p>
    <w:p w:rsidR="007E3981" w:rsidRDefault="007E3981" w:rsidP="004903E6">
      <w:pPr>
        <w:pStyle w:val="NormalWeb"/>
      </w:pPr>
      <w:r>
        <w:t xml:space="preserve">Therefore, the </w:t>
      </w:r>
      <w:proofErr w:type="spellStart"/>
      <w:r>
        <w:rPr>
          <w:i/>
          <w:iCs/>
        </w:rPr>
        <w:t>i</w:t>
      </w:r>
      <w:r>
        <w:rPr>
          <w:vertAlign w:val="superscript"/>
        </w:rPr>
        <w:t>th</w:t>
      </w:r>
      <w:proofErr w:type="spellEnd"/>
      <w:r>
        <w:t xml:space="preserve"> datum is: </w:t>
      </w:r>
    </w:p>
    <w:p w:rsidR="007E3981" w:rsidRDefault="00E1549D" w:rsidP="004903E6">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0"/>
          <w:szCs w:val="20"/>
        </w:rPr>
      </w:pPr>
      <w:r>
        <w:rPr>
          <w:rFonts w:ascii="Courier New" w:hAnsi="Courier New" w:cs="Courier New"/>
          <w:noProof/>
          <w:sz w:val="20"/>
          <w:szCs w:val="20"/>
          <w:lang w:val="en-CA" w:eastAsia="en-CA"/>
        </w:rPr>
        <w:drawing>
          <wp:inline distT="0" distB="0" distL="0" distR="0">
            <wp:extent cx="952500" cy="520700"/>
            <wp:effectExtent l="0" t="0" r="0" b="0"/>
            <wp:docPr id="102" name="Picture 603" descr="http://www.eos.ubc.ca/ubcgif/iag/sftwrdocs/dcip2d/dcip2d-manual/eqn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www.eos.ubc.ca/ubcgif/iag/sftwrdocs/dcip2d/dcip2d-manual/eqn14.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2500" cy="520700"/>
                    </a:xfrm>
                    <a:prstGeom prst="rect">
                      <a:avLst/>
                    </a:prstGeom>
                    <a:noFill/>
                    <a:ln>
                      <a:noFill/>
                    </a:ln>
                  </pic:spPr>
                </pic:pic>
              </a:graphicData>
            </a:graphic>
          </wp:inline>
        </w:drawing>
      </w:r>
      <w:r w:rsidR="007E3981">
        <w:rPr>
          <w:rFonts w:ascii="Courier New" w:hAnsi="Courier New" w:cs="Courier New"/>
          <w:sz w:val="20"/>
          <w:szCs w:val="20"/>
        </w:rPr>
        <w:t xml:space="preserve">      </w:t>
      </w:r>
      <w:bookmarkStart w:id="521" w:name="EQN14"/>
      <w:r w:rsidR="007E3981" w:rsidRPr="00B50777">
        <w:rPr>
          <w:b/>
        </w:rPr>
        <w:t>(17)</w:t>
      </w:r>
      <w:bookmarkEnd w:id="521"/>
    </w:p>
    <w:p w:rsidR="007E3981" w:rsidRDefault="007E3981" w:rsidP="004903E6">
      <w:pPr>
        <w:pStyle w:val="NormalWeb"/>
      </w:pPr>
      <w:proofErr w:type="gramStart"/>
      <w:r>
        <w:t>where</w:t>
      </w:r>
      <w:proofErr w:type="gramEnd"/>
      <w:r>
        <w:t xml:space="preserve"> </w:t>
      </w:r>
    </w:p>
    <w:p w:rsidR="007E3981" w:rsidRDefault="00E1549D" w:rsidP="004903E6">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0"/>
          <w:szCs w:val="20"/>
        </w:rPr>
      </w:pPr>
      <w:r>
        <w:rPr>
          <w:rFonts w:ascii="Courier New" w:hAnsi="Courier New" w:cs="Courier New"/>
          <w:noProof/>
          <w:sz w:val="20"/>
          <w:szCs w:val="20"/>
          <w:lang w:val="en-CA" w:eastAsia="en-CA"/>
        </w:rPr>
        <w:drawing>
          <wp:inline distT="0" distB="0" distL="0" distR="0">
            <wp:extent cx="1206500" cy="406400"/>
            <wp:effectExtent l="0" t="0" r="0" b="0"/>
            <wp:docPr id="103" name="Picture 602" descr="http://www.eos.ubc.ca/ubcgif/iag/sftwrdocs/dcip2d/dcip2d-manual/eqn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www.eos.ubc.ca/ubcgif/iag/sftwrdocs/dcip2d/dcip2d-manual/eqn15.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06500" cy="406400"/>
                    </a:xfrm>
                    <a:prstGeom prst="rect">
                      <a:avLst/>
                    </a:prstGeom>
                    <a:noFill/>
                    <a:ln>
                      <a:noFill/>
                    </a:ln>
                  </pic:spPr>
                </pic:pic>
              </a:graphicData>
            </a:graphic>
          </wp:inline>
        </w:drawing>
      </w:r>
      <w:r w:rsidR="007E3981">
        <w:rPr>
          <w:rFonts w:ascii="Courier New" w:hAnsi="Courier New" w:cs="Courier New"/>
          <w:sz w:val="20"/>
          <w:szCs w:val="20"/>
        </w:rPr>
        <w:t xml:space="preserve">      </w:t>
      </w:r>
      <w:bookmarkStart w:id="522" w:name="EQN15"/>
      <w:r w:rsidR="007E3981" w:rsidRPr="009C6866">
        <w:rPr>
          <w:b/>
        </w:rPr>
        <w:t>(18)</w:t>
      </w:r>
      <w:bookmarkEnd w:id="522"/>
    </w:p>
    <w:p w:rsidR="007E3981" w:rsidRDefault="007E3981" w:rsidP="004903E6">
      <w:pPr>
        <w:rPr>
          <w:rFonts w:ascii="Times New Roman" w:hAnsi="Times New Roman"/>
          <w:sz w:val="24"/>
          <w:szCs w:val="24"/>
        </w:rPr>
      </w:pPr>
      <w:proofErr w:type="gramStart"/>
      <w:r>
        <w:t>is</w:t>
      </w:r>
      <w:proofErr w:type="gramEnd"/>
      <w:r>
        <w:t xml:space="preserve"> the sensitivity matrix. Our inverse problem is formulated as: </w:t>
      </w:r>
    </w:p>
    <w:p w:rsidR="007E3981" w:rsidRDefault="00E1549D" w:rsidP="004903E6">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hAnsi="Courier New" w:cs="Courier New"/>
          <w:sz w:val="20"/>
          <w:szCs w:val="20"/>
        </w:rPr>
      </w:pPr>
      <w:r>
        <w:rPr>
          <w:rFonts w:ascii="Courier New" w:hAnsi="Courier New" w:cs="Courier New"/>
          <w:noProof/>
          <w:sz w:val="20"/>
          <w:szCs w:val="20"/>
          <w:lang w:val="en-CA" w:eastAsia="en-CA"/>
        </w:rPr>
        <w:drawing>
          <wp:inline distT="0" distB="0" distL="0" distR="0">
            <wp:extent cx="2933700" cy="685800"/>
            <wp:effectExtent l="0" t="0" r="0" b="0"/>
            <wp:docPr id="104" name="Picture 601" descr="http://www.eos.ubc.ca/ubcgif/iag/sftwrdocs/dcip2d/dcip2d-manual/eqn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www.eos.ubc.ca/ubcgif/iag/sftwrdocs/dcip2d/dcip2d-manual/eqn16.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3700" cy="685800"/>
                    </a:xfrm>
                    <a:prstGeom prst="rect">
                      <a:avLst/>
                    </a:prstGeom>
                    <a:noFill/>
                    <a:ln>
                      <a:noFill/>
                    </a:ln>
                  </pic:spPr>
                </pic:pic>
              </a:graphicData>
            </a:graphic>
          </wp:inline>
        </w:drawing>
      </w:r>
      <w:r w:rsidR="007E3981">
        <w:rPr>
          <w:rFonts w:ascii="Courier New" w:hAnsi="Courier New" w:cs="Courier New"/>
          <w:sz w:val="20"/>
          <w:szCs w:val="20"/>
        </w:rPr>
        <w:t xml:space="preserve">      </w:t>
      </w:r>
      <w:bookmarkStart w:id="523" w:name="EQN16"/>
      <w:r w:rsidR="007E3981" w:rsidRPr="009C6866">
        <w:rPr>
          <w:b/>
        </w:rPr>
        <w:t>(1</w:t>
      </w:r>
      <w:r w:rsidR="007E3981">
        <w:rPr>
          <w:b/>
        </w:rPr>
        <w:t>9</w:t>
      </w:r>
      <w:r w:rsidR="007E3981" w:rsidRPr="009C6866">
        <w:rPr>
          <w:b/>
        </w:rPr>
        <w:t>)</w:t>
      </w:r>
      <w:bookmarkEnd w:id="523"/>
    </w:p>
    <w:p w:rsidR="007E3981" w:rsidRDefault="007E3981" w:rsidP="004903E6">
      <w:pPr>
        <w:pStyle w:val="NormalWeb"/>
      </w:pPr>
      <w:proofErr w:type="gramStart"/>
      <w:r>
        <w:t>where</w:t>
      </w:r>
      <w:proofErr w:type="gramEnd"/>
      <w:r>
        <w:t xml:space="preserve"> </w:t>
      </w:r>
      <w:r w:rsidR="00E1549D">
        <w:rPr>
          <w:noProof/>
          <w:lang w:val="en-CA" w:eastAsia="en-CA"/>
        </w:rPr>
        <w:drawing>
          <wp:inline distT="0" distB="0" distL="0" distR="0">
            <wp:extent cx="101600" cy="165100"/>
            <wp:effectExtent l="0" t="0" r="0" b="6350"/>
            <wp:docPr id="105" name="Picture 600" descr="http://www.eos.ubc.ca/ubcgif/iag/sftwrdocs/dcip2d/dcip2d-manual/p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www.eos.ubc.ca/ubcgif/iag/sftwrdocs/dcip2d/dcip2d-manual/psi.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600" cy="165100"/>
                    </a:xfrm>
                    <a:prstGeom prst="rect">
                      <a:avLst/>
                    </a:prstGeom>
                    <a:noFill/>
                    <a:ln>
                      <a:noFill/>
                    </a:ln>
                  </pic:spPr>
                </pic:pic>
              </a:graphicData>
            </a:graphic>
          </wp:inline>
        </w:drawing>
      </w:r>
      <w:r>
        <w:rPr>
          <w:i/>
          <w:iCs/>
          <w:vertAlign w:val="subscript"/>
        </w:rPr>
        <w:t>d</w:t>
      </w:r>
      <w:r>
        <w:rPr>
          <w:vertAlign w:val="superscript"/>
        </w:rPr>
        <w:t>*</w:t>
      </w:r>
      <w:r>
        <w:t xml:space="preserve"> is a target misfit. In reality the true conductivity </w:t>
      </w:r>
      <w:r w:rsidR="00E1549D">
        <w:rPr>
          <w:noProof/>
          <w:lang w:val="en-CA" w:eastAsia="en-CA"/>
        </w:rPr>
        <w:drawing>
          <wp:inline distT="0" distB="0" distL="0" distR="0">
            <wp:extent cx="88900" cy="63500"/>
            <wp:effectExtent l="0" t="0" r="6350" b="0"/>
            <wp:docPr id="106" name="Picture 599" descr="http://www.eos.ubc.ca/ubcgif/iag/sftwrdocs/dcip2d/dcip2d-manual/s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www.eos.ubc.ca/ubcgif/iag/sftwrdocs/dcip2d/dcip2d-manual/sig.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00" cy="63500"/>
                    </a:xfrm>
                    <a:prstGeom prst="rect">
                      <a:avLst/>
                    </a:prstGeom>
                    <a:noFill/>
                    <a:ln>
                      <a:noFill/>
                    </a:ln>
                  </pic:spPr>
                </pic:pic>
              </a:graphicData>
            </a:graphic>
          </wp:inline>
        </w:drawing>
      </w:r>
      <w:r>
        <w:rPr>
          <w:noProof/>
        </w:rPr>
        <w:t xml:space="preserve"> </w:t>
      </w:r>
      <w:r>
        <w:t xml:space="preserve">is not known and so we must use the conductivity found from the inversion of the DC resistivity data to construct the sensitivity matrix elements in </w:t>
      </w:r>
      <w:ins w:id="524" w:author="EOS" w:date="2011-06-17T10:58:00Z">
        <w:r w:rsidR="00962591">
          <w:rPr>
            <w:color w:val="0000FF"/>
            <w:u w:val="single"/>
          </w:rPr>
          <w:fldChar w:fldCharType="begin"/>
        </w:r>
        <w:r>
          <w:rPr>
            <w:color w:val="0000FF"/>
            <w:u w:val="single"/>
          </w:rPr>
          <w:instrText>HYPERLINK  \l "EQN15"</w:instrText>
        </w:r>
        <w:r w:rsidR="00962591">
          <w:rPr>
            <w:color w:val="0000FF"/>
            <w:u w:val="single"/>
          </w:rPr>
          <w:fldChar w:fldCharType="separate"/>
        </w:r>
        <w:r w:rsidRPr="006D542D">
          <w:rPr>
            <w:rStyle w:val="Hyperlink"/>
          </w:rPr>
          <w:t>equation (18)</w:t>
        </w:r>
        <w:r w:rsidR="00962591">
          <w:rPr>
            <w:color w:val="0000FF"/>
            <w:u w:val="single"/>
          </w:rPr>
          <w:fldChar w:fldCharType="end"/>
        </w:r>
      </w:ins>
      <w:r>
        <w:t xml:space="preserve">. </w:t>
      </w:r>
    </w:p>
    <w:p w:rsidR="007E3981" w:rsidRDefault="007E3981" w:rsidP="004903E6">
      <w:pPr>
        <w:pStyle w:val="NormalWeb"/>
      </w:pPr>
      <w:r>
        <w:t xml:space="preserve">The functional in </w:t>
      </w:r>
      <w:ins w:id="525" w:author="EOS" w:date="2011-06-17T10:58:00Z">
        <w:r w:rsidR="00962591">
          <w:rPr>
            <w:color w:val="0000FF"/>
            <w:u w:val="single"/>
          </w:rPr>
          <w:fldChar w:fldCharType="begin"/>
        </w:r>
        <w:r>
          <w:rPr>
            <w:color w:val="0000FF"/>
            <w:u w:val="single"/>
          </w:rPr>
          <w:instrText xml:space="preserve"> HYPERLINK  \l "EQN16" </w:instrText>
        </w:r>
        <w:r w:rsidR="00962591">
          <w:rPr>
            <w:color w:val="0000FF"/>
            <w:u w:val="single"/>
          </w:rPr>
          <w:fldChar w:fldCharType="separate"/>
        </w:r>
        <w:r w:rsidRPr="006D542D">
          <w:rPr>
            <w:rStyle w:val="Hyperlink"/>
          </w:rPr>
          <w:t>equation (19)</w:t>
        </w:r>
        <w:r w:rsidR="00962591">
          <w:rPr>
            <w:color w:val="0000FF"/>
            <w:u w:val="single"/>
          </w:rPr>
          <w:fldChar w:fldCharType="end"/>
        </w:r>
      </w:ins>
      <w:r>
        <w:t xml:space="preserve"> can be minimized directly but we need to ensure that the recovered chargeability is positive. In the inversion of the DC potentials to recover the conductivity we ensured positivity by working with </w:t>
      </w:r>
      <w:proofErr w:type="gramStart"/>
      <w:r>
        <w:rPr>
          <w:rStyle w:val="HTMLKeyboard"/>
        </w:rPr>
        <w:t>ln</w:t>
      </w:r>
      <w:r>
        <w:t>(</w:t>
      </w:r>
      <w:proofErr w:type="gramEnd"/>
      <w:r w:rsidR="00E1549D">
        <w:rPr>
          <w:noProof/>
          <w:lang w:val="en-CA" w:eastAsia="en-CA"/>
        </w:rPr>
        <w:drawing>
          <wp:inline distT="0" distB="0" distL="0" distR="0">
            <wp:extent cx="88900" cy="63500"/>
            <wp:effectExtent l="0" t="0" r="6350" b="0"/>
            <wp:docPr id="107" name="Picture 598" descr="http://www.eos.ubc.ca/ubcgif/iag/sftwrdocs/dcip2d/dcip2d-manual/s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www.eos.ubc.ca/ubcgif/iag/sftwrdocs/dcip2d/dcip2d-manual/sig.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00" cy="63500"/>
                    </a:xfrm>
                    <a:prstGeom prst="rect">
                      <a:avLst/>
                    </a:prstGeom>
                    <a:noFill/>
                    <a:ln>
                      <a:noFill/>
                    </a:ln>
                  </pic:spPr>
                </pic:pic>
              </a:graphicData>
            </a:graphic>
          </wp:inline>
        </w:drawing>
      </w:r>
      <w:r>
        <w:rPr>
          <w:noProof/>
        </w:rPr>
        <w:t>)</w:t>
      </w:r>
      <w:r>
        <w:t xml:space="preserve"> as the model in the inversion and applying the model norm to this </w:t>
      </w:r>
      <w:r>
        <w:lastRenderedPageBreak/>
        <w:t>quantity. This is justified, since conductivity varies over many orders of magnitude and it is the variation of conductivity that is diagnostic of earth structure. Intrinsic chargeability is confined to the region [0</w:t>
      </w:r>
      <w:proofErr w:type="gramStart"/>
      <w:r>
        <w:t>,1</w:t>
      </w:r>
      <w:proofErr w:type="gramEnd"/>
      <w:r>
        <w:t xml:space="preserve">). Moreover, we are not generally interested in the variation of chargeability in the range between zero and some small number (e.g. 0.01). Working with logarithmic values however, puts undue emphasis on these small values. An efficient method by which to solve the linear inverse problem with positivity constraints is through a non-linear mapping of variables. More details of the IP inversion algorithm can be found in </w:t>
      </w:r>
      <w:hyperlink r:id="rId53" w:history="1">
        <w:r w:rsidRPr="00A727D4">
          <w:rPr>
            <w:rStyle w:val="Hyperlink"/>
            <w:color w:val="000000"/>
            <w:u w:val="none"/>
          </w:rPr>
          <w:t>Oldenburg and Li (1994)</w:t>
        </w:r>
      </w:hyperlink>
      <w:r>
        <w:t xml:space="preserve">. </w:t>
      </w:r>
    </w:p>
    <w:p w:rsidR="007E3981" w:rsidRDefault="007E3981" w:rsidP="004903E6">
      <w:pPr>
        <w:pStyle w:val="NormalWeb"/>
      </w:pPr>
      <w:r>
        <w:t xml:space="preserve">The 124 IP data shown in </w:t>
      </w:r>
      <w:ins w:id="526" w:author="EOS" w:date="2011-06-17T10:56:00Z">
        <w:r w:rsidR="00962591">
          <w:fldChar w:fldCharType="begin"/>
        </w:r>
        <w:r>
          <w:instrText xml:space="preserve"> HYPERLINK  \l "FIG4" </w:instrText>
        </w:r>
        <w:r w:rsidR="00962591">
          <w:fldChar w:fldCharType="separate"/>
        </w:r>
        <w:r>
          <w:rPr>
            <w:rStyle w:val="Hyperlink"/>
          </w:rPr>
          <w:t>figure 4</w:t>
        </w:r>
        <w:r w:rsidRPr="006D542D">
          <w:rPr>
            <w:rStyle w:val="Hyperlink"/>
          </w:rPr>
          <w:t>b</w:t>
        </w:r>
        <w:r w:rsidR="00962591">
          <w:fldChar w:fldCharType="end"/>
        </w:r>
      </w:ins>
      <w:r>
        <w:t xml:space="preserve"> are subjected to the inversion. The model norm objective function is identical to that used for the DC resistivity inversion except that the reference model has been set equal to zero. A zero reference model is likely to be appropriate for most IP inversions. The resultant chargeability model which has the desired misfit of 124 and was obtained after 11 </w:t>
      </w:r>
      <w:proofErr w:type="gramStart"/>
      <w:r>
        <w:t>iterations,</w:t>
      </w:r>
      <w:proofErr w:type="gramEnd"/>
      <w:r>
        <w:t xml:space="preserve"> is shown in </w:t>
      </w:r>
      <w:ins w:id="527" w:author="EOS" w:date="2011-06-17T10:56:00Z">
        <w:r w:rsidR="00962591">
          <w:fldChar w:fldCharType="begin"/>
        </w:r>
        <w:r>
          <w:instrText xml:space="preserve"> HYPERLINK  \l "FIG6" </w:instrText>
        </w:r>
        <w:r w:rsidR="00962591">
          <w:fldChar w:fldCharType="separate"/>
        </w:r>
        <w:r w:rsidRPr="006D542D">
          <w:rPr>
            <w:rStyle w:val="Hyperlink"/>
          </w:rPr>
          <w:t>figure 6b</w:t>
        </w:r>
        <w:r w:rsidR="00962591">
          <w:fldChar w:fldCharType="end"/>
        </w:r>
      </w:ins>
      <w:r>
        <w:t xml:space="preserve">. There has been an excellent recovery of both the chargeable surface layer and the subsurface blocks. Some roughness in the surface block is noticed but the amplitude range of .045 to 0.07 brackets the true value of 0.05. The locations of the chargeable blocks have been well reproduced and the maximum amplitude of the model is consistent with the true value. However, the centre of the chargeable block on the right is slightly deeper than the true position, and the smooth bottom of the recovered anomaly has accentuated this appearance. Evaluation of the benefits of the inversion can be obtained by comparing </w:t>
      </w:r>
      <w:ins w:id="528" w:author="EOS" w:date="2011-06-17T10:56:00Z">
        <w:r w:rsidR="00962591">
          <w:rPr>
            <w:color w:val="0000FF"/>
            <w:u w:val="single"/>
          </w:rPr>
          <w:fldChar w:fldCharType="begin"/>
        </w:r>
        <w:r>
          <w:rPr>
            <w:color w:val="0000FF"/>
            <w:u w:val="single"/>
          </w:rPr>
          <w:instrText xml:space="preserve"> HYPERLINK  \l "FIG6" </w:instrText>
        </w:r>
        <w:r w:rsidR="00962591">
          <w:rPr>
            <w:color w:val="0000FF"/>
            <w:u w:val="single"/>
          </w:rPr>
          <w:fldChar w:fldCharType="separate"/>
        </w:r>
        <w:del w:id="529" w:author="EOS" w:date="2011-06-17T10:54:00Z">
          <w:r w:rsidRPr="006D542D" w:rsidDel="006D542D">
            <w:rPr>
              <w:rStyle w:val="Hyperlink"/>
            </w:rPr>
            <w:delText xml:space="preserve">Figure </w:delText>
          </w:r>
        </w:del>
        <w:r w:rsidRPr="006D542D">
          <w:rPr>
            <w:rStyle w:val="Hyperlink"/>
          </w:rPr>
          <w:t>figure 6b</w:t>
        </w:r>
        <w:r w:rsidR="00962591">
          <w:rPr>
            <w:color w:val="0000FF"/>
            <w:u w:val="single"/>
          </w:rPr>
          <w:fldChar w:fldCharType="end"/>
        </w:r>
      </w:ins>
      <w:r>
        <w:t xml:space="preserve"> with the data in </w:t>
      </w:r>
      <w:ins w:id="530" w:author="EOS" w:date="2011-06-17T10:57:00Z">
        <w:r w:rsidR="00962591">
          <w:fldChar w:fldCharType="begin"/>
        </w:r>
        <w:r>
          <w:instrText xml:space="preserve"> HYPERLINK  \l "FIG4" </w:instrText>
        </w:r>
        <w:r w:rsidR="00962591">
          <w:fldChar w:fldCharType="separate"/>
        </w:r>
        <w:r w:rsidRPr="006D542D">
          <w:rPr>
            <w:rStyle w:val="Hyperlink"/>
          </w:rPr>
          <w:t>figure 4b</w:t>
        </w:r>
        <w:r w:rsidR="00962591">
          <w:fldChar w:fldCharType="end"/>
        </w:r>
      </w:ins>
      <w:r>
        <w:t xml:space="preserve">. We also note that this good recovery was obtained even though the sensitivities for the IP inversion were generated from the recovered conductivity in </w:t>
      </w:r>
      <w:ins w:id="531" w:author="EOS" w:date="2011-06-17T10:57:00Z">
        <w:r w:rsidR="00962591">
          <w:fldChar w:fldCharType="begin"/>
        </w:r>
        <w:r>
          <w:instrText xml:space="preserve"> HYPERLINK  \l "FIG5" </w:instrText>
        </w:r>
        <w:r w:rsidR="00962591">
          <w:fldChar w:fldCharType="separate"/>
        </w:r>
        <w:r w:rsidRPr="006D542D">
          <w:rPr>
            <w:rStyle w:val="Hyperlink"/>
          </w:rPr>
          <w:t>figure 5b</w:t>
        </w:r>
        <w:r w:rsidR="00962591">
          <w:fldChar w:fldCharType="end"/>
        </w:r>
      </w:ins>
      <w:r>
        <w:t xml:space="preserve"> rather than the true conductivity in </w:t>
      </w:r>
      <w:ins w:id="532" w:author="EOS" w:date="2011-06-17T10:57:00Z">
        <w:r w:rsidR="00962591">
          <w:fldChar w:fldCharType="begin"/>
        </w:r>
        <w:r>
          <w:instrText xml:space="preserve"> HYPERLINK  \l "FIG5" </w:instrText>
        </w:r>
        <w:r w:rsidR="00962591">
          <w:fldChar w:fldCharType="separate"/>
        </w:r>
        <w:r w:rsidRPr="006D542D">
          <w:rPr>
            <w:rStyle w:val="Hyperlink"/>
          </w:rPr>
          <w:t>figure 5a</w:t>
        </w:r>
        <w:r w:rsidR="00962591">
          <w:fldChar w:fldCharType="end"/>
        </w:r>
      </w:ins>
      <w:r>
        <w:t xml:space="preserve">. </w:t>
      </w:r>
    </w:p>
    <w:p w:rsidR="007E3981" w:rsidRDefault="00F24369" w:rsidP="00A727D4">
      <w:pPr>
        <w:pStyle w:val="NormalWeb"/>
      </w:pPr>
      <w:r>
        <w:pict>
          <v:rect id="_x0000_i1037" style="width:0;height:1.5pt" o:hralign="center" o:hrstd="t" o:hr="t" fillcolor="#a0a0a0" stroked="f"/>
        </w:pict>
      </w:r>
    </w:p>
    <w:p w:rsidR="007E3981" w:rsidRDefault="00E1549D">
      <w:pPr>
        <w:pStyle w:val="NormalWeb"/>
        <w:keepNext/>
        <w:jc w:val="center"/>
        <w:rPr>
          <w:ins w:id="533" w:author="EOS" w:date="2011-06-16T16:12:00Z"/>
          <w:rStyle w:val="FigurestyleChar"/>
        </w:rPr>
      </w:pPr>
      <w:r>
        <w:rPr>
          <w:noProof/>
          <w:lang w:val="en-CA" w:eastAsia="en-CA"/>
        </w:rPr>
        <w:lastRenderedPageBreak/>
        <w:drawing>
          <wp:inline distT="0" distB="0" distL="0" distR="0">
            <wp:extent cx="4660900" cy="5118100"/>
            <wp:effectExtent l="0" t="0" r="6350" b="6350"/>
            <wp:docPr id="109" name="Picture 577" descr="http://www.eos.ubc.ca/ubcgif/iag/sftwrdocs/dcip2d/dcip2d-manual/fig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www.eos.ubc.ca/ubcgif/iag/sftwrdocs/dcip2d/dcip2d-manual/fig6.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0900" cy="5118100"/>
                    </a:xfrm>
                    <a:prstGeom prst="rect">
                      <a:avLst/>
                    </a:prstGeom>
                    <a:noFill/>
                    <a:ln>
                      <a:noFill/>
                    </a:ln>
                  </pic:spPr>
                </pic:pic>
              </a:graphicData>
            </a:graphic>
          </wp:inline>
        </w:drawing>
      </w:r>
    </w:p>
    <w:p w:rsidR="00EF6550" w:rsidRDefault="007E3981">
      <w:pPr>
        <w:pStyle w:val="Figurestyle"/>
        <w:rPr>
          <w:rStyle w:val="FigurestyleChar"/>
          <w:sz w:val="22"/>
          <w:rPrChange w:id="534" w:author="EOS" w:date="2011-06-16T16:12:00Z">
            <w:rPr>
              <w:rStyle w:val="FigurestyleChar"/>
              <w:rFonts w:ascii="Times New Roman" w:hAnsi="Times New Roman"/>
            </w:rPr>
          </w:rPrChange>
        </w:rPr>
        <w:pPrChange w:id="535" w:author="EOS" w:date="2011-06-16T16:12:00Z">
          <w:pPr>
            <w:pStyle w:val="NormalWeb"/>
            <w:keepNext/>
            <w:jc w:val="center"/>
          </w:pPr>
        </w:pPrChange>
      </w:pPr>
      <w:r>
        <w:br/>
      </w:r>
      <w:bookmarkStart w:id="536" w:name="FIG6"/>
      <w:del w:id="537" w:author="EOS" w:date="2011-06-16T15:35:00Z">
        <w:r w:rsidR="00962591" w:rsidRPr="00962591">
          <w:rPr>
            <w:rStyle w:val="FigurestyleChar"/>
            <w:sz w:val="22"/>
            <w:rPrChange w:id="538" w:author="EOS" w:date="2011-06-16T16:11:00Z">
              <w:rPr>
                <w:rStyle w:val="FigurestyleChar"/>
                <w:rFonts w:ascii="Times New Roman" w:hAnsi="Times New Roman"/>
                <w:b/>
                <w:color w:val="0000FF"/>
                <w:sz w:val="27"/>
                <w:u w:val="single"/>
              </w:rPr>
            </w:rPrChange>
          </w:rPr>
          <w:delText>Figure 6</w:delText>
        </w:r>
      </w:del>
      <w:proofErr w:type="gramStart"/>
      <w:ins w:id="539" w:author="EOS" w:date="2011-06-16T15:35:00Z">
        <w:r w:rsidR="00962591" w:rsidRPr="00962591">
          <w:rPr>
            <w:rStyle w:val="FigurestyleChar"/>
            <w:sz w:val="22"/>
            <w:rPrChange w:id="540" w:author="EOS" w:date="2011-06-16T16:11:00Z">
              <w:rPr>
                <w:rStyle w:val="FigurestyleChar"/>
                <w:rFonts w:ascii="Times New Roman" w:hAnsi="Times New Roman"/>
                <w:color w:val="0000FF"/>
                <w:u w:val="single"/>
              </w:rPr>
            </w:rPrChange>
          </w:rPr>
          <w:t xml:space="preserve">Figure </w:t>
        </w:r>
        <w:proofErr w:type="gramEnd"/>
        <w:r w:rsidR="00962591" w:rsidRPr="006C6DDD">
          <w:rPr>
            <w:rStyle w:val="FigurestyleChar"/>
            <w:sz w:val="22"/>
          </w:rPr>
          <w:fldChar w:fldCharType="begin"/>
        </w:r>
        <w:r w:rsidR="00962591" w:rsidRPr="00962591">
          <w:rPr>
            <w:rStyle w:val="FigurestyleChar"/>
            <w:sz w:val="22"/>
            <w:rPrChange w:id="541" w:author="EOS" w:date="2011-06-16T16:11:00Z">
              <w:rPr>
                <w:rStyle w:val="FigurestyleChar"/>
                <w:rFonts w:ascii="Times New Roman" w:hAnsi="Times New Roman"/>
                <w:color w:val="0000FF"/>
                <w:u w:val="single"/>
              </w:rPr>
            </w:rPrChange>
          </w:rPr>
          <w:instrText xml:space="preserve"> SEQ Figure </w:instrText>
        </w:r>
        <w:r w:rsidRPr="00E66FE7">
          <w:rPr>
            <w:rStyle w:val="FigurestyleChar"/>
            <w:sz w:val="22"/>
          </w:rPr>
          <w:instrText>\</w:instrText>
        </w:r>
        <w:r w:rsidR="00962591" w:rsidRPr="00962591">
          <w:rPr>
            <w:rStyle w:val="FigurestyleChar"/>
            <w:sz w:val="22"/>
            <w:rPrChange w:id="542" w:author="EOS" w:date="2011-06-16T16:11:00Z">
              <w:rPr>
                <w:rStyle w:val="FigurestyleChar"/>
                <w:rFonts w:ascii="Times New Roman" w:hAnsi="Times New Roman"/>
                <w:color w:val="0000FF"/>
                <w:u w:val="single"/>
              </w:rPr>
            </w:rPrChange>
          </w:rPr>
          <w:instrText xml:space="preserve">* ARABIC </w:instrText>
        </w:r>
        <w:r w:rsidR="00962591" w:rsidRPr="006C6DDD">
          <w:rPr>
            <w:rStyle w:val="FigurestyleChar"/>
            <w:sz w:val="22"/>
            <w:rPrChange w:id="543" w:author="EOS" w:date="2011-06-16T16:11:00Z">
              <w:rPr>
                <w:rStyle w:val="FigurestyleChar"/>
                <w:sz w:val="22"/>
              </w:rPr>
            </w:rPrChange>
          </w:rPr>
          <w:fldChar w:fldCharType="separate"/>
        </w:r>
      </w:ins>
      <w:ins w:id="544" w:author="EOS" w:date="2011-09-07T12:31:00Z">
        <w:r w:rsidR="00F26A78">
          <w:rPr>
            <w:rStyle w:val="FigurestyleChar"/>
            <w:noProof/>
            <w:sz w:val="22"/>
          </w:rPr>
          <w:t>6</w:t>
        </w:r>
      </w:ins>
      <w:ins w:id="545" w:author="EOS" w:date="2011-06-16T15:35:00Z">
        <w:r w:rsidR="00962591" w:rsidRPr="006C6DDD">
          <w:rPr>
            <w:rStyle w:val="FigurestyleChar"/>
            <w:sz w:val="22"/>
          </w:rPr>
          <w:fldChar w:fldCharType="end"/>
        </w:r>
        <w:proofErr w:type="gramStart"/>
        <w:r w:rsidR="00962591" w:rsidRPr="00962591">
          <w:rPr>
            <w:rStyle w:val="FigurestyleChar"/>
            <w:sz w:val="22"/>
            <w:rPrChange w:id="546" w:author="EOS" w:date="2011-06-16T16:11:00Z">
              <w:rPr>
                <w:rStyle w:val="FigurestyleChar"/>
                <w:rFonts w:ascii="Times New Roman" w:hAnsi="Times New Roman"/>
                <w:color w:val="0000FF"/>
                <w:u w:val="single"/>
              </w:rPr>
            </w:rPrChange>
          </w:rPr>
          <w:t>.</w:t>
        </w:r>
        <w:proofErr w:type="gramEnd"/>
        <w:r w:rsidR="00962591" w:rsidRPr="00962591">
          <w:rPr>
            <w:rStyle w:val="FigurestyleChar"/>
            <w:sz w:val="22"/>
            <w:rPrChange w:id="547" w:author="EOS" w:date="2011-06-16T16:11:00Z">
              <w:rPr>
                <w:rStyle w:val="FigurestyleChar"/>
                <w:rFonts w:ascii="Times New Roman" w:hAnsi="Times New Roman"/>
                <w:color w:val="0000FF"/>
                <w:u w:val="single"/>
              </w:rPr>
            </w:rPrChange>
          </w:rPr>
          <w:t xml:space="preserve"> </w:t>
        </w:r>
      </w:ins>
      <w:del w:id="548" w:author="EOS" w:date="2011-06-16T15:35:00Z">
        <w:r w:rsidR="00962591" w:rsidRPr="00962591">
          <w:rPr>
            <w:rStyle w:val="FigurestyleChar"/>
            <w:sz w:val="22"/>
            <w:rPrChange w:id="549" w:author="EOS" w:date="2011-06-16T16:11:00Z">
              <w:rPr>
                <w:rStyle w:val="FigurestyleChar"/>
                <w:rFonts w:ascii="Times New Roman" w:hAnsi="Times New Roman"/>
                <w:b/>
                <w:color w:val="0000FF"/>
                <w:sz w:val="27"/>
                <w:u w:val="single"/>
              </w:rPr>
            </w:rPrChange>
          </w:rPr>
          <w:delText xml:space="preserve">. </w:delText>
        </w:r>
      </w:del>
      <w:bookmarkEnd w:id="536"/>
      <w:proofErr w:type="gramStart"/>
      <w:r w:rsidR="00962591" w:rsidRPr="00962591">
        <w:rPr>
          <w:rStyle w:val="FigurestyleChar"/>
          <w:sz w:val="22"/>
          <w:rPrChange w:id="550" w:author="EOS" w:date="2011-06-16T16:11:00Z">
            <w:rPr>
              <w:rStyle w:val="FigurestyleChar"/>
              <w:rFonts w:ascii="Times New Roman" w:hAnsi="Times New Roman"/>
              <w:color w:val="0000FF"/>
              <w:u w:val="single"/>
            </w:rPr>
          </w:rPrChange>
        </w:rPr>
        <w:t>Comparison of the true chargeability model (a) with the recovered chargeability model (b).</w:t>
      </w:r>
      <w:proofErr w:type="gramEnd"/>
    </w:p>
    <w:p w:rsidR="007E3981" w:rsidDel="009F097C" w:rsidRDefault="007E3981" w:rsidP="00067C5A">
      <w:pPr>
        <w:pStyle w:val="Heading2"/>
        <w:rPr>
          <w:del w:id="551" w:author="EOS" w:date="2011-06-16T16:12:00Z"/>
        </w:rPr>
      </w:pPr>
      <w:bookmarkStart w:id="552" w:name="References_theory"/>
    </w:p>
    <w:p w:rsidR="007E3981" w:rsidRDefault="007E3981" w:rsidP="00067C5A">
      <w:pPr>
        <w:pStyle w:val="Heading2"/>
      </w:pPr>
      <w:bookmarkStart w:id="553" w:name="_Toc296000698"/>
      <w:bookmarkStart w:id="554" w:name="_Toc296063681"/>
      <w:r>
        <w:t>References</w:t>
      </w:r>
      <w:bookmarkEnd w:id="553"/>
      <w:bookmarkEnd w:id="554"/>
    </w:p>
    <w:bookmarkEnd w:id="552"/>
    <w:p w:rsidR="007E3981" w:rsidRPr="004903E6" w:rsidRDefault="007E3981" w:rsidP="00067C5A">
      <w:pPr>
        <w:spacing w:before="100" w:beforeAutospacing="1" w:after="100" w:afterAutospacing="1"/>
        <w:rPr>
          <w:rFonts w:ascii="Times New Roman" w:hAnsi="Times New Roman"/>
          <w:sz w:val="24"/>
          <w:szCs w:val="24"/>
        </w:rPr>
      </w:pPr>
      <w:r w:rsidRPr="004903E6">
        <w:rPr>
          <w:rFonts w:ascii="Times New Roman" w:hAnsi="Times New Roman"/>
          <w:sz w:val="24"/>
          <w:szCs w:val="24"/>
        </w:rPr>
        <w:t xml:space="preserve">Siegel, H. O. (1959). </w:t>
      </w:r>
      <w:proofErr w:type="gramStart"/>
      <w:r w:rsidRPr="004903E6">
        <w:rPr>
          <w:rFonts w:ascii="Times New Roman" w:hAnsi="Times New Roman"/>
          <w:sz w:val="24"/>
          <w:szCs w:val="24"/>
        </w:rPr>
        <w:t xml:space="preserve">Mathematical formulation and type curves for induced polarization, </w:t>
      </w:r>
      <w:r w:rsidRPr="004903E6">
        <w:rPr>
          <w:rFonts w:ascii="Times New Roman" w:hAnsi="Times New Roman"/>
          <w:i/>
          <w:iCs/>
          <w:sz w:val="24"/>
          <w:szCs w:val="24"/>
        </w:rPr>
        <w:t>Geophysics</w:t>
      </w:r>
      <w:r w:rsidRPr="004903E6">
        <w:rPr>
          <w:rFonts w:ascii="Times New Roman" w:hAnsi="Times New Roman"/>
          <w:sz w:val="24"/>
          <w:szCs w:val="24"/>
        </w:rPr>
        <w:t xml:space="preserve">, </w:t>
      </w:r>
      <w:r w:rsidRPr="004903E6">
        <w:rPr>
          <w:rFonts w:ascii="Times New Roman" w:hAnsi="Times New Roman"/>
          <w:b/>
          <w:bCs/>
          <w:sz w:val="24"/>
          <w:szCs w:val="24"/>
        </w:rPr>
        <w:t>24</w:t>
      </w:r>
      <w:r w:rsidRPr="004903E6">
        <w:rPr>
          <w:rFonts w:ascii="Times New Roman" w:hAnsi="Times New Roman"/>
          <w:sz w:val="24"/>
          <w:szCs w:val="24"/>
        </w:rPr>
        <w:t>, 547-565.</w:t>
      </w:r>
      <w:proofErr w:type="gramEnd"/>
      <w:r w:rsidRPr="004903E6">
        <w:rPr>
          <w:rFonts w:ascii="Times New Roman" w:hAnsi="Times New Roman"/>
          <w:sz w:val="24"/>
          <w:szCs w:val="24"/>
        </w:rPr>
        <w:t xml:space="preserve"> </w:t>
      </w:r>
    </w:p>
    <w:p w:rsidR="007E3981" w:rsidRPr="004903E6" w:rsidRDefault="007E3981" w:rsidP="00067C5A">
      <w:pPr>
        <w:spacing w:before="100" w:beforeAutospacing="1" w:after="100" w:afterAutospacing="1"/>
        <w:rPr>
          <w:rFonts w:ascii="Times New Roman" w:hAnsi="Times New Roman"/>
          <w:sz w:val="24"/>
          <w:szCs w:val="24"/>
        </w:rPr>
      </w:pPr>
      <w:proofErr w:type="gramStart"/>
      <w:r w:rsidRPr="004903E6">
        <w:rPr>
          <w:rFonts w:ascii="Times New Roman" w:hAnsi="Times New Roman"/>
          <w:sz w:val="24"/>
          <w:szCs w:val="24"/>
        </w:rPr>
        <w:t>Oldenburg, D. W. and Li, Y. (1994).</w:t>
      </w:r>
      <w:proofErr w:type="gramEnd"/>
      <w:r w:rsidRPr="004903E6">
        <w:rPr>
          <w:rFonts w:ascii="Times New Roman" w:hAnsi="Times New Roman"/>
          <w:sz w:val="24"/>
          <w:szCs w:val="24"/>
        </w:rPr>
        <w:t xml:space="preserve"> </w:t>
      </w:r>
      <w:proofErr w:type="gramStart"/>
      <w:r w:rsidRPr="004903E6">
        <w:rPr>
          <w:rFonts w:ascii="Times New Roman" w:hAnsi="Times New Roman"/>
          <w:sz w:val="24"/>
          <w:szCs w:val="24"/>
        </w:rPr>
        <w:t xml:space="preserve">Inversion of induced polarization data, </w:t>
      </w:r>
      <w:r w:rsidRPr="004903E6">
        <w:rPr>
          <w:rFonts w:ascii="Times New Roman" w:hAnsi="Times New Roman"/>
          <w:i/>
          <w:iCs/>
          <w:sz w:val="24"/>
          <w:szCs w:val="24"/>
        </w:rPr>
        <w:t>Geophysics</w:t>
      </w:r>
      <w:r w:rsidRPr="004903E6">
        <w:rPr>
          <w:rFonts w:ascii="Times New Roman" w:hAnsi="Times New Roman"/>
          <w:sz w:val="24"/>
          <w:szCs w:val="24"/>
        </w:rPr>
        <w:t xml:space="preserve">, </w:t>
      </w:r>
      <w:r w:rsidRPr="004903E6">
        <w:rPr>
          <w:rFonts w:ascii="Times New Roman" w:hAnsi="Times New Roman"/>
          <w:b/>
          <w:bCs/>
          <w:sz w:val="24"/>
          <w:szCs w:val="24"/>
        </w:rPr>
        <w:t>59</w:t>
      </w:r>
      <w:r w:rsidRPr="004903E6">
        <w:rPr>
          <w:rFonts w:ascii="Times New Roman" w:hAnsi="Times New Roman"/>
          <w:sz w:val="24"/>
          <w:szCs w:val="24"/>
        </w:rPr>
        <w:t>, 1327-1341.</w:t>
      </w:r>
      <w:proofErr w:type="gramEnd"/>
      <w:r w:rsidRPr="004903E6">
        <w:rPr>
          <w:rFonts w:ascii="Times New Roman" w:hAnsi="Times New Roman"/>
          <w:sz w:val="24"/>
          <w:szCs w:val="24"/>
        </w:rPr>
        <w:t xml:space="preserve"> </w:t>
      </w:r>
    </w:p>
    <w:p w:rsidR="007E3981" w:rsidRPr="004903E6" w:rsidRDefault="007E3981" w:rsidP="00067C5A">
      <w:pPr>
        <w:spacing w:before="100" w:beforeAutospacing="1" w:after="100" w:afterAutospacing="1"/>
        <w:rPr>
          <w:rFonts w:ascii="Times New Roman" w:hAnsi="Times New Roman"/>
          <w:sz w:val="24"/>
          <w:szCs w:val="24"/>
        </w:rPr>
      </w:pPr>
      <w:r w:rsidRPr="004903E6">
        <w:rPr>
          <w:rFonts w:ascii="Times New Roman" w:hAnsi="Times New Roman"/>
          <w:sz w:val="24"/>
          <w:szCs w:val="24"/>
        </w:rPr>
        <w:t xml:space="preserve">Oldenburg, D. W., </w:t>
      </w:r>
      <w:proofErr w:type="spellStart"/>
      <w:r w:rsidRPr="004903E6">
        <w:rPr>
          <w:rFonts w:ascii="Times New Roman" w:hAnsi="Times New Roman"/>
          <w:sz w:val="24"/>
          <w:szCs w:val="24"/>
        </w:rPr>
        <w:t>McGillivary</w:t>
      </w:r>
      <w:proofErr w:type="spellEnd"/>
      <w:r w:rsidRPr="004903E6">
        <w:rPr>
          <w:rFonts w:ascii="Times New Roman" w:hAnsi="Times New Roman"/>
          <w:sz w:val="24"/>
          <w:szCs w:val="24"/>
        </w:rPr>
        <w:t xml:space="preserve">, P. R., Ellis, R. G. (1993). Generalized subspace method for large scale inverse problems, </w:t>
      </w:r>
      <w:proofErr w:type="spellStart"/>
      <w:r w:rsidRPr="004903E6">
        <w:rPr>
          <w:rFonts w:ascii="Times New Roman" w:hAnsi="Times New Roman"/>
          <w:i/>
          <w:iCs/>
          <w:sz w:val="24"/>
          <w:szCs w:val="24"/>
        </w:rPr>
        <w:t>Geophys</w:t>
      </w:r>
      <w:proofErr w:type="spellEnd"/>
      <w:r w:rsidRPr="004903E6">
        <w:rPr>
          <w:rFonts w:ascii="Times New Roman" w:hAnsi="Times New Roman"/>
          <w:i/>
          <w:iCs/>
          <w:sz w:val="24"/>
          <w:szCs w:val="24"/>
        </w:rPr>
        <w:t>. J. Int.</w:t>
      </w:r>
      <w:r w:rsidRPr="004903E6">
        <w:rPr>
          <w:rFonts w:ascii="Times New Roman" w:hAnsi="Times New Roman"/>
          <w:sz w:val="24"/>
          <w:szCs w:val="24"/>
        </w:rPr>
        <w:t xml:space="preserve">, </w:t>
      </w:r>
      <w:r w:rsidRPr="004903E6">
        <w:rPr>
          <w:rFonts w:ascii="Times New Roman" w:hAnsi="Times New Roman"/>
          <w:b/>
          <w:bCs/>
          <w:sz w:val="24"/>
          <w:szCs w:val="24"/>
        </w:rPr>
        <w:t>114</w:t>
      </w:r>
      <w:r w:rsidRPr="004903E6">
        <w:rPr>
          <w:rFonts w:ascii="Times New Roman" w:hAnsi="Times New Roman"/>
          <w:sz w:val="24"/>
          <w:szCs w:val="24"/>
        </w:rPr>
        <w:t xml:space="preserve">, 12-20. </w:t>
      </w:r>
    </w:p>
    <w:p w:rsidR="007E3981" w:rsidRPr="004903E6" w:rsidRDefault="007E3981" w:rsidP="00067C5A">
      <w:pPr>
        <w:spacing w:before="100" w:beforeAutospacing="1" w:after="100" w:afterAutospacing="1"/>
        <w:rPr>
          <w:rFonts w:ascii="Times New Roman" w:hAnsi="Times New Roman"/>
          <w:sz w:val="24"/>
          <w:szCs w:val="24"/>
        </w:rPr>
      </w:pPr>
      <w:proofErr w:type="gramStart"/>
      <w:r w:rsidRPr="004903E6">
        <w:rPr>
          <w:rFonts w:ascii="Times New Roman" w:hAnsi="Times New Roman"/>
          <w:sz w:val="24"/>
          <w:szCs w:val="24"/>
        </w:rPr>
        <w:t>Li, Y., and Oldenburg, D.W. (2000).</w:t>
      </w:r>
      <w:proofErr w:type="gramEnd"/>
      <w:r w:rsidRPr="004903E6">
        <w:rPr>
          <w:rFonts w:ascii="Times New Roman" w:hAnsi="Times New Roman"/>
          <w:sz w:val="24"/>
          <w:szCs w:val="24"/>
        </w:rPr>
        <w:t xml:space="preserve"> Incorporating geologic dip information into geophysical inversions, Geophysics, </w:t>
      </w:r>
      <w:proofErr w:type="gramStart"/>
      <w:r w:rsidRPr="004903E6">
        <w:rPr>
          <w:rFonts w:ascii="Times New Roman" w:hAnsi="Times New Roman"/>
          <w:sz w:val="24"/>
          <w:szCs w:val="24"/>
        </w:rPr>
        <w:t>65 ,</w:t>
      </w:r>
      <w:proofErr w:type="gramEnd"/>
      <w:r w:rsidRPr="004903E6">
        <w:rPr>
          <w:rFonts w:ascii="Times New Roman" w:hAnsi="Times New Roman"/>
          <w:sz w:val="24"/>
          <w:szCs w:val="24"/>
        </w:rPr>
        <w:t xml:space="preserve"> #1, pp 148-157. </w:t>
      </w:r>
    </w:p>
    <w:p w:rsidR="007E3981" w:rsidRPr="004903E6" w:rsidRDefault="007E3981" w:rsidP="00067C5A">
      <w:pPr>
        <w:spacing w:before="100" w:beforeAutospacing="1" w:after="100" w:afterAutospacing="1"/>
        <w:rPr>
          <w:rFonts w:ascii="Times New Roman" w:hAnsi="Times New Roman"/>
          <w:sz w:val="24"/>
          <w:szCs w:val="24"/>
        </w:rPr>
      </w:pPr>
      <w:r w:rsidRPr="004903E6">
        <w:rPr>
          <w:rFonts w:ascii="Times New Roman" w:hAnsi="Times New Roman"/>
          <w:sz w:val="24"/>
          <w:szCs w:val="24"/>
        </w:rPr>
        <w:t xml:space="preserve">Oldenburg, D.W., and Li, Y.  (1999). Estimating Depth of Investigation in DC resistivity and IP Surveys, Geophysics, </w:t>
      </w:r>
      <w:proofErr w:type="gramStart"/>
      <w:r w:rsidRPr="004903E6">
        <w:rPr>
          <w:rFonts w:ascii="Times New Roman" w:hAnsi="Times New Roman"/>
          <w:sz w:val="24"/>
          <w:szCs w:val="24"/>
        </w:rPr>
        <w:t>64 ,</w:t>
      </w:r>
      <w:proofErr w:type="gramEnd"/>
      <w:r w:rsidRPr="004903E6">
        <w:rPr>
          <w:rFonts w:ascii="Times New Roman" w:hAnsi="Times New Roman"/>
          <w:sz w:val="24"/>
          <w:szCs w:val="24"/>
        </w:rPr>
        <w:t xml:space="preserve"> #2, 403-416.  </w:t>
      </w:r>
    </w:p>
    <w:p w:rsidR="007E3981" w:rsidDel="00FF1F0C" w:rsidRDefault="00F24369" w:rsidP="00067C5A">
      <w:pPr>
        <w:widowControl w:val="0"/>
        <w:autoSpaceDE w:val="0"/>
        <w:autoSpaceDN w:val="0"/>
        <w:adjustRightInd w:val="0"/>
        <w:spacing w:before="53"/>
        <w:ind w:right="221"/>
        <w:jc w:val="both"/>
        <w:rPr>
          <w:del w:id="555" w:author="EOS" w:date="2011-06-16T15:36:00Z"/>
        </w:rPr>
      </w:pPr>
      <w:r>
        <w:rPr>
          <w:noProof/>
          <w:lang w:val="en-CA" w:eastAsia="en-CA"/>
        </w:rPr>
        <w:lastRenderedPageBreak/>
        <w:pict>
          <v:group id="_x0000_s1216" style="position:absolute;left:0;text-align:left;margin-left:54pt;margin-top:27.75pt;width:504.05pt;height:75pt;z-index:-251660288;mso-position-horizontal-relative:page;mso-position-vertical-relative:page" coordorigin="1199,796" coordsize="10081,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" o:allowincell="f">
            <v:shape id="Freeform 38" o:spid="_x0000_s1220" style="position:absolute;left:4108;top:1500;width:7110;height:0;visibility:visible;mso-wrap-style:square;v-text-anchor:top" coordsize="7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b2asQA&#10;AADbAAAADwAAAGRycy9kb3ducmV2LnhtbERP22rCQBB9L/gPywh9EbOxSLWpqxRRSKEiXvI+ZKdJ&#10;aHY2ZLdJ7Nd3CwXf5nCus9oMphYdta6yrGAWxSCIc6srLhRcL/vpEoTzyBpry6TgRg4269HDChNt&#10;ez5Rd/aFCCHsElRQet8kUrq8JIMusg1x4D5ta9AH2BZSt9iHcFPLpzh+lgYrDg0lNrQtKf86fxsF&#10;2fF9N6kniyHdHl52P4s++5jTXqnH8fD2CsLT4O/if3eqw/wZ/P0SD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W9mrEAAAA2wAAAA8AAAAAAAAAAAAAAAAAmAIAAGRycy9k&#10;b3ducmV2LnhtbFBLBQYAAAAABAAEAPUAAACJAwAAAAA=&#10;" path="m,l7110,e" filled="f" strokecolor="#bfbfbf" strokeweight=".06pt">
              <v:path arrowok="t" o:connecttype="custom" o:connectlocs="0,0;7110,0" o:connectangles="0,0"/>
            </v:shape>
            <v:shape id="Freeform 39" o:spid="_x0000_s1219" style="position:absolute;left:4184;top:1905;width:0;height:30;visibility:visible;mso-wrap-style:square;v-text-anchor:top" coordsize="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U/Ob4A&#10;AADbAAAADwAAAGRycy9kb3ducmV2LnhtbERPTYvCMBC9C/6HMII3myqLSDWKCILsbXX3PjZjU2wm&#10;Jcm23f31RhC8zeN9zmY32EZ05EPtWME8y0EQl07XXCn4vhxnKxAhImtsHJOCPwqw245HGyy06/mL&#10;unOsRArhUKACE2NbSBlKQxZD5lrixN2ctxgT9JXUHvsUbhu5yPOltFhzajDY0sFQeT//WgX+/+Dv&#10;Vy4/qds3+VF/zE+9+VFqOhn2axCRhvgWv9wnneYv4PlLOkBu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NlPzm+AAAA2wAAAA8AAAAAAAAAAAAAAAAAmAIAAGRycy9kb3ducmV2&#10;LnhtbFBLBQYAAAAABAAEAPUAAACDAwAAAAA=&#10;" path="m,l,30e" filled="f" strokecolor="#8d8d8d" strokeweight=".06pt">
              <v:path arrowok="t" o:connecttype="custom" o:connectlocs="0,0;0,30" o:connectangles="0,0"/>
            </v:shape>
            <v:shape id="Freeform 41" o:spid="_x0000_s1218" style="position:absolute;left:11280;top:1905;width:0;height:30;visibility:visible;mso-wrap-style:square;v-text-anchor:top" coordsize="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7+X8MA&#10;AADbAAAADwAAAGRycy9kb3ducmV2LnhtbERPS2vCQBC+C/0PywheRDdaEI2uIr5qL1JfB29DdkxC&#10;s7Mhu2raX+8WCt7m43vOZFabQtypcrllBb1uBII4sTrnVMHpuO4MQTiPrLGwTAp+yMFs+taYYKzt&#10;g/d0P/hUhBB2MSrIvC9jKV2SkUHXtSVx4K62MugDrFKpK3yEcFPIfhQNpMGcQ0OGJS0ySr4PN6Og&#10;vzu3f0eb3Qq/BrywH5dlOfxcKtVq1vMxCE+1f4n/3Vsd5r/D3y/hAD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7+X8MAAADbAAAADwAAAAAAAAAAAAAAAACYAgAAZHJzL2Rv&#10;d25yZXYueG1sUEsFBgAAAAAEAAQA9QAAAIgDAAAAAA==&#10;" path="m,l,30e" filled="f" strokecolor="#bfbfbf" strokeweight=".06pt">
              <v:path arrowok="t" o:connecttype="custom" o:connectlocs="0,0;0,30" o:connectangles="0,0"/>
            </v:shape>
            <v:rect id="Rectangle 42" o:spid="_x0000_s1217" style="position:absolute;left:1199;top:796;width:2980;height:15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F24369" w:rsidRDefault="00F24369" w:rsidP="00067C5A">
                    <w:pPr>
                      <w:spacing w:line="1500" w:lineRule="atLeast"/>
                      <w:rPr>
                        <w:rFonts w:ascii="Times New Roman" w:hAnsi="Times New Roman"/>
                        <w:sz w:val="24"/>
                        <w:szCs w:val="24"/>
                      </w:rPr>
                    </w:pPr>
                    <w:r>
                      <w:rPr>
                        <w:rFonts w:ascii="Times New Roman" w:hAnsi="Times New Roman"/>
                        <w:noProof/>
                        <w:sz w:val="24"/>
                        <w:szCs w:val="24"/>
                        <w:lang w:val="en-CA" w:eastAsia="en-CA"/>
                      </w:rPr>
                      <w:drawing>
                        <wp:inline distT="0" distB="0" distL="0" distR="0">
                          <wp:extent cx="1854200" cy="939800"/>
                          <wp:effectExtent l="0" t="0" r="0" b="0"/>
                          <wp:docPr id="111"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54200" cy="939800"/>
                                  </a:xfrm>
                                  <a:prstGeom prst="rect">
                                    <a:avLst/>
                                  </a:prstGeom>
                                  <a:noFill/>
                                  <a:ln>
                                    <a:noFill/>
                                  </a:ln>
                                </pic:spPr>
                              </pic:pic>
                            </a:graphicData>
                          </a:graphic>
                        </wp:inline>
                      </w:drawing>
                    </w:r>
                  </w:p>
                  <w:p w:rsidR="00F24369" w:rsidRDefault="00F24369" w:rsidP="00067C5A">
                    <w:pPr>
                      <w:widowControl w:val="0"/>
                      <w:autoSpaceDE w:val="0"/>
                      <w:autoSpaceDN w:val="0"/>
                      <w:adjustRightInd w:val="0"/>
                      <w:rPr>
                        <w:rFonts w:ascii="Times New Roman" w:hAnsi="Times New Roman"/>
                        <w:sz w:val="24"/>
                        <w:szCs w:val="24"/>
                      </w:rPr>
                    </w:pPr>
                  </w:p>
                </w:txbxContent>
              </v:textbox>
            </v:rect>
            <w10:wrap anchorx="page" anchory="page"/>
          </v:group>
        </w:pict>
      </w:r>
    </w:p>
    <w:p w:rsidR="007E3981" w:rsidRPr="005249B8" w:rsidRDefault="007E3981" w:rsidP="00067C5A">
      <w:pPr>
        <w:widowControl w:val="0"/>
        <w:autoSpaceDE w:val="0"/>
        <w:autoSpaceDN w:val="0"/>
        <w:adjustRightInd w:val="0"/>
        <w:spacing w:before="53"/>
        <w:ind w:right="221"/>
        <w:jc w:val="both"/>
        <w:rPr>
          <w:rFonts w:ascii="Verdana" w:hAnsi="Verdana" w:cs="Verdana"/>
          <w:color w:val="000000"/>
          <w:sz w:val="24"/>
          <w:szCs w:val="24"/>
        </w:rPr>
      </w:pPr>
      <w:bookmarkStart w:id="556" w:name="ELEMENTS"/>
      <w:r>
        <w:rPr>
          <w:rFonts w:ascii="Verdana" w:hAnsi="Verdana" w:cs="Verdana"/>
          <w:b/>
          <w:bCs/>
          <w:color w:val="CB0000"/>
          <w:sz w:val="24"/>
          <w:szCs w:val="24"/>
        </w:rPr>
        <w:t>DCIP2D</w:t>
      </w:r>
      <w:r w:rsidRPr="005249B8">
        <w:rPr>
          <w:rFonts w:ascii="Verdana" w:hAnsi="Verdana" w:cs="Verdana"/>
          <w:b/>
          <w:bCs/>
          <w:color w:val="CB0000"/>
          <w:spacing w:val="-35"/>
          <w:sz w:val="24"/>
          <w:szCs w:val="24"/>
        </w:rPr>
        <w:t xml:space="preserve"> </w:t>
      </w:r>
      <w:r w:rsidRPr="005249B8">
        <w:rPr>
          <w:rFonts w:ascii="Verdana" w:hAnsi="Verdana" w:cs="Verdana"/>
          <w:b/>
          <w:bCs/>
          <w:color w:val="CB0000"/>
          <w:w w:val="99"/>
          <w:sz w:val="24"/>
          <w:szCs w:val="24"/>
        </w:rPr>
        <w:t>manual:</w:t>
      </w:r>
    </w:p>
    <w:p w:rsidR="007E3981" w:rsidRPr="005249B8" w:rsidRDefault="007E3981" w:rsidP="00067C5A">
      <w:pPr>
        <w:widowControl w:val="0"/>
        <w:autoSpaceDE w:val="0"/>
        <w:autoSpaceDN w:val="0"/>
        <w:adjustRightInd w:val="0"/>
        <w:spacing w:line="314" w:lineRule="exact"/>
        <w:ind w:right="128"/>
        <w:jc w:val="both"/>
        <w:rPr>
          <w:rFonts w:ascii="Verdana" w:hAnsi="Verdana" w:cs="Verdana"/>
          <w:color w:val="000000"/>
          <w:sz w:val="24"/>
          <w:szCs w:val="24"/>
        </w:rPr>
      </w:pPr>
      <w:r>
        <w:rPr>
          <w:rFonts w:ascii="Verdana" w:hAnsi="Verdana" w:cs="Verdana"/>
          <w:b/>
          <w:bCs/>
          <w:i/>
          <w:iCs/>
          <w:color w:val="CB0000"/>
          <w:position w:val="-2"/>
          <w:sz w:val="24"/>
          <w:szCs w:val="24"/>
        </w:rPr>
        <w:t>Elements</w:t>
      </w:r>
    </w:p>
    <w:bookmarkEnd w:id="556"/>
    <w:p w:rsidR="007E3981" w:rsidRPr="005249B8" w:rsidRDefault="007E3981" w:rsidP="00067C5A">
      <w:pPr>
        <w:widowControl w:val="0"/>
        <w:autoSpaceDE w:val="0"/>
        <w:autoSpaceDN w:val="0"/>
        <w:adjustRightInd w:val="0"/>
        <w:spacing w:before="8" w:line="180" w:lineRule="exact"/>
        <w:jc w:val="both"/>
        <w:rPr>
          <w:rFonts w:ascii="Verdana" w:hAnsi="Verdana" w:cs="Verdana"/>
          <w:color w:val="000000"/>
          <w:sz w:val="16"/>
          <w:szCs w:val="16"/>
        </w:rPr>
      </w:pPr>
    </w:p>
    <w:p w:rsidR="007E3981" w:rsidRDefault="007E3981" w:rsidP="00067C5A">
      <w:r>
        <w:rPr>
          <w:rStyle w:val="Strong"/>
        </w:rPr>
        <w:t xml:space="preserve">Content: </w:t>
      </w:r>
      <w:r>
        <w:t xml:space="preserve"> </w:t>
      </w:r>
      <w:hyperlink w:anchor="Introduction_Elements" w:history="1">
        <w:r>
          <w:rPr>
            <w:rStyle w:val="Hyperlink"/>
          </w:rPr>
          <w:t>Introduction</w:t>
        </w:r>
      </w:hyperlink>
      <w:r>
        <w:t xml:space="preserve"> | </w:t>
      </w:r>
      <w:hyperlink w:anchor="Obs_dat_elements" w:history="1">
        <w:r>
          <w:rPr>
            <w:rStyle w:val="Hyperlink"/>
          </w:rPr>
          <w:t>obs.dat</w:t>
        </w:r>
      </w:hyperlink>
      <w:r>
        <w:t xml:space="preserve"> | </w:t>
      </w:r>
      <w:ins w:id="557" w:author="EOS" w:date="2011-08-02T16:38:00Z">
        <w:r w:rsidR="00962591">
          <w:fldChar w:fldCharType="begin"/>
        </w:r>
        <w:r w:rsidR="00FD14AB">
          <w:instrText xml:space="preserve"> HYPERLINK  \l "_potgrid.dat" </w:instrText>
        </w:r>
        <w:r w:rsidR="00962591">
          <w:fldChar w:fldCharType="separate"/>
        </w:r>
        <w:r w:rsidR="00962591" w:rsidRPr="00962591">
          <w:rPr>
            <w:rStyle w:val="Hyperlink"/>
            <w:rPrChange w:id="558" w:author="EOS" w:date="2011-08-02T16:38:00Z">
              <w:rPr>
                <w:rStyle w:val="Hyperlink"/>
                <w:rFonts w:ascii="Times New Roman" w:hAnsi="Times New Roman"/>
                <w:sz w:val="24"/>
                <w:szCs w:val="24"/>
              </w:rPr>
            </w:rPrChange>
          </w:rPr>
          <w:t>potgrid.dat</w:t>
        </w:r>
        <w:r w:rsidR="00962591">
          <w:fldChar w:fldCharType="end"/>
        </w:r>
      </w:ins>
      <w:r>
        <w:t xml:space="preserve"> | </w:t>
      </w:r>
      <w:hyperlink w:anchor="fdmeshdat_elements" w:history="1">
        <w:r>
          <w:rPr>
            <w:rStyle w:val="Hyperlink"/>
          </w:rPr>
          <w:t>fdmesh.dat</w:t>
        </w:r>
      </w:hyperlink>
      <w:r>
        <w:t xml:space="preserve"> |</w:t>
      </w:r>
      <w:hyperlink w:anchor="topodat_elements" w:history="1">
        <w:r>
          <w:rPr>
            <w:rStyle w:val="Hyperlink"/>
          </w:rPr>
          <w:t>topo.dat</w:t>
        </w:r>
      </w:hyperlink>
      <w:r>
        <w:t xml:space="preserve"> | </w:t>
      </w:r>
      <w:hyperlink w:anchor="modelcon_elements" w:history="1">
        <w:proofErr w:type="gramStart"/>
        <w:r>
          <w:rPr>
            <w:rStyle w:val="Hyperlink"/>
          </w:rPr>
          <w:t>model.con</w:t>
        </w:r>
        <w:proofErr w:type="gramEnd"/>
      </w:hyperlink>
      <w:r>
        <w:rPr>
          <w:rStyle w:val="Hyperlink"/>
        </w:rPr>
        <w:t>(chg)</w:t>
      </w:r>
      <w:r>
        <w:t xml:space="preserve"> | </w:t>
      </w:r>
      <w:hyperlink w:anchor="wdat_elements" w:history="1">
        <w:r>
          <w:rPr>
            <w:rStyle w:val="Hyperlink"/>
          </w:rPr>
          <w:t>w.dat</w:t>
        </w:r>
      </w:hyperlink>
      <w:r w:rsidRPr="00F4235C">
        <w:rPr>
          <w:rStyle w:val="Hyperlink"/>
          <w:u w:val="none"/>
        </w:rPr>
        <w:t xml:space="preserve"> |</w:t>
      </w:r>
      <w:hyperlink w:anchor="_active.dat" w:history="1">
        <w:r w:rsidRPr="00F4235C">
          <w:rPr>
            <w:rStyle w:val="Hyperlink"/>
          </w:rPr>
          <w:t>active.dat</w:t>
        </w:r>
      </w:hyperlink>
      <w:r w:rsidRPr="00F4235C">
        <w:rPr>
          <w:rStyle w:val="Hyperlink"/>
          <w:u w:val="none"/>
        </w:rPr>
        <w:t xml:space="preserve"> |</w:t>
      </w:r>
    </w:p>
    <w:p w:rsidR="007E3981" w:rsidRDefault="007E3981" w:rsidP="00F849BC">
      <w:pPr>
        <w:pStyle w:val="Heading2"/>
      </w:pPr>
      <w:bookmarkStart w:id="559" w:name="_Toc296000699"/>
      <w:bookmarkStart w:id="560" w:name="_Toc296063682"/>
      <w:bookmarkStart w:id="561" w:name="Introduction_Elements"/>
      <w:r>
        <w:t>Introduction</w:t>
      </w:r>
      <w:bookmarkEnd w:id="559"/>
      <w:bookmarkEnd w:id="560"/>
    </w:p>
    <w:bookmarkEnd w:id="561"/>
    <w:p w:rsidR="007E3981" w:rsidRPr="00067C5A" w:rsidRDefault="007E3981" w:rsidP="00F849BC">
      <w:pPr>
        <w:pStyle w:val="Heading4"/>
        <w:rPr>
          <w:u w:val="single"/>
        </w:rPr>
      </w:pPr>
      <w:r w:rsidRPr="00067C5A">
        <w:rPr>
          <w:u w:val="single"/>
        </w:rPr>
        <w:t>The DCIP2D library consists of three major programs:</w:t>
      </w:r>
    </w:p>
    <w:p w:rsidR="007E3981" w:rsidRDefault="00F24369" w:rsidP="006E2842">
      <w:pPr>
        <w:numPr>
          <w:ilvl w:val="0"/>
          <w:numId w:val="3"/>
        </w:numPr>
        <w:spacing w:before="100" w:beforeAutospacing="1" w:after="100" w:afterAutospacing="1"/>
      </w:pPr>
      <w:hyperlink w:anchor="DCIPF2D_executing" w:history="1">
        <w:r w:rsidR="007E3981">
          <w:rPr>
            <w:rStyle w:val="Hyperlink"/>
          </w:rPr>
          <w:t>DCIPF2D:</w:t>
        </w:r>
      </w:hyperlink>
      <w:r w:rsidR="007E3981">
        <w:t xml:space="preserve"> performs forward modelling for DC and IP data </w:t>
      </w:r>
    </w:p>
    <w:p w:rsidR="007E3981" w:rsidRDefault="00F24369" w:rsidP="006E2842">
      <w:pPr>
        <w:numPr>
          <w:ilvl w:val="0"/>
          <w:numId w:val="3"/>
        </w:numPr>
        <w:spacing w:before="100" w:beforeAutospacing="1" w:after="100" w:afterAutospacing="1"/>
      </w:pPr>
      <w:hyperlink w:anchor="DCINV2D_executing" w:history="1">
        <w:r w:rsidR="007E3981">
          <w:rPr>
            <w:rStyle w:val="Hyperlink"/>
          </w:rPr>
          <w:t>DCINV2D:</w:t>
        </w:r>
      </w:hyperlink>
      <w:r w:rsidR="007E3981">
        <w:t xml:space="preserve"> inverts DC potentials to recover a conductivity model </w:t>
      </w:r>
    </w:p>
    <w:p w:rsidR="007E3981" w:rsidRDefault="00F24369" w:rsidP="006E2842">
      <w:pPr>
        <w:numPr>
          <w:ilvl w:val="0"/>
          <w:numId w:val="3"/>
        </w:numPr>
        <w:spacing w:before="100" w:beforeAutospacing="1" w:after="100" w:afterAutospacing="1"/>
      </w:pPr>
      <w:hyperlink w:anchor="IPINV2D_executing" w:history="1">
        <w:r w:rsidR="007E3981">
          <w:rPr>
            <w:rStyle w:val="Hyperlink"/>
          </w:rPr>
          <w:t>IPINV2D:</w:t>
        </w:r>
      </w:hyperlink>
      <w:r w:rsidR="007E3981">
        <w:t xml:space="preserve"> inverts IP data to recover a chargeability model </w:t>
      </w:r>
    </w:p>
    <w:p w:rsidR="007E3981" w:rsidRDefault="007E3981" w:rsidP="00F849BC">
      <w:pPr>
        <w:pStyle w:val="NormalWeb"/>
      </w:pPr>
      <w:r>
        <w:t xml:space="preserve">Each of the above programs requires input files as well as the specification of parameters in order to run. However, some files are used by a number of programs. Before detailing the run procedures for each of the above programs we first present information about these general files. </w:t>
      </w:r>
    </w:p>
    <w:p w:rsidR="007E3981" w:rsidRPr="00067C5A" w:rsidRDefault="007E3981" w:rsidP="00F849BC">
      <w:pPr>
        <w:pStyle w:val="Heading4"/>
        <w:rPr>
          <w:u w:val="single"/>
        </w:rPr>
      </w:pPr>
      <w:r w:rsidRPr="00067C5A">
        <w:rPr>
          <w:u w:val="single"/>
        </w:rPr>
        <w:t>General Files for DCIP2D Programs</w:t>
      </w:r>
    </w:p>
    <w:p w:rsidR="007E3981" w:rsidRDefault="007E3981" w:rsidP="00F849BC">
      <w:pPr>
        <w:pStyle w:val="NormalWeb"/>
      </w:pPr>
      <w:r>
        <w:t xml:space="preserve">There are 7 general files which are used in DCIP2D. These are: </w:t>
      </w:r>
    </w:p>
    <w:p w:rsidR="007E3981" w:rsidRDefault="00F24369" w:rsidP="006E2842">
      <w:pPr>
        <w:numPr>
          <w:ilvl w:val="0"/>
          <w:numId w:val="4"/>
        </w:numPr>
        <w:spacing w:before="100" w:beforeAutospacing="1" w:after="100" w:afterAutospacing="1"/>
      </w:pPr>
      <w:hyperlink w:anchor="Obs_dat_elements" w:history="1">
        <w:r w:rsidR="007E3981">
          <w:rPr>
            <w:rStyle w:val="Hyperlink"/>
          </w:rPr>
          <w:t>obs.dat:</w:t>
        </w:r>
      </w:hyperlink>
      <w:r w:rsidR="007E3981">
        <w:t xml:space="preserve"> contains the observations </w:t>
      </w:r>
    </w:p>
    <w:p w:rsidR="007E3981" w:rsidRDefault="00962591" w:rsidP="006E2842">
      <w:pPr>
        <w:numPr>
          <w:ilvl w:val="0"/>
          <w:numId w:val="4"/>
        </w:numPr>
        <w:spacing w:before="100" w:beforeAutospacing="1" w:after="100" w:afterAutospacing="1"/>
      </w:pPr>
      <w:r>
        <w:fldChar w:fldCharType="begin"/>
      </w:r>
      <w:ins w:id="562" w:author="EOS" w:date="2011-08-02T16:43:00Z">
        <w:r w:rsidR="007E4F1C">
          <w:instrText>HYPERLINK  \l "_potgrid.dat"</w:instrText>
        </w:r>
      </w:ins>
      <w:del w:id="563" w:author="EOS" w:date="2011-08-02T16:43:00Z">
        <w:r w:rsidR="006C6DDD" w:rsidDel="007E4F1C">
          <w:delInstrText xml:space="preserve"> HYPERLINK \l "potgriddat_elements" </w:delInstrText>
        </w:r>
      </w:del>
      <w:r>
        <w:fldChar w:fldCharType="separate"/>
      </w:r>
      <w:r w:rsidR="007E3981">
        <w:rPr>
          <w:rStyle w:val="Hyperlink"/>
        </w:rPr>
        <w:t>potgrid.dat:</w:t>
      </w:r>
      <w:r>
        <w:rPr>
          <w:rStyle w:val="Hyperlink"/>
        </w:rPr>
        <w:fldChar w:fldCharType="end"/>
      </w:r>
      <w:r w:rsidR="007E3981">
        <w:t xml:space="preserve"> contains the electrode locations for the survey </w:t>
      </w:r>
    </w:p>
    <w:p w:rsidR="007E3981" w:rsidRDefault="00F24369" w:rsidP="006E2842">
      <w:pPr>
        <w:numPr>
          <w:ilvl w:val="0"/>
          <w:numId w:val="4"/>
        </w:numPr>
        <w:spacing w:before="100" w:beforeAutospacing="1" w:after="100" w:afterAutospacing="1"/>
      </w:pPr>
      <w:hyperlink w:anchor="fdmeshdat_elements" w:history="1">
        <w:r w:rsidR="007E3981">
          <w:rPr>
            <w:rStyle w:val="Hyperlink"/>
          </w:rPr>
          <w:t>fdmesh.dat:</w:t>
        </w:r>
      </w:hyperlink>
      <w:r w:rsidR="007E3981">
        <w:t xml:space="preserve"> contains the finite difference mesh for the 2D modelling and inversions </w:t>
      </w:r>
    </w:p>
    <w:p w:rsidR="007E3981" w:rsidRDefault="00F24369" w:rsidP="006E2842">
      <w:pPr>
        <w:numPr>
          <w:ilvl w:val="0"/>
          <w:numId w:val="4"/>
        </w:numPr>
        <w:spacing w:before="100" w:beforeAutospacing="1" w:after="100" w:afterAutospacing="1"/>
      </w:pPr>
      <w:hyperlink w:anchor="topodat_elements" w:history="1">
        <w:r w:rsidR="007E3981">
          <w:rPr>
            <w:rStyle w:val="Hyperlink"/>
          </w:rPr>
          <w:t>topo.dat:</w:t>
        </w:r>
      </w:hyperlink>
      <w:r w:rsidR="007E3981">
        <w:t xml:space="preserve"> contains the topographic data </w:t>
      </w:r>
    </w:p>
    <w:p w:rsidR="007E3981" w:rsidRDefault="00F24369" w:rsidP="006E2842">
      <w:pPr>
        <w:numPr>
          <w:ilvl w:val="0"/>
          <w:numId w:val="4"/>
        </w:numPr>
        <w:spacing w:before="100" w:beforeAutospacing="1" w:after="100" w:afterAutospacing="1"/>
      </w:pPr>
      <w:hyperlink w:anchor="modelcon_elements" w:history="1">
        <w:r w:rsidR="007E3981">
          <w:rPr>
            <w:rStyle w:val="Hyperlink"/>
          </w:rPr>
          <w:t>model.con:</w:t>
        </w:r>
      </w:hyperlink>
      <w:r w:rsidR="007E3981">
        <w:t xml:space="preserve"> contains the cell values for the conductivity model </w:t>
      </w:r>
    </w:p>
    <w:p w:rsidR="007E3981" w:rsidRDefault="00F24369" w:rsidP="006E2842">
      <w:pPr>
        <w:numPr>
          <w:ilvl w:val="0"/>
          <w:numId w:val="4"/>
        </w:numPr>
        <w:spacing w:before="100" w:beforeAutospacing="1" w:after="100" w:afterAutospacing="1"/>
      </w:pPr>
      <w:hyperlink w:anchor="modelcon_elements" w:history="1">
        <w:r w:rsidR="007E3981">
          <w:rPr>
            <w:rStyle w:val="Hyperlink"/>
          </w:rPr>
          <w:t>model.chg:</w:t>
        </w:r>
      </w:hyperlink>
      <w:r w:rsidR="007E3981">
        <w:t xml:space="preserve"> contains the cell values for the chargeability model </w:t>
      </w:r>
    </w:p>
    <w:p w:rsidR="007E3981" w:rsidRDefault="00F24369" w:rsidP="006E2842">
      <w:pPr>
        <w:numPr>
          <w:ilvl w:val="0"/>
          <w:numId w:val="4"/>
        </w:numPr>
        <w:spacing w:before="100" w:beforeAutospacing="1" w:after="100" w:afterAutospacing="1"/>
      </w:pPr>
      <w:hyperlink w:anchor="wdat_elements" w:history="1">
        <w:r w:rsidR="007E3981">
          <w:rPr>
            <w:rStyle w:val="Hyperlink"/>
          </w:rPr>
          <w:t>w.dat:</w:t>
        </w:r>
      </w:hyperlink>
      <w:r w:rsidR="007E3981">
        <w:t xml:space="preserve"> contains special weightings which alter the type of model produced in the inversions. </w:t>
      </w:r>
    </w:p>
    <w:p w:rsidR="007E3981" w:rsidRDefault="007E3981" w:rsidP="00F849BC">
      <w:pPr>
        <w:pStyle w:val="Heading2"/>
      </w:pPr>
      <w:bookmarkStart w:id="564" w:name="_Toc296000700"/>
      <w:bookmarkStart w:id="565" w:name="_Toc296063683"/>
      <w:bookmarkStart w:id="566" w:name="Obs_dat_elements"/>
      <w:r>
        <w:t>Obs.dat</w:t>
      </w:r>
      <w:bookmarkEnd w:id="564"/>
      <w:bookmarkEnd w:id="565"/>
    </w:p>
    <w:bookmarkEnd w:id="566"/>
    <w:p w:rsidR="007E3981" w:rsidRDefault="007E3981" w:rsidP="00F849BC">
      <w:pPr>
        <w:pStyle w:val="NormalWeb"/>
      </w:pPr>
      <w:r>
        <w:t xml:space="preserve">This file contains the observed measurements and the associated electrode locations. Both potential data and apparent chargeability data are stored in the same format. This will be the format of all the data files that are output from </w:t>
      </w:r>
      <w:hyperlink w:anchor="DCIPF2D_executing" w:history="1">
        <w:r>
          <w:rPr>
            <w:rStyle w:val="Hyperlink"/>
          </w:rPr>
          <w:t>DCIPF2D</w:t>
        </w:r>
      </w:hyperlink>
      <w:r>
        <w:t xml:space="preserve">, and are input to </w:t>
      </w:r>
      <w:hyperlink w:anchor="DCINV2D_executing" w:history="1">
        <w:r>
          <w:rPr>
            <w:rStyle w:val="Hyperlink"/>
          </w:rPr>
          <w:t>DCINV2D</w:t>
        </w:r>
      </w:hyperlink>
      <w:r>
        <w:t xml:space="preserve"> and </w:t>
      </w:r>
      <w:hyperlink w:anchor="IPINV2D_executing" w:history="1">
        <w:r>
          <w:rPr>
            <w:rStyle w:val="Hyperlink"/>
          </w:rPr>
          <w:t>IPINV2D</w:t>
        </w:r>
      </w:hyperlink>
      <w:r>
        <w:t xml:space="preserve">. </w:t>
      </w:r>
    </w:p>
    <w:p w:rsidR="007E3981" w:rsidRDefault="007E3981" w:rsidP="0090213F">
      <w:pPr>
        <w:pStyle w:val="NormalWeb"/>
      </w:pPr>
      <w:r>
        <w:t xml:space="preserve">It is assumed that the survey is carried out either along a line in the x-direction, which is perpendicular to geologic strike or along a borehole. In case of surface geometry, it is assumed that all current and potential electrodes are located on this line </w:t>
      </w:r>
      <w:proofErr w:type="gramStart"/>
      <w:r>
        <w:t>and  that</w:t>
      </w:r>
      <w:proofErr w:type="gramEnd"/>
      <w:r>
        <w:t xml:space="preserve"> all electrodes are on the surface. In this case the coordinates of any electrode are completely specified by its location along the x-axis., while the z-coordinate of the electrode is assumed to coincide with the topography at location X. Programs in the DCIP2D package will automatically place the electrodes on the surface according to the topography. If the file </w:t>
      </w:r>
      <w:hyperlink w:anchor="topodat_elements" w:history="1">
        <w:r>
          <w:rPr>
            <w:rStyle w:val="Hyperlink"/>
          </w:rPr>
          <w:t>topo.dat</w:t>
        </w:r>
      </w:hyperlink>
      <w:r>
        <w:t xml:space="preserve"> is not supplied, all electrodes will be at </w:t>
      </w:r>
      <w:r>
        <w:rPr>
          <w:i/>
          <w:iCs/>
        </w:rPr>
        <w:t>z</w:t>
      </w:r>
      <w:r>
        <w:t xml:space="preserve">=0. When the topography is specified, the electrode will be placed on the topographic surface that is discretized onto the finite difference mesh according to file </w:t>
      </w:r>
      <w:hyperlink w:anchor="topodat_elements" w:history="1">
        <w:r>
          <w:rPr>
            <w:rStyle w:val="Hyperlink"/>
          </w:rPr>
          <w:t>topo.dat</w:t>
        </w:r>
      </w:hyperlink>
      <w:r>
        <w:t xml:space="preserve">. </w:t>
      </w:r>
    </w:p>
    <w:p w:rsidR="007E3981" w:rsidRDefault="007E3981" w:rsidP="00F849BC">
      <w:pPr>
        <w:pStyle w:val="NormalWeb"/>
      </w:pPr>
      <w:r>
        <w:t xml:space="preserve">In the borehole case, the Z coordinates are provided separately in the </w:t>
      </w:r>
      <w:hyperlink w:anchor="Obs_dat_elements" w:history="1">
        <w:r w:rsidRPr="0090213F">
          <w:rPr>
            <w:rStyle w:val="Hyperlink"/>
          </w:rPr>
          <w:t>obs.dat</w:t>
        </w:r>
      </w:hyperlink>
      <w:r>
        <w:t xml:space="preserve"> file and can be located below surface, along the borehole. Any surface/borehole combination of electrodes is allowed in </w:t>
      </w:r>
      <w:r w:rsidRPr="0090213F">
        <w:rPr>
          <w:u w:val="single"/>
        </w:rPr>
        <w:t xml:space="preserve">DCIP2d </w:t>
      </w:r>
      <w:proofErr w:type="gramStart"/>
      <w:r w:rsidRPr="0090213F">
        <w:rPr>
          <w:u w:val="single"/>
        </w:rPr>
        <w:t>V.5.0</w:t>
      </w:r>
      <w:r>
        <w:t xml:space="preserve"> .</w:t>
      </w:r>
      <w:proofErr w:type="gramEnd"/>
      <w:r>
        <w:t xml:space="preserve"> The </w:t>
      </w:r>
      <w:hyperlink w:anchor="Obs_dat_elements" w:history="1">
        <w:r w:rsidRPr="0090213F">
          <w:rPr>
            <w:rStyle w:val="Hyperlink"/>
            <w:bCs/>
          </w:rPr>
          <w:t>obs.dat</w:t>
        </w:r>
      </w:hyperlink>
      <w:r>
        <w:t xml:space="preserve"> file can have two different formats; the </w:t>
      </w:r>
      <w:hyperlink w:anchor="standard_format" w:history="1">
        <w:r>
          <w:rPr>
            <w:rStyle w:val="Hyperlink"/>
          </w:rPr>
          <w:t>"standard"</w:t>
        </w:r>
      </w:hyperlink>
      <w:r>
        <w:t xml:space="preserve"> format and the </w:t>
      </w:r>
      <w:hyperlink w:anchor="common_current_format" w:history="1">
        <w:r>
          <w:rPr>
            <w:rStyle w:val="Hyperlink"/>
          </w:rPr>
          <w:t>"common-current"</w:t>
        </w:r>
      </w:hyperlink>
      <w:r>
        <w:t xml:space="preserve"> format. The type of format chosen to store the data does not make any difference to the DCIP2D programs and so the choice is determined by the user's preference. At the beginning of </w:t>
      </w:r>
      <w:r>
        <w:lastRenderedPageBreak/>
        <w:t>execution, the programs check to see which format is used. The output files will be stored in the same format. </w:t>
      </w:r>
      <w:bookmarkStart w:id="567" w:name="STND"/>
      <w:bookmarkEnd w:id="567"/>
      <w:r>
        <w:t xml:space="preserve"> </w:t>
      </w:r>
    </w:p>
    <w:p w:rsidR="007E3981" w:rsidRDefault="007E3981" w:rsidP="0090213F">
      <w:pPr>
        <w:pStyle w:val="Heading4"/>
      </w:pPr>
      <w:bookmarkStart w:id="568" w:name="standard_format"/>
      <w:r>
        <w:t>(a) Standard Format</w:t>
      </w:r>
      <w:bookmarkEnd w:id="568"/>
      <w:r>
        <w:t>:</w:t>
      </w:r>
    </w:p>
    <w:p w:rsidR="007E3981" w:rsidRDefault="007E3981" w:rsidP="00F849BC">
      <w:pPr>
        <w:pStyle w:val="NormalWeb"/>
      </w:pPr>
      <w:r>
        <w:t xml:space="preserve">In this format, each observation record is stored </w:t>
      </w:r>
      <w:ins w:id="569" w:author="EOS" w:date="2011-09-07T12:16:00Z">
        <w:r w:rsidR="003C13EB">
          <w:t>i</w:t>
        </w:r>
      </w:ins>
      <w:del w:id="570" w:author="EOS" w:date="2011-09-07T12:16:00Z">
        <w:r w:rsidDel="003C13EB">
          <w:delText>o</w:delText>
        </w:r>
      </w:del>
      <w:r>
        <w:t>n one line. Each record consists of six columns specifying the X locations of the current electrodes (</w:t>
      </w:r>
      <w:r>
        <w:rPr>
          <w:i/>
          <w:iCs/>
        </w:rPr>
        <w:t>XA,</w:t>
      </w:r>
      <w:ins w:id="571" w:author="EOS" w:date="2011-09-07T11:21:00Z">
        <w:r w:rsidR="000C232B">
          <w:rPr>
            <w:i/>
            <w:iCs/>
          </w:rPr>
          <w:t xml:space="preserve"> </w:t>
        </w:r>
      </w:ins>
      <w:r>
        <w:rPr>
          <w:i/>
          <w:iCs/>
        </w:rPr>
        <w:t>XB</w:t>
      </w:r>
      <w:r>
        <w:t>) and potential electrodes (</w:t>
      </w:r>
      <w:r>
        <w:rPr>
          <w:i/>
          <w:iCs/>
        </w:rPr>
        <w:t>XM,</w:t>
      </w:r>
      <w:ins w:id="572" w:author="EOS" w:date="2011-09-07T11:21:00Z">
        <w:r w:rsidR="000C232B">
          <w:rPr>
            <w:i/>
            <w:iCs/>
          </w:rPr>
          <w:t xml:space="preserve"> </w:t>
        </w:r>
      </w:ins>
      <w:r>
        <w:rPr>
          <w:i/>
          <w:iCs/>
        </w:rPr>
        <w:t>XN</w:t>
      </w:r>
      <w:r>
        <w:t xml:space="preserve">), data and standard deviation (optional). The data records can be arranged in any order. The file structure for the standard format </w:t>
      </w:r>
      <w:r>
        <w:rPr>
          <w:b/>
          <w:bCs/>
        </w:rPr>
        <w:t>obs.dat</w:t>
      </w:r>
      <w:r>
        <w:t xml:space="preserve"> is as follows: </w:t>
      </w:r>
    </w:p>
    <w:p w:rsidR="007E3981" w:rsidRDefault="00F24369" w:rsidP="00F849BC">
      <w:pPr>
        <w:pStyle w:val="HTMLPreformatted"/>
      </w:pPr>
      <w:r>
        <w:pict>
          <v:rect id="_x0000_i1038" style="width:0;height:1.5pt" o:hralign="center" o:hrstd="t" o:hr="t" fillcolor="#a0a0a0" stroked="f"/>
        </w:pict>
      </w:r>
    </w:p>
    <w:p w:rsidR="007E3981" w:rsidDel="000C232B" w:rsidRDefault="007E3981" w:rsidP="00504815">
      <w:pPr>
        <w:pStyle w:val="HTMLPreformatted"/>
        <w:ind w:firstLine="630"/>
        <w:rPr>
          <w:del w:id="573" w:author="EOS" w:date="2011-09-07T11:21:00Z"/>
          <w:iCs/>
          <w:color w:val="CC3300"/>
        </w:rPr>
      </w:pPr>
      <w:del w:id="574" w:author="EOS" w:date="2011-09-07T11:21:00Z">
        <w:r w:rsidDel="000C232B">
          <w:rPr>
            <w:iCs/>
            <w:color w:val="CC3300"/>
          </w:rPr>
          <w:delText>STANDARD</w:delText>
        </w:r>
      </w:del>
    </w:p>
    <w:p w:rsidR="00EF6550" w:rsidRDefault="007E3981">
      <w:pPr>
        <w:pStyle w:val="HTMLPreformatted"/>
        <w:rPr>
          <w:ins w:id="575" w:author="EOS" w:date="2011-09-07T12:10:00Z"/>
          <w:iCs/>
          <w:color w:val="CC3300"/>
        </w:rPr>
        <w:pPrChange w:id="576" w:author="EOS" w:date="2011-09-07T11:21:00Z">
          <w:pPr>
            <w:pStyle w:val="HTMLPreformatted"/>
            <w:ind w:firstLine="630"/>
          </w:pPr>
        </w:pPrChange>
      </w:pPr>
      <w:del w:id="577" w:author="EOS" w:date="2011-09-07T11:21:00Z">
        <w:r w:rsidDel="000C232B">
          <w:rPr>
            <w:iCs/>
            <w:color w:val="CC3300"/>
          </w:rPr>
          <w:delText>NDAT</w:delText>
        </w:r>
      </w:del>
      <w:ins w:id="578" w:author="EOS" w:date="2011-09-07T11:21:00Z">
        <w:r w:rsidR="000C232B">
          <w:rPr>
            <w:iCs/>
            <w:color w:val="CC3300"/>
          </w:rPr>
          <w:t xml:space="preserve">     COMMENT</w:t>
        </w:r>
      </w:ins>
    </w:p>
    <w:p w:rsidR="00EF6550" w:rsidRPr="00357BD9" w:rsidRDefault="006F582B">
      <w:pPr>
        <w:pStyle w:val="HTMLPreformatted"/>
        <w:rPr>
          <w:iCs/>
          <w:color w:val="CC3300"/>
        </w:rPr>
        <w:pPrChange w:id="579" w:author="EOS" w:date="2011-09-07T11:21:00Z">
          <w:pPr>
            <w:pStyle w:val="HTMLPreformatted"/>
            <w:ind w:firstLine="630"/>
          </w:pPr>
        </w:pPrChange>
      </w:pPr>
      <w:ins w:id="580" w:author="EOS" w:date="2011-09-07T12:10:00Z">
        <w:r w:rsidRPr="00357BD9">
          <w:rPr>
            <w:iCs/>
            <w:color w:val="CC3300"/>
          </w:rPr>
          <w:t xml:space="preserve">     IPTYPE=1</w:t>
        </w:r>
      </w:ins>
    </w:p>
    <w:p w:rsidR="007E3981" w:rsidRPr="00357BD9" w:rsidRDefault="007E3981" w:rsidP="00504815">
      <w:pPr>
        <w:pStyle w:val="HTMLPreformatted"/>
        <w:ind w:firstLine="630"/>
        <w:rPr>
          <w:iCs/>
          <w:color w:val="CC3300"/>
          <w:vertAlign w:val="subscript"/>
        </w:rPr>
      </w:pPr>
      <w:r w:rsidRPr="00357BD9">
        <w:rPr>
          <w:iCs/>
          <w:color w:val="CC3300"/>
        </w:rPr>
        <w:t>XA</w:t>
      </w:r>
      <w:r w:rsidRPr="00357BD9">
        <w:rPr>
          <w:iCs/>
          <w:color w:val="CC3300"/>
          <w:vertAlign w:val="subscript"/>
        </w:rPr>
        <w:t>1</w:t>
      </w:r>
      <w:r w:rsidRPr="00357BD9">
        <w:rPr>
          <w:iCs/>
          <w:color w:val="CC3300"/>
        </w:rPr>
        <w:t xml:space="preserve"> </w:t>
      </w:r>
      <w:ins w:id="581" w:author="Anonymous" w:date="2013-06-25T16:00:00Z">
        <w:r w:rsidR="00494581" w:rsidRPr="00357BD9">
          <w:rPr>
            <w:iCs/>
            <w:color w:val="CC3300"/>
          </w:rPr>
          <w:t xml:space="preserve">[ZA1] </w:t>
        </w:r>
      </w:ins>
      <w:r w:rsidRPr="00357BD9">
        <w:rPr>
          <w:iCs/>
          <w:color w:val="CC3300"/>
        </w:rPr>
        <w:t>XB</w:t>
      </w:r>
      <w:r w:rsidRPr="00357BD9">
        <w:rPr>
          <w:iCs/>
          <w:color w:val="CC3300"/>
          <w:vertAlign w:val="subscript"/>
        </w:rPr>
        <w:t>1</w:t>
      </w:r>
      <w:r w:rsidRPr="00357BD9">
        <w:rPr>
          <w:iCs/>
          <w:color w:val="CC3300"/>
        </w:rPr>
        <w:t xml:space="preserve"> XM</w:t>
      </w:r>
      <w:r w:rsidRPr="00357BD9">
        <w:rPr>
          <w:iCs/>
          <w:color w:val="CC3300"/>
          <w:vertAlign w:val="subscript"/>
        </w:rPr>
        <w:t>1</w:t>
      </w:r>
      <w:r w:rsidRPr="00357BD9">
        <w:rPr>
          <w:iCs/>
          <w:color w:val="CC3300"/>
        </w:rPr>
        <w:t xml:space="preserve"> XN</w:t>
      </w:r>
      <w:r w:rsidRPr="00357BD9">
        <w:rPr>
          <w:iCs/>
          <w:color w:val="CC3300"/>
          <w:vertAlign w:val="subscript"/>
        </w:rPr>
        <w:t>1</w:t>
      </w:r>
      <w:r w:rsidRPr="00357BD9">
        <w:rPr>
          <w:iCs/>
          <w:color w:val="CC3300"/>
        </w:rPr>
        <w:t xml:space="preserve"> VAL</w:t>
      </w:r>
      <w:r w:rsidRPr="00357BD9">
        <w:rPr>
          <w:iCs/>
          <w:color w:val="CC3300"/>
          <w:vertAlign w:val="subscript"/>
        </w:rPr>
        <w:t>1</w:t>
      </w:r>
      <w:r w:rsidRPr="00357BD9">
        <w:rPr>
          <w:iCs/>
          <w:color w:val="CC3300"/>
        </w:rPr>
        <w:t xml:space="preserve"> </w:t>
      </w:r>
      <w:ins w:id="582" w:author="Anonymous" w:date="2013-06-25T16:01:00Z">
        <w:r w:rsidR="00494581" w:rsidRPr="00357BD9">
          <w:rPr>
            <w:iCs/>
            <w:color w:val="CC3300"/>
          </w:rPr>
          <w:t>[</w:t>
        </w:r>
      </w:ins>
      <w:r w:rsidRPr="00357BD9">
        <w:rPr>
          <w:iCs/>
          <w:color w:val="CC3300"/>
        </w:rPr>
        <w:t>ERR</w:t>
      </w:r>
      <w:r w:rsidRPr="00357BD9">
        <w:rPr>
          <w:iCs/>
          <w:color w:val="CC3300"/>
          <w:vertAlign w:val="subscript"/>
        </w:rPr>
        <w:t>1</w:t>
      </w:r>
      <w:ins w:id="583" w:author="Anonymous" w:date="2013-06-25T16:02:00Z">
        <w:r w:rsidR="00494581" w:rsidRPr="00357BD9">
          <w:rPr>
            <w:iCs/>
            <w:color w:val="CC3300"/>
            <w:vertAlign w:val="subscript"/>
          </w:rPr>
          <w:t>]</w:t>
        </w:r>
      </w:ins>
    </w:p>
    <w:p w:rsidR="007E3981" w:rsidRPr="00357BD9" w:rsidRDefault="007E3981" w:rsidP="00504815">
      <w:pPr>
        <w:pStyle w:val="HTMLPreformatted"/>
        <w:ind w:firstLine="630"/>
        <w:rPr>
          <w:iCs/>
          <w:color w:val="CC3300"/>
          <w:vertAlign w:val="subscript"/>
        </w:rPr>
      </w:pPr>
      <w:r w:rsidRPr="00357BD9">
        <w:rPr>
          <w:iCs/>
          <w:color w:val="CC3300"/>
        </w:rPr>
        <w:t>XA</w:t>
      </w:r>
      <w:r w:rsidRPr="00357BD9">
        <w:rPr>
          <w:iCs/>
          <w:color w:val="CC3300"/>
          <w:vertAlign w:val="subscript"/>
        </w:rPr>
        <w:t>2</w:t>
      </w:r>
      <w:r w:rsidRPr="00357BD9">
        <w:rPr>
          <w:iCs/>
          <w:color w:val="CC3300"/>
        </w:rPr>
        <w:t xml:space="preserve"> XB</w:t>
      </w:r>
      <w:r w:rsidRPr="00357BD9">
        <w:rPr>
          <w:iCs/>
          <w:color w:val="CC3300"/>
          <w:vertAlign w:val="subscript"/>
        </w:rPr>
        <w:t>2</w:t>
      </w:r>
      <w:r w:rsidRPr="00357BD9">
        <w:rPr>
          <w:iCs/>
          <w:color w:val="CC3300"/>
        </w:rPr>
        <w:t xml:space="preserve"> XM</w:t>
      </w:r>
      <w:r w:rsidRPr="00357BD9">
        <w:rPr>
          <w:iCs/>
          <w:color w:val="CC3300"/>
          <w:vertAlign w:val="subscript"/>
        </w:rPr>
        <w:t>2</w:t>
      </w:r>
      <w:r w:rsidRPr="00357BD9">
        <w:rPr>
          <w:iCs/>
          <w:color w:val="CC3300"/>
        </w:rPr>
        <w:t xml:space="preserve"> XN</w:t>
      </w:r>
      <w:r w:rsidRPr="00357BD9">
        <w:rPr>
          <w:iCs/>
          <w:color w:val="CC3300"/>
          <w:vertAlign w:val="subscript"/>
        </w:rPr>
        <w:t>2</w:t>
      </w:r>
      <w:r w:rsidRPr="00357BD9">
        <w:rPr>
          <w:iCs/>
          <w:color w:val="CC3300"/>
        </w:rPr>
        <w:t xml:space="preserve"> VAL</w:t>
      </w:r>
      <w:r w:rsidRPr="00357BD9">
        <w:rPr>
          <w:iCs/>
          <w:color w:val="CC3300"/>
          <w:vertAlign w:val="subscript"/>
        </w:rPr>
        <w:t>2</w:t>
      </w:r>
      <w:r w:rsidRPr="00357BD9">
        <w:rPr>
          <w:iCs/>
          <w:color w:val="CC3300"/>
        </w:rPr>
        <w:t xml:space="preserve"> ERR</w:t>
      </w:r>
      <w:r w:rsidRPr="00357BD9">
        <w:rPr>
          <w:iCs/>
          <w:color w:val="CC3300"/>
          <w:vertAlign w:val="subscript"/>
        </w:rPr>
        <w:t>2</w:t>
      </w:r>
    </w:p>
    <w:p w:rsidR="007E3981" w:rsidRPr="00357BD9" w:rsidRDefault="007E3981" w:rsidP="00504815">
      <w:pPr>
        <w:pStyle w:val="HTMLPreformatted"/>
        <w:ind w:firstLine="630"/>
        <w:rPr>
          <w:iCs/>
          <w:color w:val="CC3300"/>
          <w:vertAlign w:val="subscript"/>
        </w:rPr>
      </w:pPr>
      <w:r w:rsidRPr="00357BD9">
        <w:rPr>
          <w:iCs/>
          <w:color w:val="CC3300"/>
        </w:rPr>
        <w:t>XA</w:t>
      </w:r>
      <w:r w:rsidRPr="00357BD9">
        <w:rPr>
          <w:iCs/>
          <w:color w:val="CC3300"/>
          <w:vertAlign w:val="subscript"/>
        </w:rPr>
        <w:t>3</w:t>
      </w:r>
      <w:r w:rsidRPr="00357BD9">
        <w:rPr>
          <w:iCs/>
          <w:color w:val="CC3300"/>
        </w:rPr>
        <w:t xml:space="preserve"> XB</w:t>
      </w:r>
      <w:r w:rsidRPr="00357BD9">
        <w:rPr>
          <w:iCs/>
          <w:color w:val="CC3300"/>
          <w:vertAlign w:val="subscript"/>
        </w:rPr>
        <w:t>3</w:t>
      </w:r>
      <w:r w:rsidRPr="00357BD9">
        <w:rPr>
          <w:iCs/>
          <w:color w:val="CC3300"/>
        </w:rPr>
        <w:t xml:space="preserve"> XM</w:t>
      </w:r>
      <w:r w:rsidRPr="00357BD9">
        <w:rPr>
          <w:iCs/>
          <w:color w:val="CC3300"/>
          <w:vertAlign w:val="subscript"/>
        </w:rPr>
        <w:t>3</w:t>
      </w:r>
      <w:r w:rsidRPr="00357BD9">
        <w:rPr>
          <w:iCs/>
          <w:color w:val="CC3300"/>
        </w:rPr>
        <w:t xml:space="preserve"> XN</w:t>
      </w:r>
      <w:r w:rsidRPr="00357BD9">
        <w:rPr>
          <w:iCs/>
          <w:color w:val="CC3300"/>
          <w:vertAlign w:val="subscript"/>
        </w:rPr>
        <w:t>3</w:t>
      </w:r>
      <w:r w:rsidRPr="00357BD9">
        <w:rPr>
          <w:iCs/>
          <w:color w:val="CC3300"/>
        </w:rPr>
        <w:t xml:space="preserve"> VAL</w:t>
      </w:r>
      <w:r w:rsidRPr="00357BD9">
        <w:rPr>
          <w:iCs/>
          <w:color w:val="CC3300"/>
          <w:vertAlign w:val="subscript"/>
        </w:rPr>
        <w:t>3</w:t>
      </w:r>
      <w:r w:rsidRPr="00357BD9">
        <w:rPr>
          <w:iCs/>
          <w:color w:val="CC3300"/>
        </w:rPr>
        <w:t xml:space="preserve"> ERR</w:t>
      </w:r>
      <w:r w:rsidRPr="00357BD9">
        <w:rPr>
          <w:iCs/>
          <w:color w:val="CC3300"/>
          <w:vertAlign w:val="subscript"/>
        </w:rPr>
        <w:t>3</w:t>
      </w:r>
    </w:p>
    <w:p w:rsidR="007E3981" w:rsidRPr="00357BD9" w:rsidRDefault="007E3981" w:rsidP="00504815">
      <w:pPr>
        <w:pStyle w:val="HTMLPreformatted"/>
        <w:ind w:firstLine="630"/>
        <w:rPr>
          <w:color w:val="CC3300"/>
        </w:rPr>
      </w:pPr>
      <w:r w:rsidRPr="00357BD9">
        <w:rPr>
          <w:iCs/>
          <w:color w:val="CC3300"/>
        </w:rPr>
        <w:t>:</w:t>
      </w:r>
    </w:p>
    <w:p w:rsidR="007E3981" w:rsidRDefault="00F24369" w:rsidP="00F849BC">
      <w:r w:rsidRPr="00224D04">
        <w:pict>
          <v:rect id="_x0000_i1039" style="width:0;height:1.5pt" o:hralign="center" o:hrstd="t" o:hr="t" fillcolor="#a0a0a0" stroked="f"/>
        </w:pict>
      </w:r>
    </w:p>
    <w:p w:rsidR="007E3981" w:rsidRPr="00567523" w:rsidDel="000C232B" w:rsidRDefault="007E3981" w:rsidP="00567523">
      <w:pPr>
        <w:pStyle w:val="HTMLPreformatted"/>
        <w:rPr>
          <w:del w:id="584" w:author="EOS" w:date="2011-09-07T11:26:00Z"/>
          <w:rFonts w:ascii="Times New Roman" w:hAnsi="Times New Roman" w:cs="Times New Roman"/>
          <w:sz w:val="24"/>
          <w:szCs w:val="24"/>
        </w:rPr>
      </w:pPr>
      <w:del w:id="585" w:author="EOS" w:date="2011-09-07T11:27:00Z">
        <w:r w:rsidDel="000C232B">
          <w:rPr>
            <w:rFonts w:ascii="Times New Roman" w:hAnsi="Times New Roman" w:cs="Times New Roman"/>
            <w:sz w:val="24"/>
            <w:szCs w:val="24"/>
          </w:rPr>
          <w:delText xml:space="preserve">In the borehole case, the </w:delText>
        </w:r>
      </w:del>
      <w:del w:id="586" w:author="EOS" w:date="2011-09-07T11:26:00Z">
        <w:r w:rsidDel="000C232B">
          <w:rPr>
            <w:rFonts w:ascii="Times New Roman" w:hAnsi="Times New Roman" w:cs="Times New Roman"/>
            <w:sz w:val="24"/>
            <w:szCs w:val="24"/>
          </w:rPr>
          <w:delText>X locations of the electrodes are followed by the Z locations of the electrodes, as shown below:</w:delText>
        </w:r>
      </w:del>
    </w:p>
    <w:p w:rsidR="007E3981" w:rsidDel="000C232B" w:rsidRDefault="00F24369">
      <w:pPr>
        <w:pStyle w:val="HTMLPreformatted"/>
        <w:rPr>
          <w:del w:id="587" w:author="EOS" w:date="2011-09-07T11:27:00Z"/>
        </w:rPr>
      </w:pPr>
      <w:del w:id="588" w:author="EOS" w:date="2011-09-07T11:26:00Z">
        <w:r>
          <w:pict>
            <v:rect id="_x0000_i1040" style="width:0;height:1.5pt" o:hralign="center" o:hrstd="t" o:hr="t" fillcolor="#a0a0a0" stroked="f"/>
          </w:pict>
        </w:r>
      </w:del>
    </w:p>
    <w:p w:rsidR="000C232B" w:rsidRDefault="000C232B" w:rsidP="00444D18">
      <w:pPr>
        <w:rPr>
          <w:ins w:id="589" w:author="EOS" w:date="2011-09-07T11:27:00Z"/>
          <w:iCs/>
          <w:color w:val="CC3300"/>
        </w:rPr>
      </w:pPr>
    </w:p>
    <w:p w:rsidR="007E3981" w:rsidDel="000C232B" w:rsidRDefault="007E3981" w:rsidP="00504815">
      <w:pPr>
        <w:pStyle w:val="HTMLPreformatted"/>
        <w:ind w:firstLine="720"/>
        <w:rPr>
          <w:del w:id="590" w:author="EOS" w:date="2011-09-07T11:21:00Z"/>
          <w:iCs/>
          <w:color w:val="CC3300"/>
        </w:rPr>
      </w:pPr>
      <w:del w:id="591" w:author="EOS" w:date="2011-09-07T11:21:00Z">
        <w:r w:rsidDel="000C232B">
          <w:rPr>
            <w:iCs/>
            <w:color w:val="CC3300"/>
          </w:rPr>
          <w:delText>STANDARD</w:delText>
        </w:r>
      </w:del>
    </w:p>
    <w:p w:rsidR="007E3981" w:rsidRPr="00444D18" w:rsidDel="000C232B" w:rsidRDefault="007E3981" w:rsidP="00504815">
      <w:pPr>
        <w:pStyle w:val="HTMLPreformatted"/>
        <w:ind w:firstLine="720"/>
        <w:rPr>
          <w:del w:id="592" w:author="EOS" w:date="2011-09-07T11:27:00Z"/>
          <w:iCs/>
          <w:color w:val="CC3300"/>
        </w:rPr>
      </w:pPr>
      <w:del w:id="593" w:author="EOS" w:date="2011-09-07T11:21:00Z">
        <w:r w:rsidDel="000C232B">
          <w:rPr>
            <w:iCs/>
            <w:color w:val="CC3300"/>
          </w:rPr>
          <w:delText>NDAT</w:delText>
        </w:r>
      </w:del>
    </w:p>
    <w:p w:rsidR="007E3981" w:rsidRPr="00E16524" w:rsidDel="000C232B" w:rsidRDefault="007E3981" w:rsidP="00504815">
      <w:pPr>
        <w:pStyle w:val="HTMLPreformatted"/>
        <w:ind w:firstLine="720"/>
        <w:rPr>
          <w:del w:id="594" w:author="EOS" w:date="2011-09-07T11:27:00Z"/>
          <w:iCs/>
          <w:color w:val="CC3300"/>
          <w:vertAlign w:val="subscript"/>
        </w:rPr>
      </w:pPr>
      <w:del w:id="595" w:author="EOS" w:date="2011-09-07T11:27:00Z">
        <w:r w:rsidRPr="00E16524" w:rsidDel="000C232B">
          <w:rPr>
            <w:iCs/>
            <w:color w:val="CC3300"/>
          </w:rPr>
          <w:delText>XA</w:delText>
        </w:r>
        <w:r w:rsidRPr="00E16524" w:rsidDel="000C232B">
          <w:rPr>
            <w:iCs/>
            <w:color w:val="CC3300"/>
            <w:vertAlign w:val="subscript"/>
          </w:rPr>
          <w:delText>1</w:delText>
        </w:r>
        <w:r w:rsidRPr="00E16524" w:rsidDel="000C232B">
          <w:rPr>
            <w:iCs/>
            <w:color w:val="CC3300"/>
          </w:rPr>
          <w:delText xml:space="preserve"> </w:delText>
        </w:r>
        <w:r w:rsidDel="000C232B">
          <w:rPr>
            <w:iCs/>
            <w:color w:val="CC3300"/>
          </w:rPr>
          <w:delText>Z</w:delText>
        </w:r>
        <w:r w:rsidRPr="00E16524" w:rsidDel="000C232B">
          <w:rPr>
            <w:iCs/>
            <w:color w:val="CC3300"/>
          </w:rPr>
          <w:delText>A</w:delText>
        </w:r>
        <w:r w:rsidRPr="00E16524" w:rsidDel="000C232B">
          <w:rPr>
            <w:iCs/>
            <w:color w:val="CC3300"/>
            <w:vertAlign w:val="subscript"/>
          </w:rPr>
          <w:delText>1</w:delText>
        </w:r>
        <w:r w:rsidDel="000C232B">
          <w:rPr>
            <w:iCs/>
            <w:color w:val="CC3300"/>
            <w:vertAlign w:val="subscript"/>
          </w:rPr>
          <w:delText xml:space="preserve"> </w:delText>
        </w:r>
        <w:r w:rsidRPr="00E16524" w:rsidDel="000C232B">
          <w:rPr>
            <w:iCs/>
            <w:color w:val="CC3300"/>
          </w:rPr>
          <w:delText>XB</w:delText>
        </w:r>
        <w:r w:rsidRPr="00E16524" w:rsidDel="000C232B">
          <w:rPr>
            <w:iCs/>
            <w:color w:val="CC3300"/>
            <w:vertAlign w:val="subscript"/>
          </w:rPr>
          <w:delText>1</w:delText>
        </w:r>
        <w:r w:rsidRPr="00E16524" w:rsidDel="000C232B">
          <w:rPr>
            <w:iCs/>
            <w:color w:val="CC3300"/>
          </w:rPr>
          <w:delText xml:space="preserve"> </w:delText>
        </w:r>
        <w:r w:rsidDel="000C232B">
          <w:rPr>
            <w:iCs/>
            <w:color w:val="CC3300"/>
          </w:rPr>
          <w:delText>ZB</w:delText>
        </w:r>
        <w:r w:rsidRPr="00E16524" w:rsidDel="000C232B">
          <w:rPr>
            <w:iCs/>
            <w:color w:val="CC3300"/>
            <w:vertAlign w:val="subscript"/>
          </w:rPr>
          <w:delText>1</w:delText>
        </w:r>
        <w:r w:rsidDel="000C232B">
          <w:rPr>
            <w:iCs/>
            <w:color w:val="CC3300"/>
            <w:vertAlign w:val="subscript"/>
          </w:rPr>
          <w:delText xml:space="preserve"> </w:delText>
        </w:r>
        <w:r w:rsidRPr="00E16524" w:rsidDel="000C232B">
          <w:rPr>
            <w:iCs/>
            <w:color w:val="CC3300"/>
          </w:rPr>
          <w:delText>XM</w:delText>
        </w:r>
        <w:r w:rsidRPr="00E16524" w:rsidDel="000C232B">
          <w:rPr>
            <w:iCs/>
            <w:color w:val="CC3300"/>
            <w:vertAlign w:val="subscript"/>
          </w:rPr>
          <w:delText>1</w:delText>
        </w:r>
        <w:r w:rsidDel="000C232B">
          <w:rPr>
            <w:iCs/>
            <w:color w:val="CC3300"/>
            <w:vertAlign w:val="subscript"/>
          </w:rPr>
          <w:delText xml:space="preserve"> </w:delText>
        </w:r>
        <w:r w:rsidDel="000C232B">
          <w:rPr>
            <w:iCs/>
            <w:color w:val="CC3300"/>
          </w:rPr>
          <w:delText>ZM</w:delText>
        </w:r>
        <w:r w:rsidRPr="00E16524" w:rsidDel="000C232B">
          <w:rPr>
            <w:iCs/>
            <w:color w:val="CC3300"/>
            <w:vertAlign w:val="subscript"/>
          </w:rPr>
          <w:delText>1</w:delText>
        </w:r>
        <w:r w:rsidRPr="00E16524" w:rsidDel="000C232B">
          <w:rPr>
            <w:iCs/>
            <w:color w:val="CC3300"/>
          </w:rPr>
          <w:delText xml:space="preserve"> XN</w:delText>
        </w:r>
        <w:r w:rsidRPr="00E16524" w:rsidDel="000C232B">
          <w:rPr>
            <w:iCs/>
            <w:color w:val="CC3300"/>
            <w:vertAlign w:val="subscript"/>
          </w:rPr>
          <w:delText>1</w:delText>
        </w:r>
        <w:r w:rsidRPr="00E16524" w:rsidDel="000C232B">
          <w:rPr>
            <w:iCs/>
            <w:color w:val="CC3300"/>
          </w:rPr>
          <w:delText xml:space="preserve"> </w:delText>
        </w:r>
        <w:r w:rsidDel="000C232B">
          <w:rPr>
            <w:iCs/>
            <w:color w:val="CC3300"/>
          </w:rPr>
          <w:delText>ZN</w:delText>
        </w:r>
        <w:r w:rsidRPr="00E16524" w:rsidDel="000C232B">
          <w:rPr>
            <w:iCs/>
            <w:color w:val="CC3300"/>
            <w:vertAlign w:val="subscript"/>
          </w:rPr>
          <w:delText>1</w:delText>
        </w:r>
        <w:r w:rsidDel="000C232B">
          <w:rPr>
            <w:iCs/>
            <w:color w:val="CC3300"/>
            <w:vertAlign w:val="subscript"/>
          </w:rPr>
          <w:delText xml:space="preserve"> </w:delText>
        </w:r>
        <w:r w:rsidRPr="00E16524" w:rsidDel="000C232B">
          <w:rPr>
            <w:iCs/>
            <w:color w:val="CC3300"/>
          </w:rPr>
          <w:delText>VAL</w:delText>
        </w:r>
        <w:r w:rsidRPr="00E16524" w:rsidDel="000C232B">
          <w:rPr>
            <w:iCs/>
            <w:color w:val="CC3300"/>
            <w:vertAlign w:val="subscript"/>
          </w:rPr>
          <w:delText>1</w:delText>
        </w:r>
        <w:r w:rsidRPr="00E16524" w:rsidDel="000C232B">
          <w:rPr>
            <w:iCs/>
            <w:color w:val="CC3300"/>
          </w:rPr>
          <w:delText xml:space="preserve"> ERR</w:delText>
        </w:r>
        <w:r w:rsidRPr="00E16524" w:rsidDel="000C232B">
          <w:rPr>
            <w:iCs/>
            <w:color w:val="CC3300"/>
            <w:vertAlign w:val="subscript"/>
          </w:rPr>
          <w:delText>1</w:delText>
        </w:r>
      </w:del>
    </w:p>
    <w:p w:rsidR="007E3981" w:rsidRPr="00E16524" w:rsidDel="000C232B" w:rsidRDefault="007E3981" w:rsidP="00504815">
      <w:pPr>
        <w:pStyle w:val="HTMLPreformatted"/>
        <w:ind w:firstLine="720"/>
        <w:rPr>
          <w:del w:id="596" w:author="EOS" w:date="2011-09-07T11:27:00Z"/>
          <w:iCs/>
          <w:color w:val="CC3300"/>
          <w:vertAlign w:val="subscript"/>
        </w:rPr>
      </w:pPr>
      <w:del w:id="597" w:author="EOS" w:date="2011-09-07T11:27:00Z">
        <w:r w:rsidRPr="00E16524" w:rsidDel="000C232B">
          <w:rPr>
            <w:iCs/>
            <w:color w:val="CC3300"/>
          </w:rPr>
          <w:delText>XA</w:delText>
        </w:r>
        <w:r w:rsidRPr="00E16524" w:rsidDel="000C232B">
          <w:rPr>
            <w:iCs/>
            <w:color w:val="CC3300"/>
            <w:vertAlign w:val="subscript"/>
          </w:rPr>
          <w:delText>2</w:delText>
        </w:r>
        <w:r w:rsidRPr="00E16524" w:rsidDel="000C232B">
          <w:rPr>
            <w:iCs/>
            <w:color w:val="CC3300"/>
          </w:rPr>
          <w:delText xml:space="preserve"> </w:delText>
        </w:r>
        <w:r w:rsidDel="000C232B">
          <w:rPr>
            <w:iCs/>
            <w:color w:val="CC3300"/>
          </w:rPr>
          <w:delText>Z</w:delText>
        </w:r>
        <w:r w:rsidRPr="00E16524" w:rsidDel="000C232B">
          <w:rPr>
            <w:iCs/>
            <w:color w:val="CC3300"/>
          </w:rPr>
          <w:delText>A</w:delText>
        </w:r>
        <w:r w:rsidDel="000C232B">
          <w:rPr>
            <w:iCs/>
            <w:color w:val="CC3300"/>
            <w:vertAlign w:val="subscript"/>
          </w:rPr>
          <w:delText xml:space="preserve">2 </w:delText>
        </w:r>
        <w:r w:rsidRPr="00E16524" w:rsidDel="000C232B">
          <w:rPr>
            <w:iCs/>
            <w:color w:val="CC3300"/>
          </w:rPr>
          <w:delText>XB</w:delText>
        </w:r>
        <w:r w:rsidRPr="00E16524" w:rsidDel="000C232B">
          <w:rPr>
            <w:iCs/>
            <w:color w:val="CC3300"/>
            <w:vertAlign w:val="subscript"/>
          </w:rPr>
          <w:delText>2</w:delText>
        </w:r>
        <w:r w:rsidRPr="00E16524" w:rsidDel="000C232B">
          <w:rPr>
            <w:iCs/>
            <w:color w:val="CC3300"/>
          </w:rPr>
          <w:delText xml:space="preserve"> </w:delText>
        </w:r>
        <w:r w:rsidDel="000C232B">
          <w:rPr>
            <w:iCs/>
            <w:color w:val="CC3300"/>
          </w:rPr>
          <w:delText>ZB</w:delText>
        </w:r>
        <w:r w:rsidDel="000C232B">
          <w:rPr>
            <w:iCs/>
            <w:color w:val="CC3300"/>
            <w:vertAlign w:val="subscript"/>
          </w:rPr>
          <w:delText xml:space="preserve">2 </w:delText>
        </w:r>
        <w:r w:rsidRPr="00E16524" w:rsidDel="000C232B">
          <w:rPr>
            <w:iCs/>
            <w:color w:val="CC3300"/>
          </w:rPr>
          <w:delText>XM</w:delText>
        </w:r>
        <w:r w:rsidRPr="00E16524" w:rsidDel="000C232B">
          <w:rPr>
            <w:iCs/>
            <w:color w:val="CC3300"/>
            <w:vertAlign w:val="subscript"/>
          </w:rPr>
          <w:delText>2</w:delText>
        </w:r>
        <w:r w:rsidDel="000C232B">
          <w:rPr>
            <w:iCs/>
            <w:color w:val="CC3300"/>
            <w:vertAlign w:val="subscript"/>
          </w:rPr>
          <w:delText xml:space="preserve"> </w:delText>
        </w:r>
        <w:r w:rsidDel="000C232B">
          <w:rPr>
            <w:iCs/>
            <w:color w:val="CC3300"/>
          </w:rPr>
          <w:delText>ZM</w:delText>
        </w:r>
        <w:r w:rsidDel="000C232B">
          <w:rPr>
            <w:iCs/>
            <w:color w:val="CC3300"/>
            <w:vertAlign w:val="subscript"/>
          </w:rPr>
          <w:delText xml:space="preserve">2 </w:delText>
        </w:r>
        <w:r w:rsidRPr="00E16524" w:rsidDel="000C232B">
          <w:rPr>
            <w:iCs/>
            <w:color w:val="CC3300"/>
          </w:rPr>
          <w:delText>XN</w:delText>
        </w:r>
        <w:r w:rsidRPr="00E16524" w:rsidDel="000C232B">
          <w:rPr>
            <w:iCs/>
            <w:color w:val="CC3300"/>
            <w:vertAlign w:val="subscript"/>
          </w:rPr>
          <w:delText>2</w:delText>
        </w:r>
        <w:r w:rsidRPr="00E16524" w:rsidDel="000C232B">
          <w:rPr>
            <w:iCs/>
            <w:color w:val="CC3300"/>
          </w:rPr>
          <w:delText xml:space="preserve"> </w:delText>
        </w:r>
        <w:r w:rsidDel="000C232B">
          <w:rPr>
            <w:iCs/>
            <w:color w:val="CC3300"/>
          </w:rPr>
          <w:delText>ZN</w:delText>
        </w:r>
        <w:r w:rsidDel="000C232B">
          <w:rPr>
            <w:iCs/>
            <w:color w:val="CC3300"/>
            <w:vertAlign w:val="subscript"/>
          </w:rPr>
          <w:delText xml:space="preserve">2 </w:delText>
        </w:r>
        <w:r w:rsidRPr="00E16524" w:rsidDel="000C232B">
          <w:rPr>
            <w:iCs/>
            <w:color w:val="CC3300"/>
          </w:rPr>
          <w:delText>VAL</w:delText>
        </w:r>
        <w:r w:rsidRPr="00E16524" w:rsidDel="000C232B">
          <w:rPr>
            <w:iCs/>
            <w:color w:val="CC3300"/>
            <w:vertAlign w:val="subscript"/>
          </w:rPr>
          <w:delText>2</w:delText>
        </w:r>
        <w:r w:rsidRPr="00E16524" w:rsidDel="000C232B">
          <w:rPr>
            <w:iCs/>
            <w:color w:val="CC3300"/>
          </w:rPr>
          <w:delText xml:space="preserve"> ERR</w:delText>
        </w:r>
        <w:r w:rsidRPr="00E16524" w:rsidDel="000C232B">
          <w:rPr>
            <w:iCs/>
            <w:color w:val="CC3300"/>
            <w:vertAlign w:val="subscript"/>
          </w:rPr>
          <w:delText>2</w:delText>
        </w:r>
      </w:del>
    </w:p>
    <w:p w:rsidR="007E3981" w:rsidRPr="00E16524" w:rsidDel="000C232B" w:rsidRDefault="007E3981" w:rsidP="00504815">
      <w:pPr>
        <w:pStyle w:val="HTMLPreformatted"/>
        <w:ind w:firstLine="720"/>
        <w:rPr>
          <w:del w:id="598" w:author="EOS" w:date="2011-09-07T11:27:00Z"/>
          <w:iCs/>
          <w:color w:val="CC3300"/>
          <w:vertAlign w:val="subscript"/>
        </w:rPr>
      </w:pPr>
      <w:del w:id="599" w:author="EOS" w:date="2011-09-07T11:27:00Z">
        <w:r w:rsidRPr="00E16524" w:rsidDel="000C232B">
          <w:rPr>
            <w:iCs/>
            <w:color w:val="CC3300"/>
          </w:rPr>
          <w:delText>XA</w:delText>
        </w:r>
        <w:r w:rsidRPr="00E16524" w:rsidDel="000C232B">
          <w:rPr>
            <w:iCs/>
            <w:color w:val="CC3300"/>
            <w:vertAlign w:val="subscript"/>
          </w:rPr>
          <w:delText>3</w:delText>
        </w:r>
        <w:r w:rsidRPr="00E16524" w:rsidDel="000C232B">
          <w:rPr>
            <w:iCs/>
            <w:color w:val="CC3300"/>
          </w:rPr>
          <w:delText xml:space="preserve"> </w:delText>
        </w:r>
        <w:r w:rsidDel="000C232B">
          <w:rPr>
            <w:iCs/>
            <w:color w:val="CC3300"/>
          </w:rPr>
          <w:delText>Z</w:delText>
        </w:r>
        <w:r w:rsidRPr="00E16524" w:rsidDel="000C232B">
          <w:rPr>
            <w:iCs/>
            <w:color w:val="CC3300"/>
          </w:rPr>
          <w:delText>A</w:delText>
        </w:r>
        <w:r w:rsidDel="000C232B">
          <w:rPr>
            <w:iCs/>
            <w:color w:val="CC3300"/>
            <w:vertAlign w:val="subscript"/>
          </w:rPr>
          <w:delText xml:space="preserve">3 </w:delText>
        </w:r>
        <w:r w:rsidRPr="00E16524" w:rsidDel="000C232B">
          <w:rPr>
            <w:iCs/>
            <w:color w:val="CC3300"/>
          </w:rPr>
          <w:delText>XB</w:delText>
        </w:r>
        <w:r w:rsidRPr="00E16524" w:rsidDel="000C232B">
          <w:rPr>
            <w:iCs/>
            <w:color w:val="CC3300"/>
            <w:vertAlign w:val="subscript"/>
          </w:rPr>
          <w:delText>3</w:delText>
        </w:r>
        <w:r w:rsidDel="000C232B">
          <w:rPr>
            <w:iCs/>
            <w:color w:val="CC3300"/>
            <w:vertAlign w:val="subscript"/>
          </w:rPr>
          <w:delText xml:space="preserve"> </w:delText>
        </w:r>
        <w:r w:rsidDel="000C232B">
          <w:rPr>
            <w:iCs/>
            <w:color w:val="CC3300"/>
          </w:rPr>
          <w:delText>ZB</w:delText>
        </w:r>
        <w:r w:rsidDel="000C232B">
          <w:rPr>
            <w:iCs/>
            <w:color w:val="CC3300"/>
            <w:vertAlign w:val="subscript"/>
          </w:rPr>
          <w:delText xml:space="preserve">3 </w:delText>
        </w:r>
        <w:r w:rsidRPr="00E16524" w:rsidDel="000C232B">
          <w:rPr>
            <w:iCs/>
            <w:color w:val="CC3300"/>
          </w:rPr>
          <w:delText>XM</w:delText>
        </w:r>
        <w:r w:rsidRPr="00E16524" w:rsidDel="000C232B">
          <w:rPr>
            <w:iCs/>
            <w:color w:val="CC3300"/>
            <w:vertAlign w:val="subscript"/>
          </w:rPr>
          <w:delText>3</w:delText>
        </w:r>
        <w:r w:rsidRPr="00E16524" w:rsidDel="000C232B">
          <w:rPr>
            <w:iCs/>
            <w:color w:val="CC3300"/>
          </w:rPr>
          <w:delText xml:space="preserve"> </w:delText>
        </w:r>
        <w:r w:rsidDel="000C232B">
          <w:rPr>
            <w:iCs/>
            <w:color w:val="CC3300"/>
          </w:rPr>
          <w:delText>ZM</w:delText>
        </w:r>
        <w:r w:rsidDel="000C232B">
          <w:rPr>
            <w:iCs/>
            <w:color w:val="CC3300"/>
            <w:vertAlign w:val="subscript"/>
          </w:rPr>
          <w:delText xml:space="preserve">3 </w:delText>
        </w:r>
        <w:r w:rsidRPr="00E16524" w:rsidDel="000C232B">
          <w:rPr>
            <w:iCs/>
            <w:color w:val="CC3300"/>
          </w:rPr>
          <w:delText>XN</w:delText>
        </w:r>
        <w:r w:rsidRPr="00E16524" w:rsidDel="000C232B">
          <w:rPr>
            <w:iCs/>
            <w:color w:val="CC3300"/>
            <w:vertAlign w:val="subscript"/>
          </w:rPr>
          <w:delText>3</w:delText>
        </w:r>
        <w:r w:rsidRPr="00E16524" w:rsidDel="000C232B">
          <w:rPr>
            <w:iCs/>
            <w:color w:val="CC3300"/>
          </w:rPr>
          <w:delText xml:space="preserve"> </w:delText>
        </w:r>
        <w:r w:rsidDel="000C232B">
          <w:rPr>
            <w:iCs/>
            <w:color w:val="CC3300"/>
          </w:rPr>
          <w:delText>ZN</w:delText>
        </w:r>
        <w:r w:rsidDel="000C232B">
          <w:rPr>
            <w:iCs/>
            <w:color w:val="CC3300"/>
            <w:vertAlign w:val="subscript"/>
          </w:rPr>
          <w:delText xml:space="preserve">3 </w:delText>
        </w:r>
        <w:r w:rsidRPr="00E16524" w:rsidDel="000C232B">
          <w:rPr>
            <w:iCs/>
            <w:color w:val="CC3300"/>
          </w:rPr>
          <w:delText>VAL</w:delText>
        </w:r>
        <w:r w:rsidRPr="00E16524" w:rsidDel="000C232B">
          <w:rPr>
            <w:iCs/>
            <w:color w:val="CC3300"/>
            <w:vertAlign w:val="subscript"/>
          </w:rPr>
          <w:delText>3</w:delText>
        </w:r>
        <w:r w:rsidRPr="00E16524" w:rsidDel="000C232B">
          <w:rPr>
            <w:iCs/>
            <w:color w:val="CC3300"/>
          </w:rPr>
          <w:delText xml:space="preserve"> ERR</w:delText>
        </w:r>
        <w:r w:rsidRPr="00E16524" w:rsidDel="000C232B">
          <w:rPr>
            <w:iCs/>
            <w:color w:val="CC3300"/>
            <w:vertAlign w:val="subscript"/>
          </w:rPr>
          <w:delText>3</w:delText>
        </w:r>
      </w:del>
    </w:p>
    <w:p w:rsidR="007E3981" w:rsidRPr="00444D18" w:rsidDel="000C232B" w:rsidRDefault="007E3981" w:rsidP="00504815">
      <w:pPr>
        <w:ind w:firstLine="720"/>
        <w:rPr>
          <w:del w:id="600" w:author="EOS" w:date="2011-09-07T11:27:00Z"/>
          <w:rFonts w:ascii="Courier New" w:hAnsi="Courier New" w:cs="Courier New"/>
          <w:b/>
          <w:iCs/>
          <w:color w:val="CC3300"/>
          <w:sz w:val="20"/>
          <w:szCs w:val="20"/>
        </w:rPr>
      </w:pPr>
      <w:del w:id="601" w:author="EOS" w:date="2011-09-07T11:27:00Z">
        <w:r w:rsidRPr="00444D18" w:rsidDel="000C232B">
          <w:rPr>
            <w:b/>
            <w:iCs/>
            <w:color w:val="CC3300"/>
          </w:rPr>
          <w:delText>:</w:delText>
        </w:r>
      </w:del>
    </w:p>
    <w:p w:rsidR="007E3981" w:rsidDel="000C232B" w:rsidRDefault="007E3981" w:rsidP="00F849BC">
      <w:pPr>
        <w:rPr>
          <w:del w:id="602" w:author="EOS" w:date="2011-09-07T11:27:00Z"/>
          <w:rFonts w:ascii="Courier New" w:hAnsi="Courier New" w:cs="Courier New"/>
          <w:iCs/>
          <w:color w:val="CC3300"/>
          <w:sz w:val="20"/>
          <w:szCs w:val="20"/>
        </w:rPr>
      </w:pPr>
    </w:p>
    <w:p w:rsidR="007E3981" w:rsidRPr="00E16524" w:rsidRDefault="007E3981" w:rsidP="00444D18">
      <w:pPr>
        <w:rPr>
          <w:rFonts w:ascii="Courier New" w:hAnsi="Courier New" w:cs="Courier New"/>
          <w:color w:val="CC3300"/>
          <w:sz w:val="20"/>
          <w:szCs w:val="20"/>
        </w:rPr>
      </w:pPr>
      <w:del w:id="603" w:author="EOS" w:date="2011-09-07T11:21:00Z">
        <w:r w:rsidDel="000C232B">
          <w:rPr>
            <w:rFonts w:ascii="Courier New" w:hAnsi="Courier New" w:cs="Courier New"/>
            <w:iCs/>
            <w:color w:val="CC3300"/>
            <w:sz w:val="20"/>
            <w:szCs w:val="20"/>
          </w:rPr>
          <w:delText>STANDARD</w:delText>
        </w:r>
      </w:del>
      <w:ins w:id="604" w:author="EOS" w:date="2011-09-07T11:21:00Z">
        <w:r w:rsidR="000C232B">
          <w:rPr>
            <w:rFonts w:ascii="Courier New" w:hAnsi="Courier New" w:cs="Courier New"/>
            <w:iCs/>
            <w:color w:val="CC3300"/>
            <w:sz w:val="20"/>
            <w:szCs w:val="20"/>
          </w:rPr>
          <w:t>COMMENT</w:t>
        </w:r>
      </w:ins>
    </w:p>
    <w:p w:rsidR="007E3981" w:rsidRDefault="007E3981" w:rsidP="00444D18">
      <w:pPr>
        <w:ind w:left="720"/>
        <w:rPr>
          <w:ins w:id="605" w:author="EOS" w:date="2011-09-07T12:10:00Z"/>
        </w:rPr>
      </w:pPr>
      <w:del w:id="606" w:author="EOS" w:date="2011-09-07T11:21:00Z">
        <w:r w:rsidDel="000C232B">
          <w:delText>Type of data format (header)</w:delText>
        </w:r>
      </w:del>
      <w:ins w:id="607" w:author="EOS" w:date="2011-09-07T11:21:00Z">
        <w:r w:rsidR="000C232B">
          <w:t xml:space="preserve">Any comment. This line is ignored by DCINV2D if the data is in </w:t>
        </w:r>
      </w:ins>
      <w:ins w:id="608" w:author="EOS" w:date="2011-09-07T11:22:00Z">
        <w:r w:rsidR="000C232B">
          <w:t>“Standard” format</w:t>
        </w:r>
      </w:ins>
    </w:p>
    <w:p w:rsidR="006F582B" w:rsidRPr="00E16524" w:rsidRDefault="006F582B" w:rsidP="006F582B">
      <w:pPr>
        <w:rPr>
          <w:ins w:id="609" w:author="EOS" w:date="2011-09-07T12:10:00Z"/>
          <w:rFonts w:ascii="Courier New" w:hAnsi="Courier New" w:cs="Courier New"/>
          <w:color w:val="CC3300"/>
          <w:sz w:val="20"/>
          <w:szCs w:val="20"/>
        </w:rPr>
      </w:pPr>
      <w:ins w:id="610" w:author="EOS" w:date="2011-09-07T12:10:00Z">
        <w:r>
          <w:rPr>
            <w:rFonts w:ascii="Courier New" w:hAnsi="Courier New" w:cs="Courier New"/>
            <w:iCs/>
            <w:color w:val="CC3300"/>
            <w:sz w:val="20"/>
            <w:szCs w:val="20"/>
          </w:rPr>
          <w:t>IPTYPE</w:t>
        </w:r>
      </w:ins>
    </w:p>
    <w:p w:rsidR="00EF6550" w:rsidRDefault="006F582B">
      <w:pPr>
        <w:ind w:left="720"/>
        <w:rPr>
          <w:ins w:id="611" w:author="EOS" w:date="2011-09-07T12:11:00Z"/>
          <w:rFonts w:ascii="Courier New" w:hAnsi="Courier New" w:cs="Courier New"/>
          <w:color w:val="CC3300"/>
          <w:sz w:val="20"/>
          <w:szCs w:val="20"/>
        </w:rPr>
        <w:pPrChange w:id="612" w:author="EOS" w:date="2011-09-07T12:12:00Z">
          <w:pPr/>
        </w:pPrChange>
      </w:pPr>
      <w:ins w:id="613" w:author="EOS" w:date="2011-09-07T12:10:00Z">
        <w:r>
          <w:t xml:space="preserve">Only used for IP data inversion. </w:t>
        </w:r>
      </w:ins>
      <w:ins w:id="614" w:author="EOS" w:date="2011-09-07T12:11:00Z">
        <w:r>
          <w:rPr>
            <w:rFonts w:ascii="Courier New" w:hAnsi="Courier New" w:cs="Courier New"/>
            <w:iCs/>
            <w:color w:val="CC3300"/>
            <w:sz w:val="20"/>
            <w:szCs w:val="20"/>
          </w:rPr>
          <w:t xml:space="preserve">IPTYPE=1 </w:t>
        </w:r>
        <w:r w:rsidR="003C13EB">
          <w:t>will indicates typ</w:t>
        </w:r>
      </w:ins>
      <w:ins w:id="615" w:author="EOS" w:date="2011-09-07T12:16:00Z">
        <w:r w:rsidR="003C13EB">
          <w:t>e</w:t>
        </w:r>
      </w:ins>
      <w:ins w:id="616" w:author="EOS" w:date="2011-09-07T12:11:00Z">
        <w:r>
          <w:t xml:space="preserve"> of IP data is </w:t>
        </w:r>
      </w:ins>
      <w:ins w:id="617" w:author="EOS" w:date="2011-09-07T12:16:00Z">
        <w:r w:rsidR="003C13EB">
          <w:t xml:space="preserve">apparent </w:t>
        </w:r>
      </w:ins>
      <w:ins w:id="618" w:author="EOS" w:date="2011-09-07T12:11:00Z">
        <w:r>
          <w:t>chargeability</w:t>
        </w:r>
        <w:r w:rsidRPr="006F582B">
          <w:rPr>
            <w:rFonts w:ascii="Courier New" w:hAnsi="Courier New" w:cs="Courier New"/>
            <w:iCs/>
            <w:color w:val="CC3300"/>
            <w:sz w:val="20"/>
            <w:szCs w:val="20"/>
          </w:rPr>
          <w:t xml:space="preserve"> </w:t>
        </w:r>
        <w:r>
          <w:rPr>
            <w:rFonts w:ascii="Courier New" w:hAnsi="Courier New" w:cs="Courier New"/>
            <w:iCs/>
            <w:color w:val="CC3300"/>
            <w:sz w:val="20"/>
            <w:szCs w:val="20"/>
          </w:rPr>
          <w:t>IPTYPE=2</w:t>
        </w:r>
      </w:ins>
      <w:ins w:id="619" w:author="EOS" w:date="2011-09-07T12:12:00Z">
        <w:r>
          <w:rPr>
            <w:rFonts w:ascii="Courier New" w:hAnsi="Courier New" w:cs="Courier New"/>
            <w:iCs/>
            <w:color w:val="CC3300"/>
            <w:sz w:val="20"/>
            <w:szCs w:val="20"/>
          </w:rPr>
          <w:t xml:space="preserve"> </w:t>
        </w:r>
        <w:r>
          <w:t>indicates that type of data is secondary potentials.</w:t>
        </w:r>
      </w:ins>
    </w:p>
    <w:p w:rsidR="006F582B" w:rsidDel="006F582B" w:rsidRDefault="006F582B" w:rsidP="00444D18">
      <w:pPr>
        <w:ind w:left="720"/>
        <w:rPr>
          <w:del w:id="620" w:author="EOS" w:date="2011-09-07T12:10:00Z"/>
        </w:rPr>
      </w:pPr>
    </w:p>
    <w:p w:rsidR="007E3981" w:rsidRPr="00E16524" w:rsidRDefault="007E3981" w:rsidP="00444D18">
      <w:pPr>
        <w:rPr>
          <w:rFonts w:ascii="Courier New" w:hAnsi="Courier New" w:cs="Courier New"/>
          <w:color w:val="CC3300"/>
          <w:sz w:val="20"/>
          <w:szCs w:val="20"/>
        </w:rPr>
      </w:pPr>
      <w:r>
        <w:rPr>
          <w:rFonts w:ascii="Courier New" w:hAnsi="Courier New" w:cs="Courier New"/>
          <w:iCs/>
          <w:color w:val="CC3300"/>
          <w:sz w:val="20"/>
          <w:szCs w:val="20"/>
        </w:rPr>
        <w:t>NDAT</w:t>
      </w:r>
    </w:p>
    <w:p w:rsidR="007E3981" w:rsidRDefault="007E3981" w:rsidP="00444D18">
      <w:pPr>
        <w:ind w:left="720"/>
        <w:rPr>
          <w:rFonts w:ascii="Courier New" w:hAnsi="Courier New" w:cs="Courier New"/>
          <w:iCs/>
          <w:color w:val="CC3300"/>
          <w:sz w:val="20"/>
          <w:szCs w:val="20"/>
        </w:rPr>
      </w:pPr>
      <w:r>
        <w:t>Total number of data in the file (header)</w:t>
      </w:r>
    </w:p>
    <w:p w:rsidR="007E3981" w:rsidRPr="00E16524" w:rsidRDefault="007E3981" w:rsidP="00F849BC">
      <w:pPr>
        <w:rPr>
          <w:rFonts w:ascii="Courier New" w:hAnsi="Courier New" w:cs="Courier New"/>
          <w:color w:val="CC3300"/>
          <w:sz w:val="20"/>
          <w:szCs w:val="20"/>
        </w:rPr>
      </w:pPr>
      <w:proofErr w:type="spellStart"/>
      <w:r w:rsidRPr="00E16524">
        <w:rPr>
          <w:rFonts w:ascii="Courier New" w:hAnsi="Courier New" w:cs="Courier New"/>
          <w:iCs/>
          <w:color w:val="CC3300"/>
          <w:sz w:val="20"/>
          <w:szCs w:val="20"/>
        </w:rPr>
        <w:t>XAi</w:t>
      </w:r>
      <w:proofErr w:type="spellEnd"/>
      <w:r w:rsidRPr="00E16524">
        <w:rPr>
          <w:rFonts w:ascii="Courier New" w:hAnsi="Courier New" w:cs="Courier New"/>
          <w:iCs/>
          <w:color w:val="CC3300"/>
          <w:sz w:val="20"/>
          <w:szCs w:val="20"/>
        </w:rPr>
        <w:t xml:space="preserve">, </w:t>
      </w:r>
      <w:proofErr w:type="spellStart"/>
      <w:r w:rsidRPr="00E16524">
        <w:rPr>
          <w:rFonts w:ascii="Courier New" w:hAnsi="Courier New" w:cs="Courier New"/>
          <w:iCs/>
          <w:color w:val="CC3300"/>
          <w:sz w:val="20"/>
          <w:szCs w:val="20"/>
        </w:rPr>
        <w:t>XBi</w:t>
      </w:r>
      <w:proofErr w:type="spellEnd"/>
    </w:p>
    <w:p w:rsidR="007E3981" w:rsidRDefault="007E3981" w:rsidP="00F849BC">
      <w:pPr>
        <w:ind w:left="720"/>
      </w:pPr>
      <w:proofErr w:type="gramStart"/>
      <w:r>
        <w:t xml:space="preserve">X positions (in </w:t>
      </w:r>
      <w:proofErr w:type="spellStart"/>
      <w:r>
        <w:t>metres</w:t>
      </w:r>
      <w:proofErr w:type="spellEnd"/>
      <w:r>
        <w:t xml:space="preserve">) of the current electrodes used to measure the datum </w:t>
      </w:r>
      <w:proofErr w:type="spellStart"/>
      <w:r w:rsidRPr="00567523">
        <w:rPr>
          <w:rFonts w:ascii="Courier New" w:hAnsi="Courier New" w:cs="Courier New"/>
          <w:iCs/>
          <w:color w:val="C0504D"/>
          <w:sz w:val="20"/>
          <w:szCs w:val="20"/>
        </w:rPr>
        <w:t>VALi</w:t>
      </w:r>
      <w:proofErr w:type="spellEnd"/>
      <w:r w:rsidRPr="00567523">
        <w:rPr>
          <w:color w:val="E36C0A"/>
        </w:rPr>
        <w:t>.</w:t>
      </w:r>
      <w:proofErr w:type="gramEnd"/>
      <w:r>
        <w:t xml:space="preserve"> When current is input by a dipole, </w:t>
      </w:r>
      <w:r>
        <w:rPr>
          <w:i/>
          <w:iCs/>
        </w:rPr>
        <w:t>XB</w:t>
      </w:r>
      <w:r>
        <w:t xml:space="preserve"> will be taken as the position of the negative current electrode. When current is input by a pole, </w:t>
      </w:r>
      <w:r>
        <w:rPr>
          <w:i/>
          <w:iCs/>
        </w:rPr>
        <w:t>XB</w:t>
      </w:r>
      <w:r>
        <w:t xml:space="preserve"> is not used, but the input field must remain.</w:t>
      </w:r>
    </w:p>
    <w:p w:rsidR="007E3981" w:rsidRPr="00E16524" w:rsidRDefault="007E3981" w:rsidP="00567523">
      <w:pPr>
        <w:rPr>
          <w:rFonts w:ascii="Courier New" w:hAnsi="Courier New" w:cs="Courier New"/>
          <w:color w:val="CC3300"/>
          <w:sz w:val="20"/>
          <w:szCs w:val="20"/>
        </w:rPr>
      </w:pPr>
      <w:proofErr w:type="spellStart"/>
      <w:r>
        <w:rPr>
          <w:rFonts w:ascii="Courier New" w:hAnsi="Courier New" w:cs="Courier New"/>
          <w:iCs/>
          <w:color w:val="CC3300"/>
          <w:sz w:val="20"/>
          <w:szCs w:val="20"/>
        </w:rPr>
        <w:t>Z</w:t>
      </w:r>
      <w:r w:rsidRPr="00E16524">
        <w:rPr>
          <w:rFonts w:ascii="Courier New" w:hAnsi="Courier New" w:cs="Courier New"/>
          <w:iCs/>
          <w:color w:val="CC3300"/>
          <w:sz w:val="20"/>
          <w:szCs w:val="20"/>
        </w:rPr>
        <w:t>Ai</w:t>
      </w:r>
      <w:proofErr w:type="spellEnd"/>
      <w:r w:rsidRPr="00E16524">
        <w:rPr>
          <w:rFonts w:ascii="Courier New" w:hAnsi="Courier New" w:cs="Courier New"/>
          <w:iCs/>
          <w:color w:val="CC3300"/>
          <w:sz w:val="20"/>
          <w:szCs w:val="20"/>
        </w:rPr>
        <w:t xml:space="preserve">, </w:t>
      </w:r>
      <w:proofErr w:type="spellStart"/>
      <w:r>
        <w:rPr>
          <w:rFonts w:ascii="Courier New" w:hAnsi="Courier New" w:cs="Courier New"/>
          <w:iCs/>
          <w:color w:val="CC3300"/>
          <w:sz w:val="20"/>
          <w:szCs w:val="20"/>
        </w:rPr>
        <w:t>Z</w:t>
      </w:r>
      <w:r w:rsidRPr="00E16524">
        <w:rPr>
          <w:rFonts w:ascii="Courier New" w:hAnsi="Courier New" w:cs="Courier New"/>
          <w:iCs/>
          <w:color w:val="CC3300"/>
          <w:sz w:val="20"/>
          <w:szCs w:val="20"/>
        </w:rPr>
        <w:t>Bi</w:t>
      </w:r>
      <w:proofErr w:type="spellEnd"/>
    </w:p>
    <w:p w:rsidR="007E3981" w:rsidRDefault="007E3981" w:rsidP="00567523">
      <w:pPr>
        <w:ind w:left="720"/>
      </w:pPr>
      <w:r>
        <w:t xml:space="preserve">Z positions (optional) of the current electrodes used to measure the datum </w:t>
      </w:r>
      <w:proofErr w:type="spellStart"/>
      <w:r w:rsidRPr="00567523">
        <w:rPr>
          <w:rFonts w:ascii="Courier New" w:hAnsi="Courier New" w:cs="Courier New"/>
          <w:iCs/>
          <w:color w:val="C0504D"/>
          <w:sz w:val="20"/>
          <w:szCs w:val="20"/>
        </w:rPr>
        <w:t>VALi</w:t>
      </w:r>
      <w:proofErr w:type="spellEnd"/>
      <w:r>
        <w:t xml:space="preserve">. </w:t>
      </w:r>
      <w:proofErr w:type="gramStart"/>
      <w:r>
        <w:t>Used in borehole data files only.</w:t>
      </w:r>
      <w:proofErr w:type="gramEnd"/>
    </w:p>
    <w:p w:rsidR="007E3981" w:rsidRPr="00E16524" w:rsidRDefault="007E3981" w:rsidP="00ED2B58">
      <w:pPr>
        <w:rPr>
          <w:ins w:id="621" w:author="EOS" w:date="2011-06-13T15:16:00Z"/>
          <w:rFonts w:ascii="Courier New" w:hAnsi="Courier New" w:cs="Courier New"/>
          <w:color w:val="CC3300"/>
          <w:sz w:val="20"/>
          <w:szCs w:val="20"/>
        </w:rPr>
      </w:pPr>
      <w:proofErr w:type="spellStart"/>
      <w:ins w:id="622" w:author="EOS" w:date="2011-06-13T15:16:00Z">
        <w:r>
          <w:rPr>
            <w:rFonts w:ascii="Courier New" w:hAnsi="Courier New" w:cs="Courier New"/>
            <w:iCs/>
            <w:color w:val="CC3300"/>
            <w:sz w:val="20"/>
            <w:szCs w:val="20"/>
          </w:rPr>
          <w:t>XM</w:t>
        </w:r>
        <w:r w:rsidRPr="00E16524">
          <w:rPr>
            <w:rFonts w:ascii="Courier New" w:hAnsi="Courier New" w:cs="Courier New"/>
            <w:iCs/>
            <w:color w:val="CC3300"/>
            <w:sz w:val="20"/>
            <w:szCs w:val="20"/>
          </w:rPr>
          <w:t>i</w:t>
        </w:r>
        <w:proofErr w:type="spellEnd"/>
        <w:r w:rsidRPr="00E16524">
          <w:rPr>
            <w:rFonts w:ascii="Courier New" w:hAnsi="Courier New" w:cs="Courier New"/>
            <w:iCs/>
            <w:color w:val="CC3300"/>
            <w:sz w:val="20"/>
            <w:szCs w:val="20"/>
          </w:rPr>
          <w:t xml:space="preserve">, </w:t>
        </w:r>
        <w:proofErr w:type="spellStart"/>
        <w:r>
          <w:rPr>
            <w:rFonts w:ascii="Courier New" w:hAnsi="Courier New" w:cs="Courier New"/>
            <w:iCs/>
            <w:color w:val="CC3300"/>
            <w:sz w:val="20"/>
            <w:szCs w:val="20"/>
          </w:rPr>
          <w:t>XN</w:t>
        </w:r>
        <w:r w:rsidRPr="00E16524">
          <w:rPr>
            <w:rFonts w:ascii="Courier New" w:hAnsi="Courier New" w:cs="Courier New"/>
            <w:iCs/>
            <w:color w:val="CC3300"/>
            <w:sz w:val="20"/>
            <w:szCs w:val="20"/>
          </w:rPr>
          <w:t>i</w:t>
        </w:r>
        <w:proofErr w:type="spellEnd"/>
      </w:ins>
    </w:p>
    <w:p w:rsidR="007E3981" w:rsidRDefault="007E3981" w:rsidP="00ED2B58">
      <w:pPr>
        <w:ind w:left="720"/>
        <w:rPr>
          <w:ins w:id="623" w:author="EOS" w:date="2011-06-13T15:16:00Z"/>
        </w:rPr>
      </w:pPr>
      <w:proofErr w:type="gramStart"/>
      <w:ins w:id="624" w:author="EOS" w:date="2011-06-13T15:16:00Z">
        <w:r>
          <w:t xml:space="preserve">X positions (in </w:t>
        </w:r>
        <w:proofErr w:type="spellStart"/>
        <w:r>
          <w:t>metres</w:t>
        </w:r>
        <w:proofErr w:type="spellEnd"/>
        <w:r>
          <w:t xml:space="preserve">) of the potential electrodes used to measure the datum </w:t>
        </w:r>
        <w:proofErr w:type="spellStart"/>
        <w:r w:rsidRPr="00567523">
          <w:rPr>
            <w:rFonts w:ascii="Courier New" w:hAnsi="Courier New" w:cs="Courier New"/>
            <w:iCs/>
            <w:color w:val="C0504D"/>
            <w:sz w:val="20"/>
            <w:szCs w:val="20"/>
          </w:rPr>
          <w:t>VALi</w:t>
        </w:r>
        <w:proofErr w:type="spellEnd"/>
        <w:r w:rsidRPr="00567523">
          <w:rPr>
            <w:rFonts w:ascii="Courier New" w:hAnsi="Courier New" w:cs="Courier New"/>
            <w:color w:val="C0504D"/>
            <w:sz w:val="20"/>
            <w:szCs w:val="20"/>
          </w:rPr>
          <w:t>.</w:t>
        </w:r>
        <w:proofErr w:type="gramEnd"/>
        <w:r>
          <w:t xml:space="preserve"> When potential is measured by a dipole, </w:t>
        </w:r>
        <w:r>
          <w:rPr>
            <w:i/>
            <w:iCs/>
          </w:rPr>
          <w:t>XN</w:t>
        </w:r>
        <w:r>
          <w:t xml:space="preserve"> will be taken as the position of the negative potential electrode. When potential is measured by a pole, </w:t>
        </w:r>
        <w:r>
          <w:rPr>
            <w:i/>
            <w:iCs/>
          </w:rPr>
          <w:t>XN</w:t>
        </w:r>
        <w:r>
          <w:t xml:space="preserve"> is not used, but the input field must remain.</w:t>
        </w:r>
      </w:ins>
    </w:p>
    <w:p w:rsidR="007E3981" w:rsidRPr="00E16524" w:rsidDel="00ED2B58" w:rsidRDefault="007E3981" w:rsidP="00567523">
      <w:pPr>
        <w:rPr>
          <w:del w:id="625" w:author="EOS" w:date="2011-06-13T15:17:00Z"/>
          <w:rFonts w:ascii="Courier New" w:hAnsi="Courier New" w:cs="Courier New"/>
          <w:color w:val="CC3300"/>
          <w:sz w:val="20"/>
          <w:szCs w:val="20"/>
        </w:rPr>
      </w:pPr>
      <w:del w:id="626" w:author="EOS" w:date="2011-06-13T15:17:00Z">
        <w:r w:rsidRPr="00E16524" w:rsidDel="00ED2B58">
          <w:rPr>
            <w:rFonts w:ascii="Courier New" w:hAnsi="Courier New" w:cs="Courier New"/>
            <w:iCs/>
            <w:color w:val="CC3300"/>
            <w:sz w:val="20"/>
            <w:szCs w:val="20"/>
          </w:rPr>
          <w:delText>XMi, XNi</w:delText>
        </w:r>
      </w:del>
    </w:p>
    <w:p w:rsidR="007E3981" w:rsidDel="00ED2B58" w:rsidRDefault="007E3981" w:rsidP="00567523">
      <w:pPr>
        <w:rPr>
          <w:del w:id="627" w:author="EOS" w:date="2011-06-13T15:17:00Z"/>
        </w:rPr>
      </w:pPr>
      <w:del w:id="628" w:author="EOS" w:date="2011-06-13T15:17:00Z">
        <w:r w:rsidDel="00ED2B58">
          <w:delText xml:space="preserve">X positions (in metres) of the potential electrodes used to measure the datum </w:delText>
        </w:r>
        <w:r w:rsidRPr="00567523" w:rsidDel="00ED2B58">
          <w:rPr>
            <w:rFonts w:ascii="Courier New" w:hAnsi="Courier New" w:cs="Courier New"/>
            <w:iCs/>
            <w:color w:val="C0504D"/>
            <w:sz w:val="20"/>
            <w:szCs w:val="20"/>
          </w:rPr>
          <w:delText>VALi</w:delText>
        </w:r>
        <w:r w:rsidRPr="00567523" w:rsidDel="00ED2B58">
          <w:rPr>
            <w:rFonts w:ascii="Courier New" w:hAnsi="Courier New" w:cs="Courier New"/>
            <w:color w:val="C0504D"/>
            <w:sz w:val="20"/>
            <w:szCs w:val="20"/>
          </w:rPr>
          <w:delText>.</w:delText>
        </w:r>
        <w:r w:rsidDel="00ED2B58">
          <w:delText xml:space="preserve"> When potential is measured by a dipole, </w:delText>
        </w:r>
        <w:r w:rsidDel="00ED2B58">
          <w:rPr>
            <w:i/>
            <w:iCs/>
          </w:rPr>
          <w:delText>XN</w:delText>
        </w:r>
        <w:r w:rsidDel="00ED2B58">
          <w:delText xml:space="preserve"> will be taken as the position of the negative potential electrode. When potential is measured by a pole, </w:delText>
        </w:r>
        <w:r w:rsidDel="00ED2B58">
          <w:rPr>
            <w:i/>
            <w:iCs/>
          </w:rPr>
          <w:delText>XN</w:delText>
        </w:r>
        <w:r w:rsidDel="00ED2B58">
          <w:delText xml:space="preserve"> is not used, but the input field must remain.</w:delText>
        </w:r>
      </w:del>
    </w:p>
    <w:p w:rsidR="007E3981" w:rsidRPr="00E16524" w:rsidRDefault="007E3981" w:rsidP="00567523">
      <w:pPr>
        <w:rPr>
          <w:rFonts w:ascii="Courier New" w:hAnsi="Courier New" w:cs="Courier New"/>
          <w:color w:val="CC3300"/>
          <w:sz w:val="20"/>
          <w:szCs w:val="20"/>
        </w:rPr>
      </w:pPr>
      <w:proofErr w:type="spellStart"/>
      <w:r>
        <w:rPr>
          <w:rFonts w:ascii="Courier New" w:hAnsi="Courier New" w:cs="Courier New"/>
          <w:iCs/>
          <w:color w:val="CC3300"/>
          <w:sz w:val="20"/>
          <w:szCs w:val="20"/>
        </w:rPr>
        <w:t>Z</w:t>
      </w:r>
      <w:r w:rsidRPr="00E16524">
        <w:rPr>
          <w:rFonts w:ascii="Courier New" w:hAnsi="Courier New" w:cs="Courier New"/>
          <w:iCs/>
          <w:color w:val="CC3300"/>
          <w:sz w:val="20"/>
          <w:szCs w:val="20"/>
        </w:rPr>
        <w:t>Mi</w:t>
      </w:r>
      <w:proofErr w:type="spellEnd"/>
      <w:r w:rsidRPr="00E16524">
        <w:rPr>
          <w:rFonts w:ascii="Courier New" w:hAnsi="Courier New" w:cs="Courier New"/>
          <w:iCs/>
          <w:color w:val="CC3300"/>
          <w:sz w:val="20"/>
          <w:szCs w:val="20"/>
        </w:rPr>
        <w:t xml:space="preserve">, </w:t>
      </w:r>
      <w:proofErr w:type="spellStart"/>
      <w:r>
        <w:rPr>
          <w:rFonts w:ascii="Courier New" w:hAnsi="Courier New" w:cs="Courier New"/>
          <w:iCs/>
          <w:color w:val="CC3300"/>
          <w:sz w:val="20"/>
          <w:szCs w:val="20"/>
        </w:rPr>
        <w:t>Z</w:t>
      </w:r>
      <w:r w:rsidRPr="00E16524">
        <w:rPr>
          <w:rFonts w:ascii="Courier New" w:hAnsi="Courier New" w:cs="Courier New"/>
          <w:iCs/>
          <w:color w:val="CC3300"/>
          <w:sz w:val="20"/>
          <w:szCs w:val="20"/>
        </w:rPr>
        <w:t>Ni</w:t>
      </w:r>
      <w:proofErr w:type="spellEnd"/>
    </w:p>
    <w:p w:rsidR="007E3981" w:rsidRDefault="007E3981" w:rsidP="00567523">
      <w:pPr>
        <w:ind w:left="720"/>
        <w:rPr>
          <w:ins w:id="629" w:author="EOS" w:date="2011-06-13T15:56:00Z"/>
        </w:rPr>
      </w:pPr>
      <w:r>
        <w:t xml:space="preserve">Z positions (optional) of the potential electrodes used to measure the datum </w:t>
      </w:r>
      <w:proofErr w:type="spellStart"/>
      <w:r w:rsidRPr="00567523">
        <w:rPr>
          <w:rFonts w:ascii="Courier New" w:hAnsi="Courier New" w:cs="Courier New"/>
          <w:iCs/>
          <w:color w:val="C0504D"/>
          <w:sz w:val="20"/>
          <w:szCs w:val="20"/>
        </w:rPr>
        <w:t>VALi</w:t>
      </w:r>
      <w:proofErr w:type="spellEnd"/>
      <w:r>
        <w:t>. Used only with borehole measurements.</w:t>
      </w:r>
    </w:p>
    <w:p w:rsidR="007E3981" w:rsidRPr="00E16524" w:rsidRDefault="007E3981" w:rsidP="003A3AF2">
      <w:pPr>
        <w:rPr>
          <w:ins w:id="630" w:author="EOS" w:date="2011-06-13T15:56:00Z"/>
          <w:rFonts w:ascii="Courier New" w:hAnsi="Courier New" w:cs="Courier New"/>
          <w:color w:val="CC3300"/>
          <w:sz w:val="20"/>
          <w:szCs w:val="20"/>
        </w:rPr>
      </w:pPr>
      <w:proofErr w:type="spellStart"/>
      <w:ins w:id="631" w:author="EOS" w:date="2011-06-13T15:56:00Z">
        <w:r>
          <w:rPr>
            <w:rFonts w:ascii="Courier New" w:hAnsi="Courier New" w:cs="Courier New"/>
            <w:iCs/>
            <w:color w:val="CC3300"/>
            <w:sz w:val="20"/>
            <w:szCs w:val="20"/>
          </w:rPr>
          <w:t>VAL</w:t>
        </w:r>
        <w:r w:rsidRPr="00E16524">
          <w:rPr>
            <w:rFonts w:ascii="Courier New" w:hAnsi="Courier New" w:cs="Courier New"/>
            <w:iCs/>
            <w:color w:val="CC3300"/>
            <w:sz w:val="20"/>
            <w:szCs w:val="20"/>
          </w:rPr>
          <w:t>i</w:t>
        </w:r>
        <w:proofErr w:type="spellEnd"/>
      </w:ins>
    </w:p>
    <w:p w:rsidR="007E3981" w:rsidRDefault="007E3981" w:rsidP="003A3AF2">
      <w:pPr>
        <w:ind w:left="720"/>
        <w:rPr>
          <w:ins w:id="632" w:author="EOS" w:date="2011-06-13T15:56:00Z"/>
        </w:rPr>
      </w:pPr>
      <w:proofErr w:type="gramStart"/>
      <w:ins w:id="633" w:author="EOS" w:date="2011-06-13T15:56:00Z">
        <w:r>
          <w:t>Value of observed datum.</w:t>
        </w:r>
        <w:proofErr w:type="gramEnd"/>
        <w:r>
          <w:t xml:space="preserve"> The potential measurements must be measured value in Volts for potential, or a dimensionless real number (not percentage) for apparent chargeability. (</w:t>
        </w:r>
        <w:r>
          <w:rPr>
            <w:b/>
            <w:bCs/>
          </w:rPr>
          <w:t>The potential value is always normalized to unit current amplitude.</w:t>
        </w:r>
        <w:r>
          <w:t>) There are four types of IP data generally in use; two gathered in the time domain and two gathered in the frequency domain. For small chargeabilities, as is nearly always the case for earth materials, all data types can be used as input for inversion, and resulting models will have chargeabilities in the same units.</w:t>
        </w:r>
      </w:ins>
    </w:p>
    <w:p w:rsidR="007E3981" w:rsidRPr="00E16524" w:rsidRDefault="007E3981" w:rsidP="00124322">
      <w:pPr>
        <w:rPr>
          <w:ins w:id="634" w:author="EOS" w:date="2011-06-14T12:39:00Z"/>
          <w:rFonts w:ascii="Courier New" w:hAnsi="Courier New" w:cs="Courier New"/>
          <w:color w:val="CC3300"/>
          <w:sz w:val="20"/>
          <w:szCs w:val="20"/>
        </w:rPr>
      </w:pPr>
      <w:proofErr w:type="spellStart"/>
      <w:ins w:id="635" w:author="EOS" w:date="2011-06-14T13:16:00Z">
        <w:r>
          <w:rPr>
            <w:rFonts w:ascii="Courier New" w:hAnsi="Courier New" w:cs="Courier New"/>
            <w:iCs/>
            <w:color w:val="CC3300"/>
            <w:sz w:val="20"/>
            <w:szCs w:val="20"/>
          </w:rPr>
          <w:t>ERR</w:t>
        </w:r>
      </w:ins>
      <w:ins w:id="636" w:author="EOS" w:date="2011-06-14T12:39:00Z">
        <w:r w:rsidRPr="00E16524">
          <w:rPr>
            <w:rFonts w:ascii="Courier New" w:hAnsi="Courier New" w:cs="Courier New"/>
            <w:iCs/>
            <w:color w:val="CC3300"/>
            <w:sz w:val="20"/>
            <w:szCs w:val="20"/>
          </w:rPr>
          <w:t>i</w:t>
        </w:r>
        <w:proofErr w:type="spellEnd"/>
      </w:ins>
    </w:p>
    <w:p w:rsidR="007E3981" w:rsidDel="00124322" w:rsidRDefault="007E3981" w:rsidP="00567523">
      <w:pPr>
        <w:ind w:left="720"/>
        <w:rPr>
          <w:del w:id="637" w:author="EOS" w:date="2011-06-14T12:39:00Z"/>
        </w:rPr>
      </w:pPr>
      <w:proofErr w:type="gramStart"/>
      <w:ins w:id="638" w:author="EOS" w:date="2011-06-14T12:39:00Z">
        <w:r>
          <w:t>Standard deviation</w:t>
        </w:r>
        <w:r w:rsidRPr="00124322">
          <w:t xml:space="preserve"> </w:t>
        </w:r>
        <w:r>
          <w:t xml:space="preserve">of the datum </w:t>
        </w:r>
        <w:proofErr w:type="spellStart"/>
        <w:r w:rsidRPr="00E16524">
          <w:rPr>
            <w:rFonts w:ascii="Courier New" w:hAnsi="Courier New" w:cs="Courier New"/>
            <w:iCs/>
            <w:color w:val="CC3300"/>
            <w:sz w:val="20"/>
            <w:szCs w:val="20"/>
          </w:rPr>
          <w:t>VALi</w:t>
        </w:r>
        <w:proofErr w:type="spellEnd"/>
        <w:r>
          <w:t>.</w:t>
        </w:r>
        <w:proofErr w:type="gramEnd"/>
        <w:r>
          <w:t xml:space="preserve"> This is an absolute value and should not be specified as a percentage. This value should always be</w:t>
        </w:r>
        <w:r w:rsidRPr="00444143">
          <w:t xml:space="preserve"> positive. If the first datum does not have an error field (or the error field is commented out by placing a "!" before it), the default errors for the entire data set will be calculated from the data.</w:t>
        </w:r>
      </w:ins>
    </w:p>
    <w:p w:rsidR="007E3981" w:rsidRDefault="007E3981" w:rsidP="00567523">
      <w:pPr>
        <w:ind w:left="720"/>
        <w:rPr>
          <w:ins w:id="639" w:author="EOS" w:date="2011-06-14T12:39:00Z"/>
        </w:rPr>
      </w:pPr>
    </w:p>
    <w:p w:rsidR="007E3981" w:rsidRDefault="007E3981" w:rsidP="00F849BC">
      <w:pPr>
        <w:rPr>
          <w:ins w:id="640" w:author="EOS" w:date="2011-07-03T15:53:00Z"/>
          <w:rFonts w:ascii="Courier New" w:hAnsi="Courier New" w:cs="Courier New"/>
          <w:iCs/>
          <w:color w:val="CC3300"/>
          <w:sz w:val="20"/>
          <w:szCs w:val="20"/>
        </w:rPr>
      </w:pPr>
    </w:p>
    <w:p w:rsidR="007E3981" w:rsidRPr="00E16524" w:rsidDel="00124322" w:rsidRDefault="007E3981" w:rsidP="00F849BC">
      <w:pPr>
        <w:rPr>
          <w:del w:id="641" w:author="EOS" w:date="2011-06-14T12:39:00Z"/>
          <w:rFonts w:ascii="Courier New" w:hAnsi="Courier New" w:cs="Courier New"/>
          <w:color w:val="CC3300"/>
          <w:sz w:val="20"/>
          <w:szCs w:val="20"/>
        </w:rPr>
      </w:pPr>
      <w:del w:id="642" w:author="EOS" w:date="2011-06-14T12:39:00Z">
        <w:r w:rsidRPr="00E16524" w:rsidDel="00124322">
          <w:rPr>
            <w:rFonts w:ascii="Courier New" w:hAnsi="Courier New" w:cs="Courier New"/>
            <w:iCs/>
            <w:color w:val="CC3300"/>
            <w:sz w:val="20"/>
            <w:szCs w:val="20"/>
          </w:rPr>
          <w:delText>VALi</w:delText>
        </w:r>
      </w:del>
    </w:p>
    <w:p w:rsidR="007E3981" w:rsidDel="00124322" w:rsidRDefault="007E3981" w:rsidP="00F849BC">
      <w:pPr>
        <w:rPr>
          <w:del w:id="643" w:author="EOS" w:date="2011-06-14T12:39:00Z"/>
        </w:rPr>
      </w:pPr>
      <w:del w:id="644" w:author="EOS" w:date="2011-06-14T12:39:00Z">
        <w:r w:rsidDel="00124322">
          <w:delText>value of observed datum. The potential measurements must be measured value in Volts for potential, or a dimensionless real number (not percentage) for apparent chargeability. (</w:delText>
        </w:r>
        <w:r w:rsidDel="00124322">
          <w:rPr>
            <w:b/>
            <w:bCs/>
          </w:rPr>
          <w:delText>The potential value is always normalized to unit current amplitude.</w:delText>
        </w:r>
        <w:r w:rsidDel="00124322">
          <w:delText>) There are four types of IP data generally in use; two gathered in the time domain and two gathered in the frequency domain. For small chargeabilities, as is nearly always the case for earth materials, all data types can be used as input for inversion, and resulting models will have chargeabilities in the same units.</w:delText>
        </w:r>
      </w:del>
    </w:p>
    <w:p w:rsidR="007E3981" w:rsidRPr="00E16524" w:rsidDel="00124322" w:rsidRDefault="007E3981" w:rsidP="00F849BC">
      <w:pPr>
        <w:rPr>
          <w:del w:id="645" w:author="EOS" w:date="2011-06-14T12:39:00Z"/>
          <w:rFonts w:ascii="Courier New" w:hAnsi="Courier New" w:cs="Courier New"/>
          <w:color w:val="CC3300"/>
          <w:sz w:val="20"/>
          <w:szCs w:val="20"/>
        </w:rPr>
      </w:pPr>
      <w:del w:id="646" w:author="EOS" w:date="2011-06-14T12:39:00Z">
        <w:r w:rsidRPr="00E16524" w:rsidDel="00124322">
          <w:rPr>
            <w:rFonts w:ascii="Courier New" w:hAnsi="Courier New" w:cs="Courier New"/>
            <w:iCs/>
            <w:color w:val="CC3300"/>
            <w:sz w:val="20"/>
            <w:szCs w:val="20"/>
          </w:rPr>
          <w:delText>ERRi</w:delText>
        </w:r>
      </w:del>
    </w:p>
    <w:p w:rsidR="007E3981" w:rsidDel="00124322" w:rsidRDefault="007E3981" w:rsidP="00F849BC">
      <w:pPr>
        <w:rPr>
          <w:del w:id="647" w:author="EOS" w:date="2011-06-14T12:39:00Z"/>
        </w:rPr>
      </w:pPr>
      <w:del w:id="648" w:author="EOS" w:date="2011-06-14T12:39:00Z">
        <w:r w:rsidDel="00124322">
          <w:delText xml:space="preserve">standard deviation of the datum </w:delText>
        </w:r>
        <w:r w:rsidRPr="00E16524" w:rsidDel="00124322">
          <w:rPr>
            <w:rFonts w:ascii="Courier New" w:hAnsi="Courier New" w:cs="Courier New"/>
            <w:iCs/>
            <w:color w:val="CC3300"/>
            <w:sz w:val="20"/>
            <w:szCs w:val="20"/>
          </w:rPr>
          <w:delText>VALi</w:delText>
        </w:r>
        <w:r w:rsidDel="00124322">
          <w:delText>. This is an absolute value and should not be specified as a percentage. This value should always be positive. If the first datum does not have an error field (or the error field is commented out by placing a "!" before it), the default errors for the entire data set will be calculated from the data.</w:delText>
        </w:r>
      </w:del>
    </w:p>
    <w:p w:rsidR="007E3981" w:rsidRDefault="007E3981" w:rsidP="00F849BC">
      <w:r>
        <w:t xml:space="preserve">If the default standard deviation is requested, it will be calculated from the data using the following rules: </w:t>
      </w:r>
    </w:p>
    <w:p w:rsidR="007E3981" w:rsidRDefault="007E3981" w:rsidP="006E2842">
      <w:pPr>
        <w:numPr>
          <w:ilvl w:val="0"/>
          <w:numId w:val="5"/>
        </w:numPr>
        <w:spacing w:before="100" w:beforeAutospacing="1" w:after="100" w:afterAutospacing="1"/>
      </w:pPr>
      <w:r>
        <w:rPr>
          <w:b/>
          <w:bCs/>
        </w:rPr>
        <w:lastRenderedPageBreak/>
        <w:t>DC</w:t>
      </w:r>
      <w:r>
        <w:t xml:space="preserve">: </w:t>
      </w:r>
      <w:proofErr w:type="spellStart"/>
      <w:r w:rsidRPr="00E16524">
        <w:rPr>
          <w:rFonts w:ascii="Courier New" w:hAnsi="Courier New" w:cs="Courier New"/>
          <w:iCs/>
          <w:color w:val="CC3300"/>
          <w:sz w:val="20"/>
          <w:szCs w:val="20"/>
        </w:rPr>
        <w:t>ERR</w:t>
      </w:r>
      <w:r w:rsidRPr="00E16524">
        <w:rPr>
          <w:rFonts w:ascii="Courier New" w:hAnsi="Courier New" w:cs="Courier New"/>
          <w:iCs/>
          <w:color w:val="CC3300"/>
          <w:sz w:val="20"/>
          <w:szCs w:val="20"/>
          <w:vertAlign w:val="subscript"/>
        </w:rPr>
        <w:t>i</w:t>
      </w:r>
      <w:proofErr w:type="spellEnd"/>
      <w:r>
        <w:t xml:space="preserve"> = 0.05 × </w:t>
      </w:r>
      <w:del w:id="649" w:author="EOS" w:date="2011-06-13T15:07:00Z">
        <w:r w:rsidDel="00ED2B58">
          <w:delText>(</w:delText>
        </w:r>
      </w:del>
      <w:r>
        <w:t>| </w:t>
      </w:r>
      <w:r w:rsidR="00E1549D">
        <w:rPr>
          <w:noProof/>
          <w:lang w:val="en-CA" w:eastAsia="en-CA"/>
        </w:rPr>
        <w:drawing>
          <wp:inline distT="0" distB="0" distL="0" distR="0">
            <wp:extent cx="63500" cy="165100"/>
            <wp:effectExtent l="0" t="0" r="0" b="6350"/>
            <wp:docPr id="115" name="Picture 677" descr="http://www.eos.ubc.ca/ubcgif/iag/sftwrdocs/dcip2d/dcip2d-manual/ph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http://www.eos.ubc.ca/ubcgif/iag/sftwrdocs/dcip2d/dcip2d-manual/phi.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500" cy="165100"/>
                    </a:xfrm>
                    <a:prstGeom prst="rect">
                      <a:avLst/>
                    </a:prstGeom>
                    <a:noFill/>
                    <a:ln>
                      <a:noFill/>
                    </a:ln>
                  </pic:spPr>
                </pic:pic>
              </a:graphicData>
            </a:graphic>
          </wp:inline>
        </w:drawing>
      </w:r>
      <w:proofErr w:type="spellStart"/>
      <w:r>
        <w:rPr>
          <w:i/>
          <w:iCs/>
          <w:vertAlign w:val="subscript"/>
        </w:rPr>
        <w:t>i</w:t>
      </w:r>
      <w:proofErr w:type="spellEnd"/>
      <w:r>
        <w:t xml:space="preserve"> | + </w:t>
      </w:r>
      <w:r w:rsidR="00E1549D">
        <w:rPr>
          <w:noProof/>
          <w:lang w:val="en-CA" w:eastAsia="en-CA"/>
        </w:rPr>
        <w:drawing>
          <wp:inline distT="0" distB="0" distL="0" distR="0">
            <wp:extent cx="63500" cy="165100"/>
            <wp:effectExtent l="0" t="0" r="0" b="6350"/>
            <wp:docPr id="116" name="Picture 676" descr="http://www.eos.ubc.ca/ubcgif/iag/sftwrdocs/dcip2d/dcip2d-manual/ph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http://www.eos.ubc.ca/ubcgif/iag/sftwrdocs/dcip2d/dcip2d-manual/phi.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500" cy="165100"/>
                    </a:xfrm>
                    <a:prstGeom prst="rect">
                      <a:avLst/>
                    </a:prstGeom>
                    <a:noFill/>
                    <a:ln>
                      <a:noFill/>
                    </a:ln>
                  </pic:spPr>
                </pic:pic>
              </a:graphicData>
            </a:graphic>
          </wp:inline>
        </w:drawing>
      </w:r>
      <w:proofErr w:type="spellStart"/>
      <w:proofErr w:type="gramStart"/>
      <w:r>
        <w:rPr>
          <w:i/>
          <w:iCs/>
          <w:vertAlign w:val="subscript"/>
        </w:rPr>
        <w:t>nmax</w:t>
      </w:r>
      <w:proofErr w:type="spellEnd"/>
      <w:r>
        <w:t xml:space="preserve"> </w:t>
      </w:r>
      <w:del w:id="650" w:author="EOS" w:date="2011-06-13T15:07:00Z">
        <w:r w:rsidDel="00ED2B58">
          <w:delText>)</w:delText>
        </w:r>
      </w:del>
      <w:proofErr w:type="gramEnd"/>
      <w:r>
        <w:t xml:space="preserve"> , where </w:t>
      </w:r>
      <w:r w:rsidR="00E1549D">
        <w:rPr>
          <w:noProof/>
          <w:lang w:val="en-CA" w:eastAsia="en-CA"/>
        </w:rPr>
        <w:drawing>
          <wp:inline distT="0" distB="0" distL="0" distR="0">
            <wp:extent cx="63500" cy="165100"/>
            <wp:effectExtent l="0" t="0" r="0" b="6350"/>
            <wp:docPr id="117" name="Picture 675" descr="http://www.eos.ubc.ca/ubcgif/iag/sftwrdocs/dcip2d/dcip2d-manual/ph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http://www.eos.ubc.ca/ubcgif/iag/sftwrdocs/dcip2d/dcip2d-manual/phi.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500" cy="165100"/>
                    </a:xfrm>
                    <a:prstGeom prst="rect">
                      <a:avLst/>
                    </a:prstGeom>
                    <a:noFill/>
                    <a:ln>
                      <a:noFill/>
                    </a:ln>
                  </pic:spPr>
                </pic:pic>
              </a:graphicData>
            </a:graphic>
          </wp:inline>
        </w:drawing>
      </w:r>
      <w:proofErr w:type="spellStart"/>
      <w:r>
        <w:rPr>
          <w:i/>
          <w:iCs/>
          <w:vertAlign w:val="subscript"/>
        </w:rPr>
        <w:t>nmax</w:t>
      </w:r>
      <w:proofErr w:type="spellEnd"/>
      <w:r>
        <w:t xml:space="preserve"> is the potential at the maximum electrode separation averaged over 5 adjacent stations.</w:t>
      </w:r>
    </w:p>
    <w:p w:rsidR="00EF6550" w:rsidRDefault="007E3981">
      <w:pPr>
        <w:numPr>
          <w:ilvl w:val="0"/>
          <w:numId w:val="5"/>
        </w:numPr>
        <w:spacing w:before="100" w:beforeAutospacing="1" w:after="100" w:afterAutospacing="1"/>
        <w:rPr>
          <w:ins w:id="651" w:author="EOS" w:date="2011-09-07T11:27:00Z"/>
        </w:rPr>
        <w:pPrChange w:id="652" w:author="EOS" w:date="2011-09-07T11:27:00Z">
          <w:pPr>
            <w:pStyle w:val="HTMLPreformatted"/>
            <w:numPr>
              <w:numId w:val="5"/>
            </w:numPr>
            <w:tabs>
              <w:tab w:val="num" w:pos="720"/>
            </w:tabs>
            <w:ind w:left="720" w:hanging="360"/>
          </w:pPr>
        </w:pPrChange>
      </w:pPr>
      <w:r>
        <w:rPr>
          <w:b/>
          <w:bCs/>
        </w:rPr>
        <w:t>IP</w:t>
      </w:r>
      <w:r>
        <w:t xml:space="preserve">: </w:t>
      </w:r>
      <w:proofErr w:type="spellStart"/>
      <w:r w:rsidRPr="00E16524">
        <w:rPr>
          <w:rFonts w:ascii="Courier New" w:hAnsi="Courier New" w:cs="Courier New"/>
          <w:iCs/>
          <w:color w:val="CC3300"/>
          <w:sz w:val="20"/>
          <w:szCs w:val="20"/>
        </w:rPr>
        <w:t>ERR</w:t>
      </w:r>
      <w:r w:rsidRPr="00E16524">
        <w:rPr>
          <w:rFonts w:ascii="Courier New" w:hAnsi="Courier New" w:cs="Courier New"/>
          <w:iCs/>
          <w:color w:val="CC3300"/>
          <w:sz w:val="20"/>
          <w:szCs w:val="20"/>
          <w:vertAlign w:val="subscript"/>
        </w:rPr>
        <w:t>i</w:t>
      </w:r>
      <w:proofErr w:type="spellEnd"/>
      <w:r w:rsidRPr="003C4592">
        <w:rPr>
          <w:rFonts w:ascii="Courier New" w:hAnsi="Courier New" w:cs="Courier New"/>
          <w:color w:val="CC3300"/>
          <w:sz w:val="20"/>
          <w:szCs w:val="20"/>
        </w:rPr>
        <w:t xml:space="preserve"> </w:t>
      </w:r>
      <w:r>
        <w:t>= 0.05 × | </w:t>
      </w:r>
      <w:r w:rsidR="00E1549D">
        <w:rPr>
          <w:noProof/>
          <w:lang w:val="en-CA" w:eastAsia="en-CA"/>
        </w:rPr>
        <w:drawing>
          <wp:inline distT="0" distB="0" distL="0" distR="0">
            <wp:extent cx="63500" cy="114300"/>
            <wp:effectExtent l="0" t="0" r="0" b="0"/>
            <wp:docPr id="118" name="Picture 664" descr="http://www.eos.ubc.ca/ubcgif/iag/sftwrdocs/dcip2d/dcip2d-manual/e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www.eos.ubc.ca/ubcgif/iag/sftwrdocs/dcip2d/dcip2d-manual/eta.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00" cy="114300"/>
                    </a:xfrm>
                    <a:prstGeom prst="rect">
                      <a:avLst/>
                    </a:prstGeom>
                    <a:noFill/>
                    <a:ln>
                      <a:noFill/>
                    </a:ln>
                  </pic:spPr>
                </pic:pic>
              </a:graphicData>
            </a:graphic>
          </wp:inline>
        </w:drawing>
      </w:r>
      <w:proofErr w:type="spellStart"/>
      <w:r>
        <w:rPr>
          <w:i/>
          <w:iCs/>
          <w:vertAlign w:val="subscript"/>
        </w:rPr>
        <w:t>ai</w:t>
      </w:r>
      <w:proofErr w:type="spellEnd"/>
      <w:r>
        <w:t xml:space="preserve"> | + </w:t>
      </w:r>
      <w:r w:rsidR="00E1549D">
        <w:rPr>
          <w:noProof/>
          <w:lang w:val="en-CA" w:eastAsia="en-CA"/>
        </w:rPr>
        <w:drawing>
          <wp:inline distT="0" distB="0" distL="0" distR="0">
            <wp:extent cx="63500" cy="114300"/>
            <wp:effectExtent l="0" t="0" r="0" b="0"/>
            <wp:docPr id="119" name="Picture 644" descr="http://www.eos.ubc.ca/ubcgif/iag/sftwrdocs/dcip2d/dcip2d-manual/e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www.eos.ubc.ca/ubcgif/iag/sftwrdocs/dcip2d/dcip2d-manual/eta.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00" cy="114300"/>
                    </a:xfrm>
                    <a:prstGeom prst="rect">
                      <a:avLst/>
                    </a:prstGeom>
                    <a:noFill/>
                    <a:ln>
                      <a:noFill/>
                    </a:ln>
                  </pic:spPr>
                </pic:pic>
              </a:graphicData>
            </a:graphic>
          </wp:inline>
        </w:drawing>
      </w:r>
      <w:proofErr w:type="spellStart"/>
      <w:proofErr w:type="gramStart"/>
      <w:r>
        <w:rPr>
          <w:i/>
          <w:iCs/>
          <w:vertAlign w:val="subscript"/>
        </w:rPr>
        <w:t>a</w:t>
      </w:r>
      <w:r>
        <w:rPr>
          <w:i/>
          <w:iCs/>
          <w:vertAlign w:val="superscript"/>
        </w:rPr>
        <w:t>min</w:t>
      </w:r>
      <w:proofErr w:type="spellEnd"/>
      <w:r>
        <w:t xml:space="preserve"> ,</w:t>
      </w:r>
      <w:proofErr w:type="gramEnd"/>
      <w:r>
        <w:t xml:space="preserve"> where </w:t>
      </w:r>
      <w:r w:rsidR="00E1549D">
        <w:rPr>
          <w:noProof/>
          <w:lang w:val="en-CA" w:eastAsia="en-CA"/>
        </w:rPr>
        <w:drawing>
          <wp:inline distT="0" distB="0" distL="0" distR="0">
            <wp:extent cx="63500" cy="114300"/>
            <wp:effectExtent l="0" t="0" r="0" b="0"/>
            <wp:docPr id="120" name="Picture 639" descr="http://www.eos.ubc.ca/ubcgif/iag/sftwrdocs/dcip2d/dcip2d-manual/e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www.eos.ubc.ca/ubcgif/iag/sftwrdocs/dcip2d/dcip2d-manual/eta.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00" cy="114300"/>
                    </a:xfrm>
                    <a:prstGeom prst="rect">
                      <a:avLst/>
                    </a:prstGeom>
                    <a:noFill/>
                    <a:ln>
                      <a:noFill/>
                    </a:ln>
                  </pic:spPr>
                </pic:pic>
              </a:graphicData>
            </a:graphic>
          </wp:inline>
        </w:drawing>
      </w:r>
      <w:proofErr w:type="spellStart"/>
      <w:r>
        <w:rPr>
          <w:i/>
          <w:iCs/>
          <w:vertAlign w:val="subscript"/>
        </w:rPr>
        <w:t>a</w:t>
      </w:r>
      <w:r>
        <w:rPr>
          <w:i/>
          <w:iCs/>
          <w:vertAlign w:val="superscript"/>
        </w:rPr>
        <w:t>min</w:t>
      </w:r>
      <w:proofErr w:type="spellEnd"/>
      <w:r>
        <w:t xml:space="preserve"> is the estimated standard deviation of the background apparent chargeabilities in the data set.</w:t>
      </w:r>
    </w:p>
    <w:p w:rsidR="00EF6550" w:rsidRDefault="000C232B">
      <w:pPr>
        <w:spacing w:before="100" w:beforeAutospacing="1" w:after="100" w:afterAutospacing="1"/>
        <w:pPrChange w:id="653" w:author="EOS" w:date="2011-09-07T11:27:00Z">
          <w:pPr>
            <w:numPr>
              <w:numId w:val="5"/>
            </w:numPr>
            <w:tabs>
              <w:tab w:val="num" w:pos="720"/>
            </w:tabs>
            <w:spacing w:before="100" w:beforeAutospacing="1" w:after="100" w:afterAutospacing="1"/>
            <w:ind w:left="720" w:hanging="360"/>
          </w:pPr>
        </w:pPrChange>
      </w:pPr>
      <w:ins w:id="654" w:author="EOS" w:date="2011-09-07T11:27:00Z">
        <w:r>
          <w:t xml:space="preserve">In the </w:t>
        </w:r>
        <w:r>
          <w:rPr>
            <w:rFonts w:ascii="Times New Roman" w:hAnsi="Times New Roman"/>
            <w:sz w:val="24"/>
            <w:szCs w:val="24"/>
          </w:rPr>
          <w:t>borehole case, the standard format is not allowed</w:t>
        </w:r>
      </w:ins>
    </w:p>
    <w:p w:rsidR="007E3981" w:rsidRDefault="00F24369" w:rsidP="00F849BC">
      <w:r>
        <w:pict>
          <v:rect id="_x0000_i1041" style="width:0;height:3pt" o:hralign="center" o:hrstd="t" o:hr="t" fillcolor="#a0a0a0" stroked="f"/>
        </w:pict>
      </w:r>
    </w:p>
    <w:p w:rsidR="007E3981" w:rsidRDefault="007E3981" w:rsidP="00F849BC">
      <w:pPr>
        <w:pStyle w:val="Heading4"/>
      </w:pPr>
      <w:bookmarkStart w:id="655" w:name="CC"/>
      <w:bookmarkStart w:id="656" w:name="common_current_format"/>
      <w:bookmarkEnd w:id="655"/>
      <w:r>
        <w:t>(b) Common-current Format</w:t>
      </w:r>
      <w:bookmarkEnd w:id="656"/>
      <w:r>
        <w:t>:</w:t>
      </w:r>
    </w:p>
    <w:p w:rsidR="007E3981" w:rsidRDefault="00962591" w:rsidP="00F849BC">
      <w:r w:rsidRPr="00962591">
        <w:rPr>
          <w:rFonts w:ascii="Times New Roman" w:hAnsi="Times New Roman"/>
          <w:sz w:val="24"/>
          <w:szCs w:val="24"/>
          <w:rPrChange w:id="657" w:author="EOS" w:date="2011-09-07T11:29:00Z">
            <w:rPr>
              <w:color w:val="0000FF"/>
              <w:u w:val="single"/>
            </w:rPr>
          </w:rPrChange>
        </w:rPr>
        <w:t>In this format, data are grouped by the current electrode locations. For each current</w:t>
      </w:r>
      <w:r w:rsidR="007E3981">
        <w:t xml:space="preserve"> (</w:t>
      </w:r>
      <w:r w:rsidR="007E3981" w:rsidRPr="00E16524">
        <w:rPr>
          <w:rFonts w:ascii="Courier New" w:hAnsi="Courier New" w:cs="Courier New"/>
          <w:iCs/>
          <w:color w:val="CC3300"/>
          <w:sz w:val="20"/>
          <w:szCs w:val="20"/>
        </w:rPr>
        <w:t>XA, XB</w:t>
      </w:r>
      <w:r w:rsidR="007E3981">
        <w:t xml:space="preserve">), </w:t>
      </w:r>
      <w:r w:rsidRPr="00962591">
        <w:rPr>
          <w:rFonts w:ascii="Times New Roman" w:hAnsi="Times New Roman"/>
          <w:sz w:val="24"/>
          <w:szCs w:val="24"/>
          <w:rPrChange w:id="658" w:author="EOS" w:date="2011-09-07T11:29:00Z">
            <w:rPr>
              <w:color w:val="0000FF"/>
              <w:u w:val="single"/>
            </w:rPr>
          </w:rPrChange>
        </w:rPr>
        <w:t>there should be</w:t>
      </w:r>
      <w:r w:rsidR="007E3981">
        <w:t xml:space="preserve"> </w:t>
      </w:r>
      <w:r w:rsidR="007E3981" w:rsidRPr="00567523">
        <w:rPr>
          <w:rFonts w:ascii="Courier New" w:hAnsi="Courier New" w:cs="Courier New"/>
          <w:iCs/>
          <w:color w:val="C0504D"/>
          <w:sz w:val="20"/>
          <w:szCs w:val="20"/>
        </w:rPr>
        <w:t>N</w:t>
      </w:r>
      <w:r w:rsidR="007E3981">
        <w:t xml:space="preserve"> </w:t>
      </w:r>
      <w:r w:rsidRPr="00962591">
        <w:rPr>
          <w:rFonts w:ascii="Times New Roman" w:hAnsi="Times New Roman"/>
          <w:sz w:val="24"/>
          <w:szCs w:val="24"/>
          <w:rPrChange w:id="659" w:author="EOS" w:date="2011-09-07T11:29:00Z">
            <w:rPr>
              <w:color w:val="0000FF"/>
              <w:u w:val="single"/>
            </w:rPr>
          </w:rPrChange>
        </w:rPr>
        <w:t xml:space="preserve">lines containing the potential electrode locations, data and standard deviation (optional). The file structure for the "common-current" format </w:t>
      </w:r>
      <w:r w:rsidRPr="00962591">
        <w:rPr>
          <w:rFonts w:ascii="Times New Roman" w:hAnsi="Times New Roman"/>
          <w:b/>
          <w:bCs/>
          <w:sz w:val="24"/>
          <w:szCs w:val="24"/>
          <w:rPrChange w:id="660" w:author="EOS" w:date="2011-09-07T11:29:00Z">
            <w:rPr>
              <w:b/>
              <w:bCs/>
              <w:color w:val="0000FF"/>
              <w:u w:val="single"/>
            </w:rPr>
          </w:rPrChange>
        </w:rPr>
        <w:t>obs.dat</w:t>
      </w:r>
      <w:r w:rsidRPr="00962591">
        <w:rPr>
          <w:rFonts w:ascii="Times New Roman" w:hAnsi="Times New Roman"/>
          <w:sz w:val="24"/>
          <w:szCs w:val="24"/>
          <w:rPrChange w:id="661" w:author="EOS" w:date="2011-09-07T11:29:00Z">
            <w:rPr>
              <w:color w:val="0000FF"/>
              <w:u w:val="single"/>
            </w:rPr>
          </w:rPrChange>
        </w:rPr>
        <w:t xml:space="preserve"> is as follows:</w:t>
      </w:r>
      <w:r w:rsidR="007E3981">
        <w:t xml:space="preserve"> </w:t>
      </w:r>
    </w:p>
    <w:p w:rsidR="007E3981" w:rsidRDefault="00F24369" w:rsidP="00F849BC">
      <w:pPr>
        <w:pStyle w:val="HTMLPreformatted"/>
      </w:pPr>
      <w:r>
        <w:pict>
          <v:rect id="_x0000_i1042" style="width:0;height:1.5pt" o:hralign="center" o:hrstd="t" o:hr="t" fillcolor="#a0a0a0" stroked="f"/>
        </w:pict>
      </w:r>
    </w:p>
    <w:p w:rsidR="007E3981" w:rsidRDefault="007E3981" w:rsidP="00504815">
      <w:pPr>
        <w:pStyle w:val="HTMLPreformatted"/>
        <w:ind w:firstLine="630"/>
        <w:rPr>
          <w:iCs/>
          <w:color w:val="CC3300"/>
        </w:rPr>
      </w:pPr>
      <w:r>
        <w:rPr>
          <w:iCs/>
          <w:color w:val="CC3300"/>
        </w:rPr>
        <w:t>COMMON_CURRENT</w:t>
      </w:r>
    </w:p>
    <w:p w:rsidR="007E3981" w:rsidRPr="00E16524" w:rsidRDefault="007E3981" w:rsidP="00504815">
      <w:pPr>
        <w:pStyle w:val="HTMLPreformatted"/>
        <w:ind w:firstLine="630"/>
        <w:rPr>
          <w:iCs/>
          <w:color w:val="CC3300"/>
        </w:rPr>
      </w:pPr>
      <w:r w:rsidRPr="00E16524">
        <w:rPr>
          <w:iCs/>
          <w:color w:val="CC3300"/>
        </w:rPr>
        <w:t>NCUR</w:t>
      </w:r>
    </w:p>
    <w:p w:rsidR="007E3981" w:rsidRPr="00E16524" w:rsidRDefault="007E3981" w:rsidP="00504815">
      <w:pPr>
        <w:pStyle w:val="HTMLPreformatted"/>
        <w:ind w:firstLine="630"/>
        <w:rPr>
          <w:iCs/>
          <w:color w:val="CC3300"/>
        </w:rPr>
      </w:pPr>
      <w:r w:rsidRPr="00E16524">
        <w:rPr>
          <w:iCs/>
          <w:color w:val="CC3300"/>
        </w:rPr>
        <w:t>XA</w:t>
      </w:r>
      <w:r w:rsidRPr="00834D18">
        <w:rPr>
          <w:iCs/>
          <w:color w:val="CC3300"/>
          <w:vertAlign w:val="subscript"/>
        </w:rPr>
        <w:t>1</w:t>
      </w:r>
      <w:r w:rsidRPr="00E16524">
        <w:rPr>
          <w:iCs/>
          <w:color w:val="CC3300"/>
        </w:rPr>
        <w:t xml:space="preserve"> XB</w:t>
      </w:r>
      <w:r w:rsidRPr="00834D18">
        <w:rPr>
          <w:iCs/>
          <w:color w:val="CC3300"/>
          <w:vertAlign w:val="subscript"/>
        </w:rPr>
        <w:t>1</w:t>
      </w:r>
      <w:r w:rsidRPr="00E16524">
        <w:rPr>
          <w:iCs/>
          <w:color w:val="CC3300"/>
        </w:rPr>
        <w:t xml:space="preserve"> N</w:t>
      </w:r>
      <w:r w:rsidRPr="00834D18">
        <w:rPr>
          <w:iCs/>
          <w:color w:val="CC3300"/>
          <w:vertAlign w:val="subscript"/>
        </w:rPr>
        <w:t>1</w:t>
      </w:r>
    </w:p>
    <w:p w:rsidR="007E3981" w:rsidRPr="00E16524" w:rsidRDefault="007E3981" w:rsidP="00504815">
      <w:pPr>
        <w:pStyle w:val="HTMLPreformatted"/>
        <w:ind w:firstLine="630"/>
        <w:rPr>
          <w:iCs/>
          <w:color w:val="CC3300"/>
        </w:rPr>
      </w:pPr>
      <w:r w:rsidRPr="00E16524">
        <w:rPr>
          <w:iCs/>
          <w:color w:val="CC3300"/>
        </w:rPr>
        <w:t>XM</w:t>
      </w:r>
      <w:r w:rsidRPr="00834D18">
        <w:rPr>
          <w:iCs/>
          <w:color w:val="CC3300"/>
          <w:vertAlign w:val="subscript"/>
        </w:rPr>
        <w:t>1</w:t>
      </w:r>
      <w:r w:rsidRPr="00E16524">
        <w:rPr>
          <w:iCs/>
          <w:color w:val="CC3300"/>
        </w:rPr>
        <w:t xml:space="preserve"> XN</w:t>
      </w:r>
      <w:r w:rsidRPr="00834D18">
        <w:rPr>
          <w:iCs/>
          <w:color w:val="CC3300"/>
          <w:vertAlign w:val="subscript"/>
        </w:rPr>
        <w:t>1</w:t>
      </w:r>
      <w:r w:rsidRPr="00E16524">
        <w:rPr>
          <w:iCs/>
          <w:color w:val="CC3300"/>
        </w:rPr>
        <w:t xml:space="preserve"> VAL</w:t>
      </w:r>
      <w:r w:rsidRPr="00834D18">
        <w:rPr>
          <w:iCs/>
          <w:color w:val="CC3300"/>
          <w:vertAlign w:val="subscript"/>
        </w:rPr>
        <w:t>1</w:t>
      </w:r>
      <w:r w:rsidRPr="00E16524">
        <w:rPr>
          <w:iCs/>
          <w:color w:val="CC3300"/>
        </w:rPr>
        <w:t xml:space="preserve"> ERR</w:t>
      </w:r>
      <w:r w:rsidRPr="00834D18">
        <w:rPr>
          <w:iCs/>
          <w:color w:val="CC3300"/>
          <w:vertAlign w:val="subscript"/>
        </w:rPr>
        <w:t>1</w:t>
      </w:r>
    </w:p>
    <w:p w:rsidR="007E3981" w:rsidRPr="00E16524" w:rsidRDefault="007E3981" w:rsidP="00504815">
      <w:pPr>
        <w:pStyle w:val="HTMLPreformatted"/>
        <w:ind w:firstLine="630"/>
        <w:rPr>
          <w:iCs/>
          <w:color w:val="CC3300"/>
        </w:rPr>
      </w:pPr>
      <w:r w:rsidRPr="00E16524">
        <w:rPr>
          <w:iCs/>
          <w:color w:val="CC3300"/>
        </w:rPr>
        <w:t>XM</w:t>
      </w:r>
      <w:r w:rsidRPr="00834D18">
        <w:rPr>
          <w:iCs/>
          <w:color w:val="CC3300"/>
          <w:vertAlign w:val="subscript"/>
        </w:rPr>
        <w:t>2</w:t>
      </w:r>
      <w:r w:rsidRPr="00E16524">
        <w:rPr>
          <w:iCs/>
          <w:color w:val="CC3300"/>
        </w:rPr>
        <w:t xml:space="preserve"> XN</w:t>
      </w:r>
      <w:r w:rsidRPr="00834D18">
        <w:rPr>
          <w:iCs/>
          <w:color w:val="CC3300"/>
          <w:vertAlign w:val="subscript"/>
        </w:rPr>
        <w:t>2</w:t>
      </w:r>
      <w:r w:rsidRPr="00E16524">
        <w:rPr>
          <w:iCs/>
          <w:color w:val="CC3300"/>
        </w:rPr>
        <w:t xml:space="preserve"> VAL</w:t>
      </w:r>
      <w:r w:rsidRPr="00834D18">
        <w:rPr>
          <w:iCs/>
          <w:color w:val="CC3300"/>
          <w:vertAlign w:val="subscript"/>
        </w:rPr>
        <w:t>2</w:t>
      </w:r>
      <w:r w:rsidRPr="00E16524">
        <w:rPr>
          <w:iCs/>
          <w:color w:val="CC3300"/>
        </w:rPr>
        <w:t xml:space="preserve"> ERR</w:t>
      </w:r>
      <w:r w:rsidRPr="00834D18">
        <w:rPr>
          <w:iCs/>
          <w:color w:val="CC3300"/>
          <w:vertAlign w:val="subscript"/>
        </w:rPr>
        <w:t>2</w:t>
      </w:r>
    </w:p>
    <w:p w:rsidR="007E3981" w:rsidRPr="00E16524" w:rsidRDefault="007E3981" w:rsidP="00504815">
      <w:pPr>
        <w:pStyle w:val="HTMLPreformatted"/>
        <w:ind w:firstLine="630"/>
        <w:rPr>
          <w:iCs/>
          <w:color w:val="CC3300"/>
        </w:rPr>
      </w:pPr>
      <w:r w:rsidRPr="00E16524">
        <w:rPr>
          <w:iCs/>
          <w:color w:val="CC3300"/>
        </w:rPr>
        <w:t>:</w:t>
      </w:r>
    </w:p>
    <w:p w:rsidR="007E3981" w:rsidRPr="00E16524" w:rsidRDefault="007E3981" w:rsidP="00504815">
      <w:pPr>
        <w:pStyle w:val="HTMLPreformatted"/>
        <w:ind w:firstLine="630"/>
        <w:rPr>
          <w:iCs/>
          <w:color w:val="CC3300"/>
        </w:rPr>
      </w:pPr>
      <w:r w:rsidRPr="00E16524">
        <w:rPr>
          <w:iCs/>
          <w:color w:val="CC3300"/>
        </w:rPr>
        <w:t>XA</w:t>
      </w:r>
      <w:r w:rsidRPr="00834D18">
        <w:rPr>
          <w:iCs/>
          <w:color w:val="CC3300"/>
          <w:vertAlign w:val="subscript"/>
        </w:rPr>
        <w:t>2</w:t>
      </w:r>
      <w:r w:rsidRPr="00E16524">
        <w:rPr>
          <w:iCs/>
          <w:color w:val="CC3300"/>
        </w:rPr>
        <w:t xml:space="preserve"> XB</w:t>
      </w:r>
      <w:r w:rsidRPr="00834D18">
        <w:rPr>
          <w:iCs/>
          <w:color w:val="CC3300"/>
          <w:vertAlign w:val="subscript"/>
        </w:rPr>
        <w:t>2</w:t>
      </w:r>
      <w:r w:rsidRPr="00E16524">
        <w:rPr>
          <w:iCs/>
          <w:color w:val="CC3300"/>
        </w:rPr>
        <w:t xml:space="preserve"> N</w:t>
      </w:r>
      <w:r w:rsidRPr="00834D18">
        <w:rPr>
          <w:iCs/>
          <w:color w:val="CC3300"/>
          <w:vertAlign w:val="subscript"/>
        </w:rPr>
        <w:t>2</w:t>
      </w:r>
    </w:p>
    <w:p w:rsidR="007E3981" w:rsidRPr="00E16524" w:rsidRDefault="007E3981" w:rsidP="00504815">
      <w:pPr>
        <w:pStyle w:val="HTMLPreformatted"/>
        <w:ind w:firstLine="630"/>
        <w:rPr>
          <w:color w:val="CC3300"/>
        </w:rPr>
      </w:pPr>
      <w:r w:rsidRPr="00E16524">
        <w:rPr>
          <w:iCs/>
          <w:color w:val="CC3300"/>
        </w:rPr>
        <w:t>:</w:t>
      </w:r>
    </w:p>
    <w:p w:rsidR="007E3981" w:rsidRDefault="00F24369" w:rsidP="006157BA">
      <w:r>
        <w:pict>
          <v:rect id="_x0000_i1043" style="width:0;height:1.5pt" o:hralign="center" o:hrstd="t" o:hr="t" fillcolor="#a0a0a0" stroked="f"/>
        </w:pict>
      </w:r>
    </w:p>
    <w:p w:rsidR="007E3981" w:rsidRDefault="007E3981" w:rsidP="00567523">
      <w:pPr>
        <w:rPr>
          <w:ins w:id="662" w:author="EOS" w:date="2011-07-02T18:53:00Z"/>
        </w:rPr>
      </w:pPr>
    </w:p>
    <w:p w:rsidR="007E3981" w:rsidRPr="000C232B" w:rsidRDefault="00962591" w:rsidP="00567523">
      <w:pPr>
        <w:rPr>
          <w:rFonts w:ascii="Times New Roman" w:hAnsi="Times New Roman"/>
          <w:sz w:val="24"/>
          <w:szCs w:val="24"/>
          <w:rPrChange w:id="663" w:author="EOS" w:date="2011-09-07T11:28:00Z">
            <w:rPr/>
          </w:rPrChange>
        </w:rPr>
      </w:pPr>
      <w:del w:id="664" w:author="EOS" w:date="2011-09-07T11:30:00Z">
        <w:r w:rsidRPr="00962591">
          <w:rPr>
            <w:rFonts w:ascii="Times New Roman" w:hAnsi="Times New Roman"/>
            <w:sz w:val="24"/>
            <w:szCs w:val="24"/>
            <w:rPrChange w:id="665" w:author="EOS" w:date="2011-09-07T11:28:00Z">
              <w:rPr>
                <w:color w:val="0000FF"/>
                <w:u w:val="single"/>
              </w:rPr>
            </w:rPrChange>
          </w:rPr>
          <w:delText>As in case with the standard format, t</w:delText>
        </w:r>
      </w:del>
      <w:ins w:id="666" w:author="EOS" w:date="2011-09-07T11:30:00Z">
        <w:r w:rsidR="00692186">
          <w:rPr>
            <w:rFonts w:ascii="Times New Roman" w:hAnsi="Times New Roman"/>
            <w:sz w:val="24"/>
            <w:szCs w:val="24"/>
          </w:rPr>
          <w:t>T</w:t>
        </w:r>
      </w:ins>
      <w:r w:rsidRPr="00962591">
        <w:rPr>
          <w:rFonts w:ascii="Times New Roman" w:hAnsi="Times New Roman"/>
          <w:sz w:val="24"/>
          <w:szCs w:val="24"/>
          <w:rPrChange w:id="667" w:author="EOS" w:date="2011-09-07T11:28:00Z">
            <w:rPr>
              <w:color w:val="0000FF"/>
              <w:u w:val="single"/>
            </w:rPr>
          </w:rPrChange>
        </w:rPr>
        <w:t xml:space="preserve">he common-current format can be also used for borehole measurements. In this case, all Z locations of the current and potential electrodes also must be specified </w:t>
      </w:r>
      <w:del w:id="668" w:author="EOS" w:date="2011-09-07T11:30:00Z">
        <w:r w:rsidRPr="00962591">
          <w:rPr>
            <w:rFonts w:ascii="Times New Roman" w:hAnsi="Times New Roman"/>
            <w:sz w:val="24"/>
            <w:szCs w:val="24"/>
            <w:rPrChange w:id="669" w:author="EOS" w:date="2011-09-07T11:28:00Z">
              <w:rPr>
                <w:color w:val="0000FF"/>
                <w:u w:val="single"/>
              </w:rPr>
            </w:rPrChange>
          </w:rPr>
          <w:delText xml:space="preserve"> </w:delText>
        </w:r>
      </w:del>
      <w:r w:rsidRPr="00962591">
        <w:rPr>
          <w:rFonts w:ascii="Times New Roman" w:hAnsi="Times New Roman"/>
          <w:sz w:val="24"/>
          <w:szCs w:val="24"/>
          <w:rPrChange w:id="670" w:author="EOS" w:date="2011-09-07T11:28:00Z">
            <w:rPr>
              <w:color w:val="0000FF"/>
              <w:u w:val="single"/>
            </w:rPr>
          </w:rPrChange>
        </w:rPr>
        <w:t>as following:</w:t>
      </w:r>
    </w:p>
    <w:p w:rsidR="007E3981" w:rsidDel="00ED11AB" w:rsidRDefault="007E3981" w:rsidP="00567523">
      <w:pPr>
        <w:rPr>
          <w:del w:id="671" w:author="EOS" w:date="2011-07-02T18:53:00Z"/>
        </w:rPr>
      </w:pPr>
    </w:p>
    <w:p w:rsidR="007E3981" w:rsidRDefault="007E3981" w:rsidP="00567523"/>
    <w:p w:rsidR="007E3981" w:rsidRDefault="00F24369" w:rsidP="00567523">
      <w:pPr>
        <w:rPr>
          <w:rFonts w:ascii="Courier New" w:hAnsi="Courier New" w:cs="Courier New"/>
          <w:iCs/>
          <w:color w:val="CC3300"/>
          <w:sz w:val="20"/>
          <w:szCs w:val="20"/>
        </w:rPr>
      </w:pPr>
      <w:r>
        <w:pict>
          <v:rect id="_x0000_i1044" style="width:0;height:1.5pt" o:hralign="center" o:hrstd="t" o:hr="t" fillcolor="#a0a0a0" stroked="f"/>
        </w:pict>
      </w:r>
    </w:p>
    <w:p w:rsidR="007E3981" w:rsidRDefault="007E3981" w:rsidP="00504815">
      <w:pPr>
        <w:pStyle w:val="HTMLPreformatted"/>
        <w:ind w:firstLine="630"/>
        <w:rPr>
          <w:iCs/>
          <w:color w:val="CC3300"/>
        </w:rPr>
      </w:pPr>
      <w:r>
        <w:rPr>
          <w:iCs/>
          <w:color w:val="CC3300"/>
        </w:rPr>
        <w:t>COMMON_CURRENT</w:t>
      </w:r>
    </w:p>
    <w:p w:rsidR="007E3981" w:rsidRPr="00E16524" w:rsidRDefault="007E3981" w:rsidP="00504815">
      <w:pPr>
        <w:pStyle w:val="HTMLPreformatted"/>
        <w:ind w:firstLine="630"/>
        <w:rPr>
          <w:iCs/>
          <w:color w:val="CC3300"/>
        </w:rPr>
      </w:pPr>
      <w:r w:rsidRPr="00E16524">
        <w:rPr>
          <w:iCs/>
          <w:color w:val="CC3300"/>
        </w:rPr>
        <w:t>NCUR</w:t>
      </w:r>
    </w:p>
    <w:p w:rsidR="007E3981" w:rsidRPr="00E16524" w:rsidRDefault="007E3981" w:rsidP="00504815">
      <w:pPr>
        <w:pStyle w:val="HTMLPreformatted"/>
        <w:ind w:firstLine="630"/>
        <w:rPr>
          <w:iCs/>
          <w:color w:val="CC3300"/>
        </w:rPr>
      </w:pPr>
      <w:r w:rsidRPr="00E16524">
        <w:rPr>
          <w:iCs/>
          <w:color w:val="CC3300"/>
        </w:rPr>
        <w:t>XA</w:t>
      </w:r>
      <w:r w:rsidRPr="00834D18">
        <w:rPr>
          <w:iCs/>
          <w:color w:val="CC3300"/>
          <w:vertAlign w:val="subscript"/>
        </w:rPr>
        <w:t>1</w:t>
      </w:r>
      <w:r w:rsidRPr="00E16524">
        <w:rPr>
          <w:iCs/>
          <w:color w:val="CC3300"/>
        </w:rPr>
        <w:t xml:space="preserve"> </w:t>
      </w:r>
      <w:r>
        <w:rPr>
          <w:iCs/>
          <w:color w:val="CC3300"/>
        </w:rPr>
        <w:t>ZA</w:t>
      </w:r>
      <w:r w:rsidRPr="00834D18">
        <w:rPr>
          <w:iCs/>
          <w:color w:val="CC3300"/>
          <w:vertAlign w:val="subscript"/>
        </w:rPr>
        <w:t>1</w:t>
      </w:r>
      <w:r>
        <w:rPr>
          <w:iCs/>
          <w:color w:val="CC3300"/>
        </w:rPr>
        <w:t xml:space="preserve"> </w:t>
      </w:r>
      <w:r w:rsidRPr="00E16524">
        <w:rPr>
          <w:iCs/>
          <w:color w:val="CC3300"/>
        </w:rPr>
        <w:t>XB</w:t>
      </w:r>
      <w:r w:rsidRPr="00834D18">
        <w:rPr>
          <w:iCs/>
          <w:color w:val="CC3300"/>
          <w:vertAlign w:val="subscript"/>
        </w:rPr>
        <w:t>1</w:t>
      </w:r>
      <w:r>
        <w:rPr>
          <w:iCs/>
          <w:color w:val="CC3300"/>
        </w:rPr>
        <w:t xml:space="preserve"> ZB</w:t>
      </w:r>
      <w:r w:rsidRPr="00834D18">
        <w:rPr>
          <w:iCs/>
          <w:color w:val="CC3300"/>
          <w:vertAlign w:val="subscript"/>
        </w:rPr>
        <w:t>1</w:t>
      </w:r>
      <w:r w:rsidRPr="00E16524">
        <w:rPr>
          <w:iCs/>
          <w:color w:val="CC3300"/>
        </w:rPr>
        <w:t xml:space="preserve"> N</w:t>
      </w:r>
      <w:r w:rsidRPr="00834D18">
        <w:rPr>
          <w:iCs/>
          <w:color w:val="CC3300"/>
          <w:vertAlign w:val="subscript"/>
        </w:rPr>
        <w:t>1</w:t>
      </w:r>
    </w:p>
    <w:p w:rsidR="007E3981" w:rsidRPr="00E16524" w:rsidRDefault="007E3981" w:rsidP="00504815">
      <w:pPr>
        <w:pStyle w:val="HTMLPreformatted"/>
        <w:ind w:firstLine="630"/>
        <w:rPr>
          <w:iCs/>
          <w:color w:val="CC3300"/>
        </w:rPr>
      </w:pPr>
      <w:r w:rsidRPr="00E16524">
        <w:rPr>
          <w:iCs/>
          <w:color w:val="CC3300"/>
        </w:rPr>
        <w:t>XM</w:t>
      </w:r>
      <w:r w:rsidRPr="00834D18">
        <w:rPr>
          <w:iCs/>
          <w:color w:val="CC3300"/>
          <w:vertAlign w:val="subscript"/>
        </w:rPr>
        <w:t>1</w:t>
      </w:r>
      <w:r w:rsidRPr="00E16524">
        <w:rPr>
          <w:iCs/>
          <w:color w:val="CC3300"/>
        </w:rPr>
        <w:t xml:space="preserve"> </w:t>
      </w:r>
      <w:r>
        <w:rPr>
          <w:iCs/>
          <w:color w:val="CC3300"/>
        </w:rPr>
        <w:t>ZM</w:t>
      </w:r>
      <w:r w:rsidRPr="00834D18">
        <w:rPr>
          <w:iCs/>
          <w:color w:val="CC3300"/>
          <w:vertAlign w:val="subscript"/>
        </w:rPr>
        <w:t>1</w:t>
      </w:r>
      <w:r>
        <w:rPr>
          <w:iCs/>
          <w:color w:val="CC3300"/>
        </w:rPr>
        <w:t xml:space="preserve"> </w:t>
      </w:r>
      <w:r w:rsidRPr="00E16524">
        <w:rPr>
          <w:iCs/>
          <w:color w:val="CC3300"/>
        </w:rPr>
        <w:t>XN</w:t>
      </w:r>
      <w:r w:rsidRPr="00834D18">
        <w:rPr>
          <w:iCs/>
          <w:color w:val="CC3300"/>
          <w:vertAlign w:val="subscript"/>
        </w:rPr>
        <w:t>1</w:t>
      </w:r>
      <w:r w:rsidRPr="00E16524">
        <w:rPr>
          <w:iCs/>
          <w:color w:val="CC3300"/>
        </w:rPr>
        <w:t xml:space="preserve"> </w:t>
      </w:r>
      <w:r>
        <w:rPr>
          <w:iCs/>
          <w:color w:val="CC3300"/>
        </w:rPr>
        <w:t>ZN</w:t>
      </w:r>
      <w:r w:rsidRPr="00834D18">
        <w:rPr>
          <w:iCs/>
          <w:color w:val="CC3300"/>
          <w:vertAlign w:val="subscript"/>
        </w:rPr>
        <w:t>1</w:t>
      </w:r>
      <w:r>
        <w:rPr>
          <w:iCs/>
          <w:color w:val="CC3300"/>
        </w:rPr>
        <w:t xml:space="preserve"> </w:t>
      </w:r>
      <w:r w:rsidRPr="00E16524">
        <w:rPr>
          <w:iCs/>
          <w:color w:val="CC3300"/>
        </w:rPr>
        <w:t>VAL</w:t>
      </w:r>
      <w:r w:rsidRPr="00834D18">
        <w:rPr>
          <w:iCs/>
          <w:color w:val="CC3300"/>
          <w:vertAlign w:val="subscript"/>
        </w:rPr>
        <w:t>1</w:t>
      </w:r>
      <w:r w:rsidRPr="00E16524">
        <w:rPr>
          <w:iCs/>
          <w:color w:val="CC3300"/>
        </w:rPr>
        <w:t xml:space="preserve"> ERR</w:t>
      </w:r>
      <w:r w:rsidRPr="00834D18">
        <w:rPr>
          <w:iCs/>
          <w:color w:val="CC3300"/>
          <w:vertAlign w:val="subscript"/>
        </w:rPr>
        <w:t>1</w:t>
      </w:r>
    </w:p>
    <w:p w:rsidR="007E3981" w:rsidRPr="00E16524" w:rsidRDefault="007E3981" w:rsidP="00504815">
      <w:pPr>
        <w:pStyle w:val="HTMLPreformatted"/>
        <w:ind w:firstLine="630"/>
        <w:rPr>
          <w:iCs/>
          <w:color w:val="CC3300"/>
        </w:rPr>
      </w:pPr>
      <w:r w:rsidRPr="00E16524">
        <w:rPr>
          <w:iCs/>
          <w:color w:val="CC3300"/>
        </w:rPr>
        <w:t>XM</w:t>
      </w:r>
      <w:r w:rsidRPr="00834D18">
        <w:rPr>
          <w:iCs/>
          <w:color w:val="CC3300"/>
          <w:vertAlign w:val="subscript"/>
        </w:rPr>
        <w:t>2</w:t>
      </w:r>
      <w:r w:rsidRPr="00E16524">
        <w:rPr>
          <w:iCs/>
          <w:color w:val="CC3300"/>
        </w:rPr>
        <w:t xml:space="preserve"> </w:t>
      </w:r>
      <w:r>
        <w:rPr>
          <w:iCs/>
          <w:color w:val="CC3300"/>
        </w:rPr>
        <w:t>ZM</w:t>
      </w:r>
      <w:r w:rsidRPr="00834D18">
        <w:rPr>
          <w:iCs/>
          <w:color w:val="CC3300"/>
          <w:vertAlign w:val="subscript"/>
        </w:rPr>
        <w:t>2</w:t>
      </w:r>
      <w:r>
        <w:rPr>
          <w:iCs/>
          <w:color w:val="CC3300"/>
        </w:rPr>
        <w:t xml:space="preserve"> </w:t>
      </w:r>
      <w:r w:rsidRPr="00E16524">
        <w:rPr>
          <w:iCs/>
          <w:color w:val="CC3300"/>
        </w:rPr>
        <w:t>XN</w:t>
      </w:r>
      <w:r w:rsidRPr="00834D18">
        <w:rPr>
          <w:iCs/>
          <w:color w:val="CC3300"/>
          <w:vertAlign w:val="subscript"/>
        </w:rPr>
        <w:t>2</w:t>
      </w:r>
      <w:r w:rsidRPr="00E16524">
        <w:rPr>
          <w:iCs/>
          <w:color w:val="CC3300"/>
        </w:rPr>
        <w:t xml:space="preserve"> </w:t>
      </w:r>
      <w:r>
        <w:rPr>
          <w:iCs/>
          <w:color w:val="CC3300"/>
        </w:rPr>
        <w:t>ZN</w:t>
      </w:r>
      <w:r w:rsidRPr="00834D18">
        <w:rPr>
          <w:iCs/>
          <w:color w:val="CC3300"/>
          <w:vertAlign w:val="subscript"/>
        </w:rPr>
        <w:t>2</w:t>
      </w:r>
      <w:r>
        <w:rPr>
          <w:iCs/>
          <w:color w:val="CC3300"/>
        </w:rPr>
        <w:t xml:space="preserve"> </w:t>
      </w:r>
      <w:r w:rsidRPr="00E16524">
        <w:rPr>
          <w:iCs/>
          <w:color w:val="CC3300"/>
        </w:rPr>
        <w:t>VAL</w:t>
      </w:r>
      <w:r w:rsidRPr="00834D18">
        <w:rPr>
          <w:iCs/>
          <w:color w:val="CC3300"/>
          <w:vertAlign w:val="subscript"/>
        </w:rPr>
        <w:t>2</w:t>
      </w:r>
      <w:r w:rsidRPr="00E16524">
        <w:rPr>
          <w:iCs/>
          <w:color w:val="CC3300"/>
        </w:rPr>
        <w:t xml:space="preserve"> ERR</w:t>
      </w:r>
      <w:r w:rsidRPr="00834D18">
        <w:rPr>
          <w:iCs/>
          <w:color w:val="CC3300"/>
          <w:vertAlign w:val="subscript"/>
        </w:rPr>
        <w:t>2</w:t>
      </w:r>
    </w:p>
    <w:p w:rsidR="007E3981" w:rsidRPr="00E16524" w:rsidRDefault="007E3981" w:rsidP="00504815">
      <w:pPr>
        <w:pStyle w:val="HTMLPreformatted"/>
        <w:ind w:firstLine="630"/>
        <w:rPr>
          <w:iCs/>
          <w:color w:val="CC3300"/>
        </w:rPr>
      </w:pPr>
      <w:r w:rsidRPr="00E16524">
        <w:rPr>
          <w:iCs/>
          <w:color w:val="CC3300"/>
        </w:rPr>
        <w:t>:</w:t>
      </w:r>
    </w:p>
    <w:p w:rsidR="007E3981" w:rsidRPr="00E16524" w:rsidRDefault="007E3981" w:rsidP="00504815">
      <w:pPr>
        <w:pStyle w:val="HTMLPreformatted"/>
        <w:ind w:firstLine="630"/>
        <w:rPr>
          <w:iCs/>
          <w:color w:val="CC3300"/>
        </w:rPr>
      </w:pPr>
      <w:r w:rsidRPr="00E16524">
        <w:rPr>
          <w:iCs/>
          <w:color w:val="CC3300"/>
        </w:rPr>
        <w:t>XA</w:t>
      </w:r>
      <w:r w:rsidRPr="00834D18">
        <w:rPr>
          <w:iCs/>
          <w:color w:val="CC3300"/>
          <w:vertAlign w:val="subscript"/>
        </w:rPr>
        <w:t>2</w:t>
      </w:r>
      <w:r w:rsidRPr="00E16524">
        <w:rPr>
          <w:iCs/>
          <w:color w:val="CC3300"/>
        </w:rPr>
        <w:t xml:space="preserve"> </w:t>
      </w:r>
      <w:r>
        <w:rPr>
          <w:iCs/>
          <w:color w:val="CC3300"/>
        </w:rPr>
        <w:t>ZA</w:t>
      </w:r>
      <w:r w:rsidRPr="00834D18">
        <w:rPr>
          <w:iCs/>
          <w:color w:val="CC3300"/>
          <w:vertAlign w:val="subscript"/>
        </w:rPr>
        <w:t>2</w:t>
      </w:r>
      <w:r>
        <w:rPr>
          <w:iCs/>
          <w:color w:val="CC3300"/>
        </w:rPr>
        <w:t xml:space="preserve"> </w:t>
      </w:r>
      <w:r w:rsidRPr="00E16524">
        <w:rPr>
          <w:iCs/>
          <w:color w:val="CC3300"/>
        </w:rPr>
        <w:t>XB</w:t>
      </w:r>
      <w:r w:rsidRPr="00834D18">
        <w:rPr>
          <w:iCs/>
          <w:color w:val="CC3300"/>
          <w:vertAlign w:val="subscript"/>
        </w:rPr>
        <w:t>2</w:t>
      </w:r>
      <w:r>
        <w:rPr>
          <w:iCs/>
          <w:color w:val="CC3300"/>
        </w:rPr>
        <w:t xml:space="preserve"> ZB</w:t>
      </w:r>
      <w:r w:rsidRPr="00834D18">
        <w:rPr>
          <w:iCs/>
          <w:color w:val="CC3300"/>
          <w:vertAlign w:val="subscript"/>
        </w:rPr>
        <w:t>2</w:t>
      </w:r>
      <w:r w:rsidRPr="00E16524">
        <w:rPr>
          <w:iCs/>
          <w:color w:val="CC3300"/>
        </w:rPr>
        <w:t xml:space="preserve"> N</w:t>
      </w:r>
      <w:r w:rsidRPr="00834D18">
        <w:rPr>
          <w:iCs/>
          <w:color w:val="CC3300"/>
          <w:vertAlign w:val="subscript"/>
        </w:rPr>
        <w:t>2</w:t>
      </w:r>
    </w:p>
    <w:p w:rsidR="007E3981" w:rsidRPr="00E16524" w:rsidRDefault="007E3981" w:rsidP="00504815">
      <w:pPr>
        <w:pStyle w:val="HTMLPreformatted"/>
        <w:ind w:firstLine="630"/>
        <w:rPr>
          <w:color w:val="CC3300"/>
        </w:rPr>
      </w:pPr>
      <w:r w:rsidRPr="00E16524">
        <w:rPr>
          <w:iCs/>
          <w:color w:val="CC3300"/>
        </w:rPr>
        <w:t>:</w:t>
      </w:r>
    </w:p>
    <w:p w:rsidR="007E3981" w:rsidRDefault="00F24369" w:rsidP="006157BA">
      <w:r>
        <w:pict>
          <v:rect id="_x0000_i1045" style="width:0;height:1.5pt" o:hralign="center" o:hrstd="t" o:hr="t" fillcolor="#a0a0a0" stroked="f"/>
        </w:pict>
      </w:r>
    </w:p>
    <w:p w:rsidR="007E3981" w:rsidRPr="00E16524" w:rsidRDefault="007E3981" w:rsidP="00A24C4A">
      <w:pPr>
        <w:rPr>
          <w:ins w:id="672" w:author="EOS" w:date="2011-06-14T13:16:00Z"/>
          <w:rFonts w:ascii="Courier New" w:hAnsi="Courier New" w:cs="Courier New"/>
          <w:color w:val="CC3300"/>
          <w:sz w:val="20"/>
          <w:szCs w:val="20"/>
        </w:rPr>
      </w:pPr>
      <w:proofErr w:type="spellStart"/>
      <w:ins w:id="673" w:author="EOS" w:date="2011-06-14T13:16:00Z">
        <w:r>
          <w:rPr>
            <w:rFonts w:ascii="Courier New" w:hAnsi="Courier New" w:cs="Courier New"/>
            <w:iCs/>
            <w:color w:val="CC3300"/>
            <w:sz w:val="20"/>
            <w:szCs w:val="20"/>
          </w:rPr>
          <w:t>ERR</w:t>
        </w:r>
        <w:r w:rsidRPr="00E16524">
          <w:rPr>
            <w:rFonts w:ascii="Courier New" w:hAnsi="Courier New" w:cs="Courier New"/>
            <w:iCs/>
            <w:color w:val="CC3300"/>
            <w:sz w:val="20"/>
            <w:szCs w:val="20"/>
          </w:rPr>
          <w:t>i</w:t>
        </w:r>
        <w:proofErr w:type="spellEnd"/>
      </w:ins>
    </w:p>
    <w:p w:rsidR="007E3981" w:rsidRDefault="007E3981">
      <w:pPr>
        <w:ind w:firstLine="720"/>
        <w:rPr>
          <w:ins w:id="674" w:author="EOS" w:date="2011-06-14T13:17:00Z"/>
        </w:rPr>
      </w:pPr>
      <w:ins w:id="675" w:author="EOS" w:date="2011-06-14T13:16:00Z">
        <w:r>
          <w:t>Type of data format (header)</w:t>
        </w:r>
      </w:ins>
      <w:ins w:id="676" w:author="EOS" w:date="2011-06-14T13:18:00Z">
        <w:r>
          <w:t>.</w:t>
        </w:r>
      </w:ins>
    </w:p>
    <w:p w:rsidR="007E3981" w:rsidRPr="00E16524" w:rsidRDefault="007E3981" w:rsidP="00A24C4A">
      <w:pPr>
        <w:rPr>
          <w:ins w:id="677" w:author="EOS" w:date="2011-06-14T13:17:00Z"/>
          <w:rFonts w:ascii="Courier New" w:hAnsi="Courier New" w:cs="Courier New"/>
          <w:color w:val="CC3300"/>
          <w:sz w:val="20"/>
          <w:szCs w:val="20"/>
        </w:rPr>
      </w:pPr>
      <w:ins w:id="678" w:author="EOS" w:date="2011-06-14T13:17:00Z">
        <w:r>
          <w:rPr>
            <w:rFonts w:ascii="Courier New" w:hAnsi="Courier New" w:cs="Courier New"/>
            <w:iCs/>
            <w:color w:val="CC3300"/>
            <w:sz w:val="20"/>
            <w:szCs w:val="20"/>
          </w:rPr>
          <w:t>NCUR</w:t>
        </w:r>
      </w:ins>
    </w:p>
    <w:p w:rsidR="007E3981" w:rsidRDefault="007E3981" w:rsidP="00A24C4A">
      <w:pPr>
        <w:ind w:firstLine="720"/>
        <w:rPr>
          <w:ins w:id="679" w:author="EOS" w:date="2011-06-14T13:18:00Z"/>
        </w:rPr>
      </w:pPr>
      <w:proofErr w:type="gramStart"/>
      <w:ins w:id="680" w:author="EOS" w:date="2011-06-14T13:17:00Z">
        <w:r>
          <w:t>Number of current locations (header)</w:t>
        </w:r>
      </w:ins>
      <w:ins w:id="681" w:author="EOS" w:date="2011-06-14T13:18:00Z">
        <w:r>
          <w:t>.</w:t>
        </w:r>
        <w:proofErr w:type="gramEnd"/>
      </w:ins>
    </w:p>
    <w:p w:rsidR="007E3981" w:rsidRPr="00E16524" w:rsidRDefault="007E3981" w:rsidP="00A24C4A">
      <w:pPr>
        <w:rPr>
          <w:ins w:id="682" w:author="EOS" w:date="2011-06-14T13:18:00Z"/>
          <w:rFonts w:ascii="Courier New" w:hAnsi="Courier New" w:cs="Courier New"/>
          <w:color w:val="CC3300"/>
          <w:sz w:val="20"/>
          <w:szCs w:val="20"/>
        </w:rPr>
      </w:pPr>
      <w:proofErr w:type="spellStart"/>
      <w:ins w:id="683" w:author="EOS" w:date="2011-06-14T13:18:00Z">
        <w:r>
          <w:rPr>
            <w:rFonts w:ascii="Courier New" w:hAnsi="Courier New" w:cs="Courier New"/>
            <w:iCs/>
            <w:color w:val="CC3300"/>
            <w:sz w:val="20"/>
            <w:szCs w:val="20"/>
          </w:rPr>
          <w:t>XAn</w:t>
        </w:r>
        <w:proofErr w:type="spellEnd"/>
        <w:r>
          <w:rPr>
            <w:rFonts w:ascii="Courier New" w:hAnsi="Courier New" w:cs="Courier New"/>
            <w:iCs/>
            <w:color w:val="CC3300"/>
            <w:sz w:val="20"/>
            <w:szCs w:val="20"/>
          </w:rPr>
          <w:t xml:space="preserve">, </w:t>
        </w:r>
        <w:proofErr w:type="spellStart"/>
        <w:r>
          <w:rPr>
            <w:rFonts w:ascii="Courier New" w:hAnsi="Courier New" w:cs="Courier New"/>
            <w:iCs/>
            <w:color w:val="CC3300"/>
            <w:sz w:val="20"/>
            <w:szCs w:val="20"/>
          </w:rPr>
          <w:t>XBn</w:t>
        </w:r>
        <w:proofErr w:type="spellEnd"/>
      </w:ins>
    </w:p>
    <w:p w:rsidR="007E3981" w:rsidRDefault="007E3981" w:rsidP="00A24C4A">
      <w:pPr>
        <w:ind w:left="720"/>
        <w:rPr>
          <w:ins w:id="684" w:author="EOS" w:date="2011-06-14T13:19:00Z"/>
        </w:rPr>
      </w:pPr>
      <w:ins w:id="685" w:author="EOS" w:date="2011-06-14T13:18:00Z">
        <w:r>
          <w:t xml:space="preserve">X positions of the </w:t>
        </w:r>
        <w:r>
          <w:rPr>
            <w:i/>
            <w:iCs/>
          </w:rPr>
          <w:t>n</w:t>
        </w:r>
        <w:r>
          <w:rPr>
            <w:vertAlign w:val="superscript"/>
          </w:rPr>
          <w:t>th</w:t>
        </w:r>
        <w:r>
          <w:t xml:space="preserve"> current electrodes in meters. </w:t>
        </w:r>
      </w:ins>
    </w:p>
    <w:p w:rsidR="007E3981" w:rsidRPr="00E16524" w:rsidRDefault="007E3981" w:rsidP="00A24C4A">
      <w:pPr>
        <w:rPr>
          <w:ins w:id="686" w:author="EOS" w:date="2011-06-14T13:19:00Z"/>
          <w:rFonts w:ascii="Courier New" w:hAnsi="Courier New" w:cs="Courier New"/>
          <w:color w:val="CC3300"/>
          <w:sz w:val="20"/>
          <w:szCs w:val="20"/>
        </w:rPr>
      </w:pPr>
      <w:proofErr w:type="spellStart"/>
      <w:ins w:id="687" w:author="EOS" w:date="2011-06-14T13:19:00Z">
        <w:r>
          <w:rPr>
            <w:rFonts w:ascii="Courier New" w:hAnsi="Courier New" w:cs="Courier New"/>
            <w:iCs/>
            <w:color w:val="CC3300"/>
            <w:sz w:val="20"/>
            <w:szCs w:val="20"/>
          </w:rPr>
          <w:t>ZAn</w:t>
        </w:r>
        <w:proofErr w:type="spellEnd"/>
        <w:r>
          <w:rPr>
            <w:rFonts w:ascii="Courier New" w:hAnsi="Courier New" w:cs="Courier New"/>
            <w:iCs/>
            <w:color w:val="CC3300"/>
            <w:sz w:val="20"/>
            <w:szCs w:val="20"/>
          </w:rPr>
          <w:t xml:space="preserve">, </w:t>
        </w:r>
        <w:proofErr w:type="spellStart"/>
        <w:r>
          <w:rPr>
            <w:rFonts w:ascii="Courier New" w:hAnsi="Courier New" w:cs="Courier New"/>
            <w:iCs/>
            <w:color w:val="CC3300"/>
            <w:sz w:val="20"/>
            <w:szCs w:val="20"/>
          </w:rPr>
          <w:t>ZBn</w:t>
        </w:r>
        <w:proofErr w:type="spellEnd"/>
      </w:ins>
    </w:p>
    <w:p w:rsidR="007E3981" w:rsidRDefault="007E3981">
      <w:pPr>
        <w:ind w:left="720"/>
        <w:rPr>
          <w:ins w:id="688" w:author="EOS" w:date="2011-06-14T13:19:00Z"/>
        </w:rPr>
      </w:pPr>
      <w:ins w:id="689" w:author="EOS" w:date="2011-06-14T13:19:00Z">
        <w:r>
          <w:t xml:space="preserve">Z positions of the </w:t>
        </w:r>
        <w:r>
          <w:rPr>
            <w:i/>
            <w:iCs/>
          </w:rPr>
          <w:t>n</w:t>
        </w:r>
        <w:r>
          <w:rPr>
            <w:vertAlign w:val="superscript"/>
          </w:rPr>
          <w:t>th</w:t>
        </w:r>
        <w:r>
          <w:t xml:space="preserve"> current electrodes in meters (for borehole data only). </w:t>
        </w:r>
      </w:ins>
    </w:p>
    <w:p w:rsidR="007E3981" w:rsidRPr="00E16524" w:rsidRDefault="007E3981" w:rsidP="00A24C4A">
      <w:pPr>
        <w:rPr>
          <w:ins w:id="690" w:author="EOS" w:date="2011-06-14T13:19:00Z"/>
          <w:rFonts w:ascii="Courier New" w:hAnsi="Courier New" w:cs="Courier New"/>
          <w:color w:val="CC3300"/>
          <w:sz w:val="20"/>
          <w:szCs w:val="20"/>
        </w:rPr>
      </w:pPr>
      <w:proofErr w:type="spellStart"/>
      <w:ins w:id="691" w:author="EOS" w:date="2011-06-14T13:19:00Z">
        <w:r>
          <w:rPr>
            <w:rFonts w:ascii="Courier New" w:hAnsi="Courier New" w:cs="Courier New"/>
            <w:iCs/>
            <w:color w:val="CC3300"/>
            <w:sz w:val="20"/>
            <w:szCs w:val="20"/>
          </w:rPr>
          <w:t>Nn</w:t>
        </w:r>
        <w:proofErr w:type="spellEnd"/>
      </w:ins>
    </w:p>
    <w:p w:rsidR="007E3981" w:rsidRDefault="007E3981">
      <w:pPr>
        <w:ind w:left="720"/>
        <w:rPr>
          <w:ins w:id="692" w:author="EOS" w:date="2011-06-14T13:18:00Z"/>
        </w:rPr>
      </w:pPr>
      <w:proofErr w:type="gramStart"/>
      <w:ins w:id="693" w:author="EOS" w:date="2011-06-14T13:20:00Z">
        <w:r>
          <w:t xml:space="preserve">Number of measurements of potential corresponding to source location </w:t>
        </w:r>
        <w:proofErr w:type="spellStart"/>
        <w:r w:rsidRPr="00766502">
          <w:rPr>
            <w:rFonts w:ascii="Courier New" w:hAnsi="Courier New" w:cs="Courier New"/>
            <w:iCs/>
            <w:color w:val="CC3300"/>
            <w:sz w:val="20"/>
            <w:szCs w:val="20"/>
          </w:rPr>
          <w:t>XAn</w:t>
        </w:r>
        <w:proofErr w:type="spellEnd"/>
        <w:r>
          <w:t xml:space="preserve"> and </w:t>
        </w:r>
        <w:proofErr w:type="spellStart"/>
        <w:r w:rsidRPr="00766502">
          <w:rPr>
            <w:rFonts w:ascii="Courier New" w:hAnsi="Courier New" w:cs="Courier New"/>
            <w:iCs/>
            <w:color w:val="CC3300"/>
            <w:sz w:val="20"/>
            <w:szCs w:val="20"/>
          </w:rPr>
          <w:t>XBn</w:t>
        </w:r>
        <w:proofErr w:type="spellEnd"/>
        <w:r>
          <w:t>.</w:t>
        </w:r>
      </w:ins>
      <w:proofErr w:type="gramEnd"/>
    </w:p>
    <w:p w:rsidR="007E3981" w:rsidRPr="00E16524" w:rsidRDefault="007E3981" w:rsidP="00A24C4A">
      <w:pPr>
        <w:rPr>
          <w:ins w:id="694" w:author="EOS" w:date="2011-06-14T13:20:00Z"/>
          <w:rFonts w:ascii="Courier New" w:hAnsi="Courier New" w:cs="Courier New"/>
          <w:color w:val="CC3300"/>
          <w:sz w:val="20"/>
          <w:szCs w:val="20"/>
        </w:rPr>
      </w:pPr>
      <w:proofErr w:type="spellStart"/>
      <w:ins w:id="695" w:author="EOS" w:date="2011-06-14T13:20:00Z">
        <w:r>
          <w:rPr>
            <w:rFonts w:ascii="Courier New" w:hAnsi="Courier New" w:cs="Courier New"/>
            <w:iCs/>
            <w:color w:val="CC3300"/>
            <w:sz w:val="20"/>
            <w:szCs w:val="20"/>
          </w:rPr>
          <w:t>XMi</w:t>
        </w:r>
        <w:proofErr w:type="spellEnd"/>
        <w:r>
          <w:rPr>
            <w:rFonts w:ascii="Courier New" w:hAnsi="Courier New" w:cs="Courier New"/>
            <w:iCs/>
            <w:color w:val="CC3300"/>
            <w:sz w:val="20"/>
            <w:szCs w:val="20"/>
          </w:rPr>
          <w:t xml:space="preserve">, </w:t>
        </w:r>
        <w:proofErr w:type="spellStart"/>
        <w:r>
          <w:rPr>
            <w:rFonts w:ascii="Courier New" w:hAnsi="Courier New" w:cs="Courier New"/>
            <w:iCs/>
            <w:color w:val="CC3300"/>
            <w:sz w:val="20"/>
            <w:szCs w:val="20"/>
          </w:rPr>
          <w:t>XNi</w:t>
        </w:r>
        <w:proofErr w:type="spellEnd"/>
      </w:ins>
    </w:p>
    <w:p w:rsidR="007E3981" w:rsidRDefault="007E3981" w:rsidP="00A24C4A">
      <w:pPr>
        <w:ind w:left="720"/>
        <w:rPr>
          <w:ins w:id="696" w:author="EOS" w:date="2011-06-14T13:20:00Z"/>
        </w:rPr>
      </w:pPr>
      <w:proofErr w:type="gramStart"/>
      <w:ins w:id="697" w:author="EOS" w:date="2011-06-14T13:20:00Z">
        <w:r>
          <w:t xml:space="preserve">X positions of the </w:t>
        </w:r>
        <w:proofErr w:type="spellStart"/>
        <w:r>
          <w:rPr>
            <w:i/>
            <w:iCs/>
          </w:rPr>
          <w:t>i</w:t>
        </w:r>
        <w:r>
          <w:rPr>
            <w:vertAlign w:val="superscript"/>
          </w:rPr>
          <w:t>th</w:t>
        </w:r>
        <w:proofErr w:type="spellEnd"/>
        <w:r>
          <w:t xml:space="preserve"> potential electrodes in </w:t>
        </w:r>
        <w:proofErr w:type="spellStart"/>
        <w:r>
          <w:t>metres</w:t>
        </w:r>
        <w:proofErr w:type="spellEnd"/>
        <w:r>
          <w:t xml:space="preserve"> for a given source location.</w:t>
        </w:r>
        <w:proofErr w:type="gramEnd"/>
        <w:r>
          <w:t xml:space="preserve"> There must be </w:t>
        </w:r>
        <w:proofErr w:type="spellStart"/>
        <w:r>
          <w:rPr>
            <w:i/>
            <w:iCs/>
          </w:rPr>
          <w:t>Nn</w:t>
        </w:r>
        <w:proofErr w:type="spellEnd"/>
        <w:r>
          <w:t xml:space="preserve"> potential locations for the </w:t>
        </w:r>
        <w:r>
          <w:rPr>
            <w:i/>
            <w:iCs/>
          </w:rPr>
          <w:t>n</w:t>
        </w:r>
        <w:r>
          <w:rPr>
            <w:vertAlign w:val="superscript"/>
          </w:rPr>
          <w:t>th</w:t>
        </w:r>
        <w:r>
          <w:t xml:space="preserve"> source location.</w:t>
        </w:r>
      </w:ins>
    </w:p>
    <w:p w:rsidR="007E3981" w:rsidRPr="00E16524" w:rsidRDefault="007E3981" w:rsidP="00A24C4A">
      <w:pPr>
        <w:rPr>
          <w:ins w:id="698" w:author="EOS" w:date="2011-06-14T13:20:00Z"/>
          <w:rFonts w:ascii="Courier New" w:hAnsi="Courier New" w:cs="Courier New"/>
          <w:color w:val="CC3300"/>
          <w:sz w:val="20"/>
          <w:szCs w:val="20"/>
        </w:rPr>
      </w:pPr>
      <w:proofErr w:type="spellStart"/>
      <w:ins w:id="699" w:author="EOS" w:date="2011-06-14T13:20:00Z">
        <w:r>
          <w:rPr>
            <w:rFonts w:ascii="Courier New" w:hAnsi="Courier New" w:cs="Courier New"/>
            <w:iCs/>
            <w:color w:val="CC3300"/>
            <w:sz w:val="20"/>
            <w:szCs w:val="20"/>
          </w:rPr>
          <w:t>ZMi</w:t>
        </w:r>
        <w:proofErr w:type="spellEnd"/>
        <w:r>
          <w:rPr>
            <w:rFonts w:ascii="Courier New" w:hAnsi="Courier New" w:cs="Courier New"/>
            <w:iCs/>
            <w:color w:val="CC3300"/>
            <w:sz w:val="20"/>
            <w:szCs w:val="20"/>
          </w:rPr>
          <w:t xml:space="preserve">, </w:t>
        </w:r>
      </w:ins>
      <w:proofErr w:type="spellStart"/>
      <w:ins w:id="700" w:author="EOS" w:date="2011-06-14T13:21:00Z">
        <w:r>
          <w:rPr>
            <w:rFonts w:ascii="Courier New" w:hAnsi="Courier New" w:cs="Courier New"/>
            <w:iCs/>
            <w:color w:val="CC3300"/>
            <w:sz w:val="20"/>
            <w:szCs w:val="20"/>
          </w:rPr>
          <w:t>Z</w:t>
        </w:r>
      </w:ins>
      <w:ins w:id="701" w:author="EOS" w:date="2011-06-14T13:20:00Z">
        <w:r>
          <w:rPr>
            <w:rFonts w:ascii="Courier New" w:hAnsi="Courier New" w:cs="Courier New"/>
            <w:iCs/>
            <w:color w:val="CC3300"/>
            <w:sz w:val="20"/>
            <w:szCs w:val="20"/>
          </w:rPr>
          <w:t>Ni</w:t>
        </w:r>
        <w:proofErr w:type="spellEnd"/>
      </w:ins>
    </w:p>
    <w:p w:rsidR="007E3981" w:rsidRDefault="007E3981" w:rsidP="00A24C4A">
      <w:pPr>
        <w:ind w:left="720"/>
        <w:rPr>
          <w:ins w:id="702" w:author="EOS" w:date="2011-06-14T13:22:00Z"/>
        </w:rPr>
      </w:pPr>
      <w:proofErr w:type="gramStart"/>
      <w:ins w:id="703" w:author="EOS" w:date="2011-06-14T13:22:00Z">
        <w:r>
          <w:t xml:space="preserve">Z positions of the </w:t>
        </w:r>
        <w:proofErr w:type="spellStart"/>
        <w:r>
          <w:rPr>
            <w:i/>
            <w:iCs/>
          </w:rPr>
          <w:t>i</w:t>
        </w:r>
        <w:r>
          <w:rPr>
            <w:vertAlign w:val="superscript"/>
          </w:rPr>
          <w:t>th</w:t>
        </w:r>
        <w:proofErr w:type="spellEnd"/>
        <w:r>
          <w:t xml:space="preserve"> potential electrodes in </w:t>
        </w:r>
        <w:proofErr w:type="spellStart"/>
        <w:r>
          <w:t>metres</w:t>
        </w:r>
        <w:proofErr w:type="spellEnd"/>
        <w:r>
          <w:t xml:space="preserve"> for a given source location (for borehole data only).</w:t>
        </w:r>
        <w:proofErr w:type="gramEnd"/>
      </w:ins>
    </w:p>
    <w:p w:rsidR="007E3981" w:rsidRPr="00E16524" w:rsidRDefault="007E3981" w:rsidP="00A24C4A">
      <w:pPr>
        <w:rPr>
          <w:ins w:id="704" w:author="EOS" w:date="2011-06-14T13:22:00Z"/>
          <w:rFonts w:ascii="Courier New" w:hAnsi="Courier New" w:cs="Courier New"/>
          <w:color w:val="CC3300"/>
          <w:sz w:val="20"/>
          <w:szCs w:val="20"/>
        </w:rPr>
      </w:pPr>
      <w:proofErr w:type="spellStart"/>
      <w:ins w:id="705" w:author="EOS" w:date="2011-06-14T13:23:00Z">
        <w:r>
          <w:rPr>
            <w:rFonts w:ascii="Courier New" w:hAnsi="Courier New" w:cs="Courier New"/>
            <w:iCs/>
            <w:color w:val="CC3300"/>
            <w:sz w:val="20"/>
            <w:szCs w:val="20"/>
          </w:rPr>
          <w:t>VALi</w:t>
        </w:r>
      </w:ins>
      <w:proofErr w:type="spellEnd"/>
    </w:p>
    <w:p w:rsidR="007E3981" w:rsidRDefault="007E3981" w:rsidP="00A24C4A">
      <w:pPr>
        <w:ind w:left="720"/>
        <w:rPr>
          <w:ins w:id="706" w:author="EOS" w:date="2011-06-14T13:23:00Z"/>
        </w:rPr>
      </w:pPr>
      <w:proofErr w:type="gramStart"/>
      <w:ins w:id="707" w:author="EOS" w:date="2011-07-02T18:53:00Z">
        <w:r>
          <w:lastRenderedPageBreak/>
          <w:t>M</w:t>
        </w:r>
      </w:ins>
      <w:ins w:id="708" w:author="EOS" w:date="2011-06-14T13:23:00Z">
        <w:r>
          <w:t xml:space="preserve">easured value in Volts for potential, or a dimensionless real number (not percentage) for apparent chargeability at the </w:t>
        </w:r>
        <w:proofErr w:type="spellStart"/>
        <w:r>
          <w:rPr>
            <w:i/>
            <w:iCs/>
          </w:rPr>
          <w:t>i</w:t>
        </w:r>
        <w:r>
          <w:rPr>
            <w:vertAlign w:val="superscript"/>
          </w:rPr>
          <w:t>th</w:t>
        </w:r>
        <w:proofErr w:type="spellEnd"/>
        <w:r>
          <w:t xml:space="preserve"> potential electrodes.</w:t>
        </w:r>
        <w:proofErr w:type="gramEnd"/>
        <w:r>
          <w:t xml:space="preserve"> (</w:t>
        </w:r>
        <w:r>
          <w:rPr>
            <w:b/>
            <w:bCs/>
          </w:rPr>
          <w:t>The potential value is always normalized to unit current amplitude.</w:t>
        </w:r>
        <w:r>
          <w:t>) There are four types of IP data generally in use; two gathered in the time domain and two gathered in the frequency domain. For small chargeabilities, as is nearly always the case for earth materials, all data types can be used as input for inversion, and resulting models will have chargeabilities in the same units.</w:t>
        </w:r>
      </w:ins>
    </w:p>
    <w:p w:rsidR="007E3981" w:rsidRPr="00E16524" w:rsidRDefault="007E3981" w:rsidP="00A24C4A">
      <w:pPr>
        <w:rPr>
          <w:ins w:id="709" w:author="EOS" w:date="2011-06-14T13:23:00Z"/>
          <w:rFonts w:ascii="Courier New" w:hAnsi="Courier New" w:cs="Courier New"/>
          <w:color w:val="CC3300"/>
          <w:sz w:val="20"/>
          <w:szCs w:val="20"/>
        </w:rPr>
      </w:pPr>
      <w:proofErr w:type="spellStart"/>
      <w:ins w:id="710" w:author="EOS" w:date="2011-06-14T13:23:00Z">
        <w:r>
          <w:rPr>
            <w:rFonts w:ascii="Courier New" w:hAnsi="Courier New" w:cs="Courier New"/>
            <w:iCs/>
            <w:color w:val="CC3300"/>
            <w:sz w:val="20"/>
            <w:szCs w:val="20"/>
          </w:rPr>
          <w:t>ERRi</w:t>
        </w:r>
        <w:proofErr w:type="spellEnd"/>
      </w:ins>
    </w:p>
    <w:p w:rsidR="007E3981" w:rsidRDefault="007E3981" w:rsidP="00A24C4A">
      <w:pPr>
        <w:ind w:left="720"/>
        <w:rPr>
          <w:ins w:id="711" w:author="EOS" w:date="2011-06-14T13:23:00Z"/>
        </w:rPr>
      </w:pPr>
      <w:proofErr w:type="gramStart"/>
      <w:ins w:id="712" w:author="EOS" w:date="2011-07-02T18:53:00Z">
        <w:r>
          <w:t>S</w:t>
        </w:r>
      </w:ins>
      <w:ins w:id="713" w:author="EOS" w:date="2011-06-14T13:23:00Z">
        <w:r>
          <w:t xml:space="preserve">tandard deviation of the datum </w:t>
        </w:r>
        <w:proofErr w:type="spellStart"/>
        <w:r w:rsidRPr="00766502">
          <w:rPr>
            <w:rFonts w:ascii="Courier New" w:hAnsi="Courier New" w:cs="Courier New"/>
            <w:iCs/>
            <w:color w:val="CC3300"/>
            <w:sz w:val="20"/>
            <w:szCs w:val="20"/>
          </w:rPr>
          <w:t>VALi</w:t>
        </w:r>
        <w:proofErr w:type="spellEnd"/>
        <w:r>
          <w:t>.</w:t>
        </w:r>
        <w:proofErr w:type="gramEnd"/>
        <w:r>
          <w:t xml:space="preserve"> This is an absolute value and should not be specified as a percentage. This value should always be positive. If the first datum does not have an error field (or the error field is commented out by placing a "!" before it), the default errors for the entire data set will be calculated from the data.</w:t>
        </w:r>
      </w:ins>
    </w:p>
    <w:p w:rsidR="007E3981" w:rsidRPr="00E16524" w:rsidDel="00A24C4A" w:rsidRDefault="007E3981" w:rsidP="00F849BC">
      <w:pPr>
        <w:pStyle w:val="Heading4"/>
        <w:rPr>
          <w:del w:id="714" w:author="EOS" w:date="2011-06-14T13:17:00Z"/>
          <w:rFonts w:ascii="Courier New" w:hAnsi="Courier New" w:cs="Courier New"/>
          <w:color w:val="CC3300"/>
          <w:sz w:val="20"/>
          <w:szCs w:val="20"/>
        </w:rPr>
      </w:pPr>
      <w:del w:id="715" w:author="EOS" w:date="2011-06-14T13:17:00Z">
        <w:r w:rsidDel="00A24C4A">
          <w:rPr>
            <w:rFonts w:ascii="Courier New" w:hAnsi="Courier New" w:cs="Courier New"/>
            <w:iCs/>
            <w:color w:val="CC3300"/>
            <w:sz w:val="20"/>
            <w:szCs w:val="20"/>
          </w:rPr>
          <w:delText>COMMON_CURRENT</w:delText>
        </w:r>
      </w:del>
    </w:p>
    <w:p w:rsidR="007E3981" w:rsidDel="00A24C4A" w:rsidRDefault="007E3981" w:rsidP="00F849BC">
      <w:pPr>
        <w:pStyle w:val="Heading4"/>
        <w:rPr>
          <w:del w:id="716" w:author="EOS" w:date="2011-06-14T13:17:00Z"/>
        </w:rPr>
      </w:pPr>
      <w:del w:id="717" w:author="EOS" w:date="2011-06-14T13:17:00Z">
        <w:r w:rsidDel="00A24C4A">
          <w:delText>Type of data format (header).</w:delText>
        </w:r>
      </w:del>
    </w:p>
    <w:p w:rsidR="007E3981" w:rsidRPr="00E16524" w:rsidDel="00A24C4A" w:rsidRDefault="007E3981" w:rsidP="00F849BC">
      <w:pPr>
        <w:pStyle w:val="Heading4"/>
        <w:rPr>
          <w:del w:id="718" w:author="EOS" w:date="2011-06-14T13:17:00Z"/>
          <w:rFonts w:ascii="Courier New" w:hAnsi="Courier New" w:cs="Courier New"/>
          <w:color w:val="CC3300"/>
          <w:sz w:val="20"/>
          <w:szCs w:val="20"/>
        </w:rPr>
      </w:pPr>
      <w:del w:id="719" w:author="EOS" w:date="2011-06-14T13:17:00Z">
        <w:r w:rsidRPr="00E16524" w:rsidDel="00A24C4A">
          <w:rPr>
            <w:rFonts w:ascii="Courier New" w:hAnsi="Courier New" w:cs="Courier New"/>
            <w:iCs/>
            <w:color w:val="CC3300"/>
            <w:sz w:val="20"/>
            <w:szCs w:val="20"/>
          </w:rPr>
          <w:delText>NCUR</w:delText>
        </w:r>
      </w:del>
    </w:p>
    <w:p w:rsidR="007E3981" w:rsidDel="00A24C4A" w:rsidRDefault="007E3981" w:rsidP="00F849BC">
      <w:pPr>
        <w:pStyle w:val="Heading4"/>
        <w:rPr>
          <w:del w:id="720" w:author="EOS" w:date="2011-06-14T13:18:00Z"/>
        </w:rPr>
      </w:pPr>
      <w:del w:id="721" w:author="EOS" w:date="2011-06-14T13:18:00Z">
        <w:r w:rsidDel="00A24C4A">
          <w:delText>number of current locations (header).</w:delText>
        </w:r>
      </w:del>
    </w:p>
    <w:p w:rsidR="007E3981" w:rsidRPr="00E16524" w:rsidDel="00A24C4A" w:rsidRDefault="007E3981" w:rsidP="00F849BC">
      <w:pPr>
        <w:pStyle w:val="Heading4"/>
        <w:rPr>
          <w:del w:id="722" w:author="EOS" w:date="2011-06-14T13:19:00Z"/>
          <w:rFonts w:ascii="Courier New" w:hAnsi="Courier New" w:cs="Courier New"/>
          <w:color w:val="CC3300"/>
          <w:sz w:val="20"/>
          <w:szCs w:val="20"/>
        </w:rPr>
      </w:pPr>
      <w:del w:id="723" w:author="EOS" w:date="2011-06-14T13:19:00Z">
        <w:r w:rsidRPr="00E16524" w:rsidDel="00A24C4A">
          <w:rPr>
            <w:rFonts w:ascii="Courier New" w:hAnsi="Courier New" w:cs="Courier New"/>
            <w:iCs/>
            <w:color w:val="CC3300"/>
            <w:sz w:val="20"/>
            <w:szCs w:val="20"/>
          </w:rPr>
          <w:delText>XAn, XBn</w:delText>
        </w:r>
      </w:del>
    </w:p>
    <w:p w:rsidR="007E3981" w:rsidDel="00A24C4A" w:rsidRDefault="007E3981" w:rsidP="00F849BC">
      <w:pPr>
        <w:pStyle w:val="Heading4"/>
        <w:rPr>
          <w:del w:id="724" w:author="EOS" w:date="2011-06-14T13:19:00Z"/>
        </w:rPr>
      </w:pPr>
      <w:del w:id="725" w:author="EOS" w:date="2011-06-14T13:19:00Z">
        <w:r w:rsidDel="00A24C4A">
          <w:delText xml:space="preserve">X positions of the </w:delText>
        </w:r>
        <w:r w:rsidDel="00A24C4A">
          <w:rPr>
            <w:i/>
            <w:iCs/>
          </w:rPr>
          <w:delText>n</w:delText>
        </w:r>
        <w:r w:rsidDel="00A24C4A">
          <w:rPr>
            <w:vertAlign w:val="superscript"/>
          </w:rPr>
          <w:delText>th</w:delText>
        </w:r>
        <w:r w:rsidDel="00A24C4A">
          <w:delText xml:space="preserve"> current electrodes in meters. </w:delText>
        </w:r>
      </w:del>
    </w:p>
    <w:p w:rsidR="007E3981" w:rsidRPr="00E16524" w:rsidDel="00A24C4A" w:rsidRDefault="007E3981" w:rsidP="00F849BC">
      <w:pPr>
        <w:pStyle w:val="Heading4"/>
        <w:rPr>
          <w:del w:id="726" w:author="EOS" w:date="2011-06-14T13:19:00Z"/>
          <w:rFonts w:ascii="Courier New" w:hAnsi="Courier New" w:cs="Courier New"/>
          <w:color w:val="CC3300"/>
          <w:sz w:val="20"/>
          <w:szCs w:val="20"/>
        </w:rPr>
      </w:pPr>
      <w:del w:id="727" w:author="EOS" w:date="2011-06-14T13:19:00Z">
        <w:r w:rsidDel="00A24C4A">
          <w:rPr>
            <w:rFonts w:ascii="Courier New" w:hAnsi="Courier New" w:cs="Courier New"/>
            <w:iCs/>
            <w:color w:val="CC3300"/>
            <w:sz w:val="20"/>
            <w:szCs w:val="20"/>
          </w:rPr>
          <w:delText>Z</w:delText>
        </w:r>
        <w:r w:rsidRPr="00E16524" w:rsidDel="00A24C4A">
          <w:rPr>
            <w:rFonts w:ascii="Courier New" w:hAnsi="Courier New" w:cs="Courier New"/>
            <w:iCs/>
            <w:color w:val="CC3300"/>
            <w:sz w:val="20"/>
            <w:szCs w:val="20"/>
          </w:rPr>
          <w:delText xml:space="preserve">An, </w:delText>
        </w:r>
        <w:r w:rsidDel="00A24C4A">
          <w:rPr>
            <w:rFonts w:ascii="Courier New" w:hAnsi="Courier New" w:cs="Courier New"/>
            <w:iCs/>
            <w:color w:val="CC3300"/>
            <w:sz w:val="20"/>
            <w:szCs w:val="20"/>
          </w:rPr>
          <w:delText>Z</w:delText>
        </w:r>
        <w:r w:rsidRPr="00E16524" w:rsidDel="00A24C4A">
          <w:rPr>
            <w:rFonts w:ascii="Courier New" w:hAnsi="Courier New" w:cs="Courier New"/>
            <w:iCs/>
            <w:color w:val="CC3300"/>
            <w:sz w:val="20"/>
            <w:szCs w:val="20"/>
          </w:rPr>
          <w:delText>Bn</w:delText>
        </w:r>
      </w:del>
    </w:p>
    <w:p w:rsidR="007E3981" w:rsidDel="00A24C4A" w:rsidRDefault="007E3981" w:rsidP="00F849BC">
      <w:pPr>
        <w:pStyle w:val="Heading4"/>
        <w:rPr>
          <w:del w:id="728" w:author="EOS" w:date="2011-06-14T13:19:00Z"/>
        </w:rPr>
      </w:pPr>
      <w:del w:id="729" w:author="EOS" w:date="2011-06-14T13:19:00Z">
        <w:r w:rsidDel="00A24C4A">
          <w:delText xml:space="preserve">Z positions of the </w:delText>
        </w:r>
        <w:r w:rsidDel="00A24C4A">
          <w:rPr>
            <w:i/>
            <w:iCs/>
          </w:rPr>
          <w:delText>n</w:delText>
        </w:r>
        <w:r w:rsidDel="00A24C4A">
          <w:rPr>
            <w:vertAlign w:val="superscript"/>
          </w:rPr>
          <w:delText>th</w:delText>
        </w:r>
        <w:r w:rsidDel="00A24C4A">
          <w:delText xml:space="preserve"> current electrodes in meters (for borehole data only). </w:delText>
        </w:r>
      </w:del>
    </w:p>
    <w:p w:rsidR="007E3981" w:rsidRPr="00E16524" w:rsidDel="00A24C4A" w:rsidRDefault="007E3981" w:rsidP="00F849BC">
      <w:pPr>
        <w:pStyle w:val="Heading4"/>
        <w:rPr>
          <w:del w:id="730" w:author="EOS" w:date="2011-06-14T13:20:00Z"/>
          <w:rFonts w:ascii="Courier New" w:hAnsi="Courier New" w:cs="Courier New"/>
          <w:color w:val="CC3300"/>
          <w:sz w:val="20"/>
          <w:szCs w:val="20"/>
        </w:rPr>
      </w:pPr>
      <w:del w:id="731" w:author="EOS" w:date="2011-06-14T13:20:00Z">
        <w:r w:rsidRPr="00E16524" w:rsidDel="00A24C4A">
          <w:rPr>
            <w:rFonts w:ascii="Courier New" w:hAnsi="Courier New" w:cs="Courier New"/>
            <w:iCs/>
            <w:color w:val="CC3300"/>
            <w:sz w:val="20"/>
            <w:szCs w:val="20"/>
          </w:rPr>
          <w:delText>Nn</w:delText>
        </w:r>
      </w:del>
    </w:p>
    <w:p w:rsidR="007E3981" w:rsidDel="00A24C4A" w:rsidRDefault="007E3981" w:rsidP="00F849BC">
      <w:pPr>
        <w:pStyle w:val="Heading4"/>
        <w:rPr>
          <w:del w:id="732" w:author="EOS" w:date="2011-06-14T13:20:00Z"/>
        </w:rPr>
      </w:pPr>
      <w:del w:id="733" w:author="EOS" w:date="2011-06-14T13:20:00Z">
        <w:r w:rsidDel="00A24C4A">
          <w:delText xml:space="preserve">number of measurements of potential corresponding to source location </w:delText>
        </w:r>
        <w:r w:rsidRPr="00766502" w:rsidDel="00A24C4A">
          <w:rPr>
            <w:rFonts w:ascii="Courier New" w:hAnsi="Courier New" w:cs="Courier New"/>
            <w:iCs/>
            <w:color w:val="CC3300"/>
            <w:sz w:val="20"/>
            <w:szCs w:val="20"/>
          </w:rPr>
          <w:delText>XAn</w:delText>
        </w:r>
        <w:r w:rsidDel="00A24C4A">
          <w:delText xml:space="preserve"> and </w:delText>
        </w:r>
        <w:r w:rsidRPr="00766502" w:rsidDel="00A24C4A">
          <w:rPr>
            <w:rFonts w:ascii="Courier New" w:hAnsi="Courier New" w:cs="Courier New"/>
            <w:iCs/>
            <w:color w:val="CC3300"/>
            <w:sz w:val="20"/>
            <w:szCs w:val="20"/>
          </w:rPr>
          <w:delText>XBn</w:delText>
        </w:r>
        <w:r w:rsidDel="00A24C4A">
          <w:delText>.</w:delText>
        </w:r>
      </w:del>
    </w:p>
    <w:p w:rsidR="007E3981" w:rsidRPr="00E16524" w:rsidDel="00A24C4A" w:rsidRDefault="007E3981" w:rsidP="00F849BC">
      <w:pPr>
        <w:pStyle w:val="Heading4"/>
        <w:rPr>
          <w:del w:id="734" w:author="EOS" w:date="2011-06-14T13:23:00Z"/>
          <w:rFonts w:ascii="Courier New" w:hAnsi="Courier New" w:cs="Courier New"/>
          <w:color w:val="CC3300"/>
          <w:sz w:val="20"/>
          <w:szCs w:val="20"/>
        </w:rPr>
      </w:pPr>
      <w:del w:id="735" w:author="EOS" w:date="2011-06-14T13:23:00Z">
        <w:r w:rsidRPr="00E16524" w:rsidDel="00A24C4A">
          <w:rPr>
            <w:rFonts w:ascii="Courier New" w:hAnsi="Courier New" w:cs="Courier New"/>
            <w:iCs/>
            <w:color w:val="CC3300"/>
            <w:sz w:val="20"/>
            <w:szCs w:val="20"/>
          </w:rPr>
          <w:delText>XMi, XNi</w:delText>
        </w:r>
      </w:del>
    </w:p>
    <w:p w:rsidR="007E3981" w:rsidDel="00A24C4A" w:rsidRDefault="007E3981" w:rsidP="00F849BC">
      <w:pPr>
        <w:pStyle w:val="Heading4"/>
        <w:rPr>
          <w:del w:id="736" w:author="EOS" w:date="2011-06-14T13:23:00Z"/>
        </w:rPr>
      </w:pPr>
      <w:del w:id="737" w:author="EOS" w:date="2011-06-14T13:23:00Z">
        <w:r w:rsidDel="00A24C4A">
          <w:delText xml:space="preserve">X positions of the </w:delText>
        </w:r>
        <w:r w:rsidDel="00A24C4A">
          <w:rPr>
            <w:i/>
            <w:iCs/>
          </w:rPr>
          <w:delText>i</w:delText>
        </w:r>
        <w:r w:rsidDel="00A24C4A">
          <w:rPr>
            <w:vertAlign w:val="superscript"/>
          </w:rPr>
          <w:delText>th</w:delText>
        </w:r>
        <w:r w:rsidDel="00A24C4A">
          <w:delText xml:space="preserve"> potential electrodes in metres for a given source location. There must be </w:delText>
        </w:r>
        <w:r w:rsidDel="00A24C4A">
          <w:rPr>
            <w:i/>
            <w:iCs/>
          </w:rPr>
          <w:delText>Nn</w:delText>
        </w:r>
        <w:r w:rsidDel="00A24C4A">
          <w:delText xml:space="preserve"> potential locations for the </w:delText>
        </w:r>
        <w:r w:rsidDel="00A24C4A">
          <w:rPr>
            <w:i/>
            <w:iCs/>
          </w:rPr>
          <w:delText>n</w:delText>
        </w:r>
        <w:r w:rsidDel="00A24C4A">
          <w:rPr>
            <w:vertAlign w:val="superscript"/>
          </w:rPr>
          <w:delText>th</w:delText>
        </w:r>
        <w:r w:rsidDel="00A24C4A">
          <w:delText xml:space="preserve"> source location.</w:delText>
        </w:r>
      </w:del>
    </w:p>
    <w:p w:rsidR="007E3981" w:rsidRPr="00E16524" w:rsidDel="00A24C4A" w:rsidRDefault="007E3981" w:rsidP="00F849BC">
      <w:pPr>
        <w:pStyle w:val="Heading4"/>
        <w:rPr>
          <w:del w:id="738" w:author="EOS" w:date="2011-06-14T13:23:00Z"/>
          <w:rFonts w:ascii="Courier New" w:hAnsi="Courier New" w:cs="Courier New"/>
          <w:color w:val="CC3300"/>
          <w:sz w:val="20"/>
          <w:szCs w:val="20"/>
        </w:rPr>
      </w:pPr>
      <w:del w:id="739" w:author="EOS" w:date="2011-06-14T13:23:00Z">
        <w:r w:rsidDel="00A24C4A">
          <w:rPr>
            <w:rFonts w:ascii="Courier New" w:hAnsi="Courier New" w:cs="Courier New"/>
            <w:iCs/>
            <w:color w:val="CC3300"/>
            <w:sz w:val="20"/>
            <w:szCs w:val="20"/>
          </w:rPr>
          <w:delText>Z</w:delText>
        </w:r>
        <w:r w:rsidRPr="00E16524" w:rsidDel="00A24C4A">
          <w:rPr>
            <w:rFonts w:ascii="Courier New" w:hAnsi="Courier New" w:cs="Courier New"/>
            <w:iCs/>
            <w:color w:val="CC3300"/>
            <w:sz w:val="20"/>
            <w:szCs w:val="20"/>
          </w:rPr>
          <w:delText xml:space="preserve">Mi, </w:delText>
        </w:r>
        <w:r w:rsidDel="00A24C4A">
          <w:rPr>
            <w:rFonts w:ascii="Courier New" w:hAnsi="Courier New" w:cs="Courier New"/>
            <w:iCs/>
            <w:color w:val="CC3300"/>
            <w:sz w:val="20"/>
            <w:szCs w:val="20"/>
          </w:rPr>
          <w:delText>Z</w:delText>
        </w:r>
        <w:r w:rsidRPr="00E16524" w:rsidDel="00A24C4A">
          <w:rPr>
            <w:rFonts w:ascii="Courier New" w:hAnsi="Courier New" w:cs="Courier New"/>
            <w:iCs/>
            <w:color w:val="CC3300"/>
            <w:sz w:val="20"/>
            <w:szCs w:val="20"/>
          </w:rPr>
          <w:delText>Ni</w:delText>
        </w:r>
      </w:del>
    </w:p>
    <w:p w:rsidR="007E3981" w:rsidDel="00A24C4A" w:rsidRDefault="007E3981" w:rsidP="00F849BC">
      <w:pPr>
        <w:pStyle w:val="Heading4"/>
        <w:rPr>
          <w:del w:id="740" w:author="EOS" w:date="2011-06-14T13:23:00Z"/>
        </w:rPr>
      </w:pPr>
      <w:del w:id="741" w:author="EOS" w:date="2011-06-14T13:23:00Z">
        <w:r w:rsidDel="00A24C4A">
          <w:delText xml:space="preserve">Z positions of the </w:delText>
        </w:r>
        <w:r w:rsidDel="00A24C4A">
          <w:rPr>
            <w:i/>
            <w:iCs/>
          </w:rPr>
          <w:delText>i</w:delText>
        </w:r>
        <w:r w:rsidDel="00A24C4A">
          <w:rPr>
            <w:vertAlign w:val="superscript"/>
          </w:rPr>
          <w:delText>th</w:delText>
        </w:r>
        <w:r w:rsidDel="00A24C4A">
          <w:delText xml:space="preserve"> potential electrodes in metres for a given source location (for borehole data only).</w:delText>
        </w:r>
      </w:del>
    </w:p>
    <w:p w:rsidR="007E3981" w:rsidRPr="00E16524" w:rsidDel="00A24C4A" w:rsidRDefault="007E3981" w:rsidP="00F849BC">
      <w:pPr>
        <w:pStyle w:val="Heading4"/>
        <w:rPr>
          <w:del w:id="742" w:author="EOS" w:date="2011-06-14T13:23:00Z"/>
          <w:rFonts w:ascii="Courier New" w:hAnsi="Courier New" w:cs="Courier New"/>
          <w:color w:val="CC3300"/>
          <w:sz w:val="20"/>
          <w:szCs w:val="20"/>
        </w:rPr>
      </w:pPr>
      <w:del w:id="743" w:author="EOS" w:date="2011-06-14T13:23:00Z">
        <w:r w:rsidRPr="00E16524" w:rsidDel="00A24C4A">
          <w:rPr>
            <w:rFonts w:ascii="Courier New" w:hAnsi="Courier New" w:cs="Courier New"/>
            <w:iCs/>
            <w:color w:val="CC3300"/>
            <w:sz w:val="20"/>
            <w:szCs w:val="20"/>
          </w:rPr>
          <w:delText>VALi</w:delText>
        </w:r>
      </w:del>
    </w:p>
    <w:p w:rsidR="007E3981" w:rsidDel="00A24C4A" w:rsidRDefault="007E3981" w:rsidP="00F849BC">
      <w:pPr>
        <w:pStyle w:val="Heading4"/>
        <w:rPr>
          <w:del w:id="744" w:author="EOS" w:date="2011-06-14T13:23:00Z"/>
        </w:rPr>
      </w:pPr>
      <w:del w:id="745" w:author="EOS" w:date="2011-06-14T13:23:00Z">
        <w:r w:rsidDel="00A24C4A">
          <w:delText xml:space="preserve">measured value in Volts for potential, or a dimensionless real number (not percentage) for apparent chargeability at the </w:delText>
        </w:r>
        <w:r w:rsidDel="00A24C4A">
          <w:rPr>
            <w:i/>
            <w:iCs/>
          </w:rPr>
          <w:delText>i</w:delText>
        </w:r>
        <w:r w:rsidDel="00A24C4A">
          <w:rPr>
            <w:vertAlign w:val="superscript"/>
          </w:rPr>
          <w:delText>th</w:delText>
        </w:r>
        <w:r w:rsidDel="00A24C4A">
          <w:delText xml:space="preserve"> potential electrodes. (</w:delText>
        </w:r>
        <w:r w:rsidDel="00A24C4A">
          <w:rPr>
            <w:b w:val="0"/>
            <w:bCs w:val="0"/>
          </w:rPr>
          <w:delText>The potential value is always normalized to unit current amplitude.</w:delText>
        </w:r>
        <w:r w:rsidDel="00A24C4A">
          <w:delText>) There are four types of IP data generally in use; two gathered in the time domain and two gathered in the frequency domain. For small chargeabilities, as is nearly always the case for earth materials, all data types can be used as input for inversion, and resulting models will have chargeabilities in the same units.</w:delText>
        </w:r>
      </w:del>
    </w:p>
    <w:p w:rsidR="007E3981" w:rsidRPr="00E16524" w:rsidDel="00A24C4A" w:rsidRDefault="007E3981" w:rsidP="00F849BC">
      <w:pPr>
        <w:pStyle w:val="Heading4"/>
        <w:rPr>
          <w:del w:id="746" w:author="EOS" w:date="2011-06-14T13:23:00Z"/>
          <w:rFonts w:ascii="Courier New" w:hAnsi="Courier New" w:cs="Courier New"/>
          <w:color w:val="CC3300"/>
          <w:sz w:val="20"/>
          <w:szCs w:val="20"/>
        </w:rPr>
      </w:pPr>
      <w:del w:id="747" w:author="EOS" w:date="2011-06-14T13:23:00Z">
        <w:r w:rsidRPr="00E16524" w:rsidDel="00A24C4A">
          <w:rPr>
            <w:rFonts w:ascii="Courier New" w:hAnsi="Courier New" w:cs="Courier New"/>
            <w:iCs/>
            <w:color w:val="CC3300"/>
            <w:sz w:val="20"/>
            <w:szCs w:val="20"/>
          </w:rPr>
          <w:delText>ERRi</w:delText>
        </w:r>
      </w:del>
    </w:p>
    <w:p w:rsidR="007E3981" w:rsidDel="00A24C4A" w:rsidRDefault="007E3981" w:rsidP="00F849BC">
      <w:pPr>
        <w:pStyle w:val="Heading4"/>
        <w:rPr>
          <w:del w:id="748" w:author="EOS" w:date="2011-06-14T13:23:00Z"/>
        </w:rPr>
      </w:pPr>
      <w:del w:id="749" w:author="EOS" w:date="2011-06-14T13:23:00Z">
        <w:r w:rsidDel="00A24C4A">
          <w:delText xml:space="preserve">standard deviation of the datum </w:delText>
        </w:r>
        <w:r w:rsidRPr="00766502" w:rsidDel="00A24C4A">
          <w:rPr>
            <w:rFonts w:ascii="Courier New" w:hAnsi="Courier New" w:cs="Courier New"/>
            <w:iCs/>
            <w:color w:val="CC3300"/>
            <w:sz w:val="20"/>
            <w:szCs w:val="20"/>
          </w:rPr>
          <w:delText>VALi</w:delText>
        </w:r>
        <w:r w:rsidDel="00A24C4A">
          <w:delText>. This is an absolute value and should not be specified as a percentage. This value should always be positive. If the first datum does not have an error field (or the error field is commented out by placing a "!" before it), the default errors for the entire data set will be calculated from the data.</w:delText>
        </w:r>
      </w:del>
    </w:p>
    <w:p w:rsidR="007E3981" w:rsidRDefault="007E3981" w:rsidP="00F849BC">
      <w:pPr>
        <w:pStyle w:val="Heading4"/>
      </w:pPr>
      <w:r>
        <w:t>Examples of the obs.dat file:</w:t>
      </w:r>
    </w:p>
    <w:p w:rsidR="007E3981" w:rsidRPr="000C232B" w:rsidRDefault="00962591" w:rsidP="00F849BC">
      <w:pPr>
        <w:rPr>
          <w:rFonts w:ascii="Times New Roman" w:hAnsi="Times New Roman"/>
          <w:sz w:val="24"/>
          <w:szCs w:val="24"/>
          <w:rPrChange w:id="750" w:author="EOS" w:date="2011-09-07T11:28:00Z">
            <w:rPr/>
          </w:rPrChange>
        </w:rPr>
      </w:pPr>
      <w:r w:rsidRPr="00962591">
        <w:rPr>
          <w:rFonts w:ascii="Times New Roman" w:hAnsi="Times New Roman"/>
          <w:sz w:val="24"/>
          <w:szCs w:val="24"/>
          <w:rPrChange w:id="751" w:author="EOS" w:date="2011-09-07T11:28:00Z">
            <w:rPr>
              <w:color w:val="0000FF"/>
              <w:u w:val="single"/>
            </w:rPr>
          </w:rPrChange>
        </w:rPr>
        <w:t>The following examples correspond to pole-dipole acquisition</w:t>
      </w:r>
      <w:del w:id="752" w:author="EOS" w:date="2011-06-13T15:08:00Z">
        <w:r w:rsidRPr="00962591">
          <w:rPr>
            <w:rFonts w:ascii="Times New Roman" w:hAnsi="Times New Roman"/>
            <w:sz w:val="24"/>
            <w:szCs w:val="24"/>
            <w:rPrChange w:id="753" w:author="EOS" w:date="2011-09-07T11:28:00Z">
              <w:rPr>
                <w:color w:val="0000FF"/>
                <w:u w:val="single"/>
              </w:rPr>
            </w:rPrChange>
          </w:rPr>
          <w:delText xml:space="preserve"> and having the potential electrodes on the left</w:delText>
        </w:r>
      </w:del>
      <w:r w:rsidRPr="00962591">
        <w:rPr>
          <w:rFonts w:ascii="Times New Roman" w:hAnsi="Times New Roman"/>
          <w:sz w:val="24"/>
          <w:szCs w:val="24"/>
          <w:rPrChange w:id="754" w:author="EOS" w:date="2011-09-07T11:28:00Z">
            <w:rPr>
              <w:color w:val="0000FF"/>
              <w:u w:val="single"/>
            </w:rPr>
          </w:rPrChange>
        </w:rPr>
        <w:t xml:space="preserve">. Note that the electrode configuration is the same as that in the </w:t>
      </w:r>
      <w:r w:rsidRPr="00962591">
        <w:rPr>
          <w:rFonts w:ascii="Times New Roman" w:hAnsi="Times New Roman"/>
          <w:sz w:val="24"/>
          <w:szCs w:val="24"/>
          <w:rPrChange w:id="755" w:author="EOS" w:date="2011-09-07T11:28:00Z">
            <w:rPr>
              <w:rStyle w:val="Hyperlink"/>
            </w:rPr>
          </w:rPrChange>
        </w:rPr>
        <w:fldChar w:fldCharType="begin"/>
      </w:r>
      <w:ins w:id="756" w:author="EOS" w:date="2011-08-02T16:38:00Z">
        <w:r w:rsidRPr="00962591">
          <w:rPr>
            <w:rFonts w:ascii="Times New Roman" w:hAnsi="Times New Roman"/>
            <w:sz w:val="24"/>
            <w:szCs w:val="24"/>
            <w:rPrChange w:id="757" w:author="EOS" w:date="2011-09-07T11:28:00Z">
              <w:rPr>
                <w:color w:val="0000FF"/>
                <w:u w:val="single"/>
              </w:rPr>
            </w:rPrChange>
          </w:rPr>
          <w:instrText>HYPERLINK  \l "_potgrid.dat"</w:instrText>
        </w:r>
      </w:ins>
      <w:del w:id="758" w:author="EOS" w:date="2011-08-02T16:38:00Z">
        <w:r w:rsidRPr="00962591">
          <w:rPr>
            <w:rFonts w:ascii="Times New Roman" w:hAnsi="Times New Roman"/>
            <w:sz w:val="24"/>
            <w:szCs w:val="24"/>
            <w:rPrChange w:id="759" w:author="EOS" w:date="2011-09-07T11:28:00Z">
              <w:rPr>
                <w:color w:val="0000FF"/>
                <w:u w:val="single"/>
              </w:rPr>
            </w:rPrChange>
          </w:rPr>
          <w:delInstrText xml:space="preserve"> HYPERLINK \l "potgriddat_elements" </w:delInstrText>
        </w:r>
      </w:del>
      <w:r w:rsidRPr="00962591">
        <w:rPr>
          <w:rFonts w:ascii="Times New Roman" w:hAnsi="Times New Roman"/>
          <w:sz w:val="24"/>
          <w:szCs w:val="24"/>
          <w:rPrChange w:id="760" w:author="EOS" w:date="2011-09-07T11:28:00Z">
            <w:rPr>
              <w:rStyle w:val="Hyperlink"/>
            </w:rPr>
          </w:rPrChange>
        </w:rPr>
        <w:fldChar w:fldCharType="separate"/>
      </w:r>
      <w:r w:rsidRPr="00962591">
        <w:rPr>
          <w:rStyle w:val="Hyperlink"/>
          <w:rFonts w:ascii="Times New Roman" w:hAnsi="Times New Roman"/>
          <w:sz w:val="24"/>
          <w:szCs w:val="24"/>
          <w:rPrChange w:id="761" w:author="EOS" w:date="2011-09-07T11:28:00Z">
            <w:rPr>
              <w:rStyle w:val="Hyperlink"/>
            </w:rPr>
          </w:rPrChange>
        </w:rPr>
        <w:t>potgrid.dat</w:t>
      </w:r>
      <w:r w:rsidRPr="00962591">
        <w:rPr>
          <w:rStyle w:val="Hyperlink"/>
          <w:rFonts w:ascii="Times New Roman" w:hAnsi="Times New Roman"/>
          <w:sz w:val="24"/>
          <w:szCs w:val="24"/>
          <w:rPrChange w:id="762" w:author="EOS" w:date="2011-09-07T11:28:00Z">
            <w:rPr>
              <w:rStyle w:val="Hyperlink"/>
            </w:rPr>
          </w:rPrChange>
        </w:rPr>
        <w:fldChar w:fldCharType="end"/>
      </w:r>
      <w:r w:rsidRPr="00962591">
        <w:rPr>
          <w:rFonts w:ascii="Times New Roman" w:hAnsi="Times New Roman"/>
          <w:sz w:val="24"/>
          <w:szCs w:val="24"/>
          <w:rPrChange w:id="763" w:author="EOS" w:date="2011-09-07T11:28:00Z">
            <w:rPr>
              <w:color w:val="0000FF"/>
              <w:u w:val="single"/>
            </w:rPr>
          </w:rPrChange>
        </w:rPr>
        <w:t xml:space="preserve"> example. </w:t>
      </w:r>
      <w:r w:rsidRPr="00962591">
        <w:rPr>
          <w:rFonts w:ascii="Times New Roman" w:hAnsi="Times New Roman"/>
          <w:sz w:val="24"/>
          <w:szCs w:val="24"/>
          <w:rPrChange w:id="764" w:author="EOS" w:date="2011-09-07T11:28:00Z">
            <w:rPr>
              <w:rStyle w:val="Hyperlink"/>
            </w:rPr>
          </w:rPrChange>
        </w:rPr>
        <w:fldChar w:fldCharType="begin"/>
      </w:r>
      <w:r w:rsidRPr="00962591">
        <w:rPr>
          <w:rFonts w:ascii="Times New Roman" w:hAnsi="Times New Roman"/>
          <w:sz w:val="24"/>
          <w:szCs w:val="24"/>
          <w:rPrChange w:id="765" w:author="EOS" w:date="2011-09-07T11:28:00Z">
            <w:rPr>
              <w:color w:val="0000FF"/>
              <w:u w:val="single"/>
            </w:rPr>
          </w:rPrChange>
        </w:rPr>
        <w:instrText xml:space="preserve"> HYPERLINK \l "Example01_obsdat" </w:instrText>
      </w:r>
      <w:r w:rsidRPr="00962591">
        <w:rPr>
          <w:rFonts w:ascii="Times New Roman" w:hAnsi="Times New Roman"/>
          <w:sz w:val="24"/>
          <w:szCs w:val="24"/>
          <w:rPrChange w:id="766" w:author="EOS" w:date="2011-09-07T11:28:00Z">
            <w:rPr>
              <w:rStyle w:val="Hyperlink"/>
            </w:rPr>
          </w:rPrChange>
        </w:rPr>
        <w:fldChar w:fldCharType="separate"/>
      </w:r>
      <w:proofErr w:type="gramStart"/>
      <w:r w:rsidRPr="00962591">
        <w:rPr>
          <w:rStyle w:val="Hyperlink"/>
          <w:rFonts w:ascii="Times New Roman" w:hAnsi="Times New Roman"/>
          <w:sz w:val="24"/>
          <w:szCs w:val="24"/>
          <w:rPrChange w:id="767" w:author="EOS" w:date="2011-09-07T11:28:00Z">
            <w:rPr>
              <w:rStyle w:val="Hyperlink"/>
            </w:rPr>
          </w:rPrChange>
        </w:rPr>
        <w:t>Example-1</w:t>
      </w:r>
      <w:r w:rsidRPr="00962591">
        <w:rPr>
          <w:rStyle w:val="Hyperlink"/>
          <w:rFonts w:ascii="Times New Roman" w:hAnsi="Times New Roman"/>
          <w:sz w:val="24"/>
          <w:szCs w:val="24"/>
          <w:rPrChange w:id="768" w:author="EOS" w:date="2011-09-07T11:28:00Z">
            <w:rPr>
              <w:rStyle w:val="Hyperlink"/>
            </w:rPr>
          </w:rPrChange>
        </w:rPr>
        <w:fldChar w:fldCharType="end"/>
      </w:r>
      <w:r w:rsidRPr="00962591">
        <w:rPr>
          <w:rFonts w:ascii="Times New Roman" w:hAnsi="Times New Roman"/>
          <w:sz w:val="24"/>
          <w:szCs w:val="24"/>
          <w:rPrChange w:id="769" w:author="EOS" w:date="2011-09-07T11:28:00Z">
            <w:rPr>
              <w:color w:val="0000FF"/>
              <w:u w:val="single"/>
            </w:rPr>
          </w:rPrChange>
        </w:rPr>
        <w:t xml:space="preserve"> , </w:t>
      </w:r>
      <w:del w:id="770" w:author="EOS" w:date="2011-09-07T11:17:00Z">
        <w:r w:rsidRPr="00962591" w:rsidDel="00F93BC8">
          <w:rPr>
            <w:rFonts w:ascii="Times New Roman" w:hAnsi="Times New Roman"/>
            <w:sz w:val="24"/>
            <w:szCs w:val="24"/>
            <w:rPrChange w:id="771" w:author="EOS" w:date="2011-09-07T11:28:00Z">
              <w:rPr>
                <w:rStyle w:val="Hyperlink"/>
              </w:rPr>
            </w:rPrChange>
          </w:rPr>
          <w:fldChar w:fldCharType="begin"/>
        </w:r>
        <w:r w:rsidRPr="00962591">
          <w:rPr>
            <w:rFonts w:ascii="Times New Roman" w:hAnsi="Times New Roman"/>
            <w:sz w:val="24"/>
            <w:szCs w:val="24"/>
            <w:rPrChange w:id="772" w:author="EOS" w:date="2011-09-07T11:28:00Z">
              <w:rPr>
                <w:color w:val="0000FF"/>
                <w:u w:val="single"/>
              </w:rPr>
            </w:rPrChange>
          </w:rPr>
          <w:delInstrText xml:space="preserve"> HYPERLINK \l "Example04_obsdat" </w:delInstrText>
        </w:r>
        <w:r w:rsidRPr="00962591" w:rsidDel="00F93BC8">
          <w:rPr>
            <w:rFonts w:ascii="Times New Roman" w:hAnsi="Times New Roman"/>
            <w:sz w:val="24"/>
            <w:szCs w:val="24"/>
            <w:rPrChange w:id="773" w:author="EOS" w:date="2011-09-07T11:28:00Z">
              <w:rPr>
                <w:rStyle w:val="Hyperlink"/>
              </w:rPr>
            </w:rPrChange>
          </w:rPr>
          <w:fldChar w:fldCharType="separate"/>
        </w:r>
        <w:r w:rsidRPr="00962591">
          <w:rPr>
            <w:rStyle w:val="Hyperlink"/>
            <w:rFonts w:ascii="Times New Roman" w:hAnsi="Times New Roman"/>
            <w:sz w:val="24"/>
            <w:szCs w:val="24"/>
            <w:rPrChange w:id="774" w:author="EOS" w:date="2011-09-07T11:28:00Z">
              <w:rPr>
                <w:rStyle w:val="Hyperlink"/>
              </w:rPr>
            </w:rPrChange>
          </w:rPr>
          <w:delText>example 3</w:delText>
        </w:r>
        <w:r w:rsidRPr="00962591" w:rsidDel="00F93BC8">
          <w:rPr>
            <w:rStyle w:val="Hyperlink"/>
            <w:rFonts w:ascii="Times New Roman" w:hAnsi="Times New Roman"/>
            <w:sz w:val="24"/>
            <w:szCs w:val="24"/>
            <w:rPrChange w:id="775" w:author="EOS" w:date="2011-09-07T11:28:00Z">
              <w:rPr>
                <w:rStyle w:val="Hyperlink"/>
              </w:rPr>
            </w:rPrChange>
          </w:rPr>
          <w:fldChar w:fldCharType="end"/>
        </w:r>
        <w:r w:rsidRPr="00962591">
          <w:rPr>
            <w:rFonts w:ascii="Times New Roman" w:hAnsi="Times New Roman"/>
            <w:sz w:val="24"/>
            <w:szCs w:val="24"/>
            <w:rPrChange w:id="776" w:author="EOS" w:date="2011-09-07T11:28:00Z">
              <w:rPr>
                <w:color w:val="0000FF"/>
                <w:u w:val="single"/>
              </w:rPr>
            </w:rPrChange>
          </w:rPr>
          <w:delText xml:space="preserve"> </w:delText>
        </w:r>
      </w:del>
      <w:r w:rsidRPr="00962591">
        <w:rPr>
          <w:rFonts w:ascii="Times New Roman" w:hAnsi="Times New Roman"/>
          <w:sz w:val="24"/>
          <w:szCs w:val="24"/>
          <w:rPrChange w:id="777" w:author="EOS" w:date="2011-09-07T11:28:00Z">
            <w:rPr>
              <w:color w:val="0000FF"/>
              <w:u w:val="single"/>
            </w:rPr>
          </w:rPrChange>
        </w:rPr>
        <w:t xml:space="preserve">and </w:t>
      </w:r>
      <w:del w:id="778" w:author="EOS" w:date="2011-09-07T11:18:00Z">
        <w:r w:rsidRPr="00962591" w:rsidDel="00F93BC8">
          <w:rPr>
            <w:rFonts w:ascii="Times New Roman" w:hAnsi="Times New Roman"/>
            <w:sz w:val="24"/>
            <w:szCs w:val="24"/>
            <w:rPrChange w:id="779" w:author="EOS" w:date="2011-09-07T11:28:00Z">
              <w:rPr>
                <w:rStyle w:val="Hyperlink"/>
              </w:rPr>
            </w:rPrChange>
          </w:rPr>
          <w:fldChar w:fldCharType="begin"/>
        </w:r>
        <w:r w:rsidRPr="00962591">
          <w:rPr>
            <w:rFonts w:ascii="Times New Roman" w:hAnsi="Times New Roman"/>
            <w:sz w:val="24"/>
            <w:szCs w:val="24"/>
            <w:rPrChange w:id="780" w:author="EOS" w:date="2011-09-07T11:28:00Z">
              <w:rPr>
                <w:color w:val="0000FF"/>
                <w:u w:val="single"/>
              </w:rPr>
            </w:rPrChange>
          </w:rPr>
          <w:delInstrText xml:space="preserve"> HYPERLINK \l "Example05_obsdat" </w:delInstrText>
        </w:r>
        <w:r w:rsidRPr="00962591" w:rsidDel="00F93BC8">
          <w:rPr>
            <w:rFonts w:ascii="Times New Roman" w:hAnsi="Times New Roman"/>
            <w:sz w:val="24"/>
            <w:szCs w:val="24"/>
            <w:rPrChange w:id="781" w:author="EOS" w:date="2011-09-07T11:28:00Z">
              <w:rPr>
                <w:rStyle w:val="Hyperlink"/>
              </w:rPr>
            </w:rPrChange>
          </w:rPr>
          <w:fldChar w:fldCharType="separate"/>
        </w:r>
        <w:r w:rsidRPr="00962591">
          <w:rPr>
            <w:rStyle w:val="Hyperlink"/>
            <w:rFonts w:ascii="Times New Roman" w:hAnsi="Times New Roman"/>
            <w:sz w:val="24"/>
            <w:szCs w:val="24"/>
            <w:rPrChange w:id="782" w:author="EOS" w:date="2011-09-07T11:28:00Z">
              <w:rPr>
                <w:rStyle w:val="Hyperlink"/>
              </w:rPr>
            </w:rPrChange>
          </w:rPr>
          <w:delText>example 5</w:delText>
        </w:r>
        <w:r w:rsidRPr="00962591" w:rsidDel="00F93BC8">
          <w:rPr>
            <w:rStyle w:val="Hyperlink"/>
            <w:rFonts w:ascii="Times New Roman" w:hAnsi="Times New Roman"/>
            <w:sz w:val="24"/>
            <w:szCs w:val="24"/>
            <w:rPrChange w:id="783" w:author="EOS" w:date="2011-09-07T11:28:00Z">
              <w:rPr>
                <w:rStyle w:val="Hyperlink"/>
              </w:rPr>
            </w:rPrChange>
          </w:rPr>
          <w:fldChar w:fldCharType="end"/>
        </w:r>
        <w:r w:rsidRPr="00962591">
          <w:rPr>
            <w:rFonts w:ascii="Times New Roman" w:hAnsi="Times New Roman"/>
            <w:sz w:val="24"/>
            <w:szCs w:val="24"/>
            <w:rPrChange w:id="784" w:author="EOS" w:date="2011-09-07T11:28:00Z">
              <w:rPr>
                <w:color w:val="0000FF"/>
                <w:u w:val="single"/>
              </w:rPr>
            </w:rPrChange>
          </w:rPr>
          <w:delText xml:space="preserve"> </w:delText>
        </w:r>
      </w:del>
      <w:ins w:id="785" w:author="EOS" w:date="2011-09-07T11:18:00Z">
        <w:r w:rsidRPr="00962591">
          <w:rPr>
            <w:rFonts w:ascii="Times New Roman" w:hAnsi="Times New Roman"/>
            <w:sz w:val="24"/>
            <w:szCs w:val="24"/>
            <w:rPrChange w:id="786" w:author="EOS" w:date="2011-09-07T11:28:00Z">
              <w:rPr>
                <w:rStyle w:val="Hyperlink"/>
              </w:rPr>
            </w:rPrChange>
          </w:rPr>
          <w:fldChar w:fldCharType="begin"/>
        </w:r>
        <w:r w:rsidRPr="00962591">
          <w:rPr>
            <w:rFonts w:ascii="Times New Roman" w:hAnsi="Times New Roman"/>
            <w:sz w:val="24"/>
            <w:szCs w:val="24"/>
            <w:rPrChange w:id="787" w:author="EOS" w:date="2011-09-07T11:28:00Z">
              <w:rPr>
                <w:color w:val="0000FF"/>
                <w:u w:val="single"/>
              </w:rPr>
            </w:rPrChange>
          </w:rPr>
          <w:instrText xml:space="preserve"> HYPERLINK \l "Example05_obsdat" </w:instrText>
        </w:r>
        <w:r w:rsidRPr="00962591">
          <w:rPr>
            <w:rFonts w:ascii="Times New Roman" w:hAnsi="Times New Roman"/>
            <w:sz w:val="24"/>
            <w:szCs w:val="24"/>
            <w:rPrChange w:id="788" w:author="EOS" w:date="2011-09-07T11:28:00Z">
              <w:rPr>
                <w:rStyle w:val="Hyperlink"/>
              </w:rPr>
            </w:rPrChange>
          </w:rPr>
          <w:fldChar w:fldCharType="separate"/>
        </w:r>
        <w:r w:rsidRPr="00962591">
          <w:rPr>
            <w:rStyle w:val="Hyperlink"/>
            <w:rFonts w:ascii="Times New Roman" w:hAnsi="Times New Roman"/>
            <w:sz w:val="24"/>
            <w:szCs w:val="24"/>
            <w:rPrChange w:id="789" w:author="EOS" w:date="2011-09-07T11:28:00Z">
              <w:rPr>
                <w:rStyle w:val="Hyperlink"/>
              </w:rPr>
            </w:rPrChange>
          </w:rPr>
          <w:t>example</w:t>
        </w:r>
        <w:proofErr w:type="gramEnd"/>
        <w:r w:rsidRPr="00962591">
          <w:rPr>
            <w:rStyle w:val="Hyperlink"/>
            <w:rFonts w:ascii="Times New Roman" w:hAnsi="Times New Roman"/>
            <w:sz w:val="24"/>
            <w:szCs w:val="24"/>
            <w:rPrChange w:id="790" w:author="EOS" w:date="2011-09-07T11:28:00Z">
              <w:rPr>
                <w:rStyle w:val="Hyperlink"/>
              </w:rPr>
            </w:rPrChange>
          </w:rPr>
          <w:t xml:space="preserve"> 4</w:t>
        </w:r>
        <w:r w:rsidRPr="00962591">
          <w:rPr>
            <w:rStyle w:val="Hyperlink"/>
            <w:rFonts w:ascii="Times New Roman" w:hAnsi="Times New Roman"/>
            <w:sz w:val="24"/>
            <w:szCs w:val="24"/>
            <w:rPrChange w:id="791" w:author="EOS" w:date="2011-09-07T11:28:00Z">
              <w:rPr>
                <w:rStyle w:val="Hyperlink"/>
              </w:rPr>
            </w:rPrChange>
          </w:rPr>
          <w:fldChar w:fldCharType="end"/>
        </w:r>
        <w:r w:rsidRPr="00962591">
          <w:rPr>
            <w:rFonts w:ascii="Times New Roman" w:hAnsi="Times New Roman"/>
            <w:sz w:val="24"/>
            <w:szCs w:val="24"/>
            <w:rPrChange w:id="792" w:author="EOS" w:date="2011-09-07T11:28:00Z">
              <w:rPr>
                <w:color w:val="0000FF"/>
                <w:u w:val="single"/>
              </w:rPr>
            </w:rPrChange>
          </w:rPr>
          <w:t xml:space="preserve"> </w:t>
        </w:r>
      </w:ins>
      <w:r w:rsidRPr="00962591">
        <w:rPr>
          <w:rFonts w:ascii="Times New Roman" w:hAnsi="Times New Roman"/>
          <w:sz w:val="24"/>
          <w:szCs w:val="24"/>
          <w:rPrChange w:id="793" w:author="EOS" w:date="2011-09-07T11:28:00Z">
            <w:rPr>
              <w:color w:val="0000FF"/>
              <w:u w:val="single"/>
            </w:rPr>
          </w:rPrChange>
        </w:rPr>
        <w:t xml:space="preserve">have user-supplied errors, while </w:t>
      </w:r>
      <w:r w:rsidRPr="00962591">
        <w:rPr>
          <w:rFonts w:ascii="Times New Roman" w:hAnsi="Times New Roman"/>
          <w:sz w:val="24"/>
          <w:szCs w:val="24"/>
          <w:rPrChange w:id="794" w:author="EOS" w:date="2011-09-07T11:28:00Z">
            <w:rPr>
              <w:rStyle w:val="Hyperlink"/>
            </w:rPr>
          </w:rPrChange>
        </w:rPr>
        <w:fldChar w:fldCharType="begin"/>
      </w:r>
      <w:r w:rsidRPr="00962591">
        <w:rPr>
          <w:rFonts w:ascii="Times New Roman" w:hAnsi="Times New Roman"/>
          <w:sz w:val="24"/>
          <w:szCs w:val="24"/>
          <w:rPrChange w:id="795" w:author="EOS" w:date="2011-09-07T11:28:00Z">
            <w:rPr>
              <w:color w:val="0000FF"/>
              <w:u w:val="single"/>
            </w:rPr>
          </w:rPrChange>
        </w:rPr>
        <w:instrText xml:space="preserve"> HYPERLINK \l "Example02_obsdat" </w:instrText>
      </w:r>
      <w:r w:rsidRPr="00962591">
        <w:rPr>
          <w:rFonts w:ascii="Times New Roman" w:hAnsi="Times New Roman"/>
          <w:sz w:val="24"/>
          <w:szCs w:val="24"/>
          <w:rPrChange w:id="796" w:author="EOS" w:date="2011-09-07T11:28:00Z">
            <w:rPr>
              <w:rStyle w:val="Hyperlink"/>
            </w:rPr>
          </w:rPrChange>
        </w:rPr>
        <w:fldChar w:fldCharType="separate"/>
      </w:r>
      <w:r w:rsidRPr="00962591">
        <w:rPr>
          <w:rStyle w:val="Hyperlink"/>
          <w:rFonts w:ascii="Times New Roman" w:hAnsi="Times New Roman"/>
          <w:sz w:val="24"/>
          <w:szCs w:val="24"/>
          <w:rPrChange w:id="797" w:author="EOS" w:date="2011-09-07T11:28:00Z">
            <w:rPr>
              <w:rStyle w:val="Hyperlink"/>
            </w:rPr>
          </w:rPrChange>
        </w:rPr>
        <w:t>example-2</w:t>
      </w:r>
      <w:r w:rsidRPr="00962591">
        <w:rPr>
          <w:rStyle w:val="Hyperlink"/>
          <w:rFonts w:ascii="Times New Roman" w:hAnsi="Times New Roman"/>
          <w:sz w:val="24"/>
          <w:szCs w:val="24"/>
          <w:rPrChange w:id="798" w:author="EOS" w:date="2011-09-07T11:28:00Z">
            <w:rPr>
              <w:rStyle w:val="Hyperlink"/>
            </w:rPr>
          </w:rPrChange>
        </w:rPr>
        <w:fldChar w:fldCharType="end"/>
      </w:r>
      <w:r w:rsidRPr="00962591">
        <w:rPr>
          <w:rFonts w:ascii="Times New Roman" w:hAnsi="Times New Roman"/>
          <w:sz w:val="24"/>
          <w:szCs w:val="24"/>
          <w:rPrChange w:id="799" w:author="EOS" w:date="2011-09-07T11:28:00Z">
            <w:rPr>
              <w:color w:val="0000FF"/>
              <w:u w:val="single"/>
            </w:rPr>
          </w:rPrChange>
        </w:rPr>
        <w:t xml:space="preserve"> and </w:t>
      </w:r>
      <w:ins w:id="800" w:author="EOS" w:date="2011-08-02T16:40:00Z">
        <w:r w:rsidRPr="00962591">
          <w:rPr>
            <w:rFonts w:ascii="Times New Roman" w:hAnsi="Times New Roman"/>
            <w:sz w:val="24"/>
            <w:szCs w:val="24"/>
            <w:rPrChange w:id="801" w:author="EOS" w:date="2011-09-07T11:28:00Z">
              <w:rPr>
                <w:color w:val="0000FF"/>
                <w:u w:val="single"/>
              </w:rPr>
            </w:rPrChange>
          </w:rPr>
          <w:fldChar w:fldCharType="begin"/>
        </w:r>
        <w:r w:rsidRPr="00962591">
          <w:rPr>
            <w:rFonts w:ascii="Times New Roman" w:hAnsi="Times New Roman"/>
            <w:sz w:val="24"/>
            <w:szCs w:val="24"/>
            <w:rPrChange w:id="802" w:author="EOS" w:date="2011-09-07T11:28:00Z">
              <w:rPr>
                <w:color w:val="0000FF"/>
                <w:u w:val="single"/>
              </w:rPr>
            </w:rPrChange>
          </w:rPr>
          <w:instrText xml:space="preserve"> HYPERLINK  \l "Example04_obsdat" </w:instrText>
        </w:r>
        <w:r w:rsidRPr="00962591">
          <w:rPr>
            <w:rFonts w:ascii="Times New Roman" w:hAnsi="Times New Roman"/>
            <w:sz w:val="24"/>
            <w:szCs w:val="24"/>
            <w:rPrChange w:id="803" w:author="EOS" w:date="2011-09-07T11:28:00Z">
              <w:rPr>
                <w:color w:val="0000FF"/>
                <w:u w:val="single"/>
              </w:rPr>
            </w:rPrChange>
          </w:rPr>
          <w:fldChar w:fldCharType="separate"/>
        </w:r>
        <w:r w:rsidR="007E3981" w:rsidRPr="000C232B">
          <w:rPr>
            <w:rStyle w:val="Hyperlink"/>
            <w:rFonts w:ascii="Times New Roman" w:hAnsi="Times New Roman"/>
            <w:sz w:val="24"/>
            <w:szCs w:val="24"/>
          </w:rPr>
          <w:t>example-</w:t>
        </w:r>
      </w:ins>
      <w:ins w:id="804" w:author="EOS" w:date="2011-09-07T11:18:00Z">
        <w:r w:rsidRPr="00962591">
          <w:rPr>
            <w:rStyle w:val="Hyperlink"/>
            <w:rFonts w:ascii="Times New Roman" w:hAnsi="Times New Roman"/>
            <w:sz w:val="24"/>
            <w:szCs w:val="24"/>
            <w:rPrChange w:id="805" w:author="EOS" w:date="2011-09-07T11:28:00Z">
              <w:rPr>
                <w:rStyle w:val="Hyperlink"/>
              </w:rPr>
            </w:rPrChange>
          </w:rPr>
          <w:t>3</w:t>
        </w:r>
      </w:ins>
      <w:ins w:id="806" w:author="EOS" w:date="2011-08-02T16:40:00Z">
        <w:r w:rsidRPr="00962591">
          <w:rPr>
            <w:rFonts w:ascii="Times New Roman" w:hAnsi="Times New Roman"/>
            <w:sz w:val="24"/>
            <w:szCs w:val="24"/>
            <w:rPrChange w:id="807" w:author="EOS" w:date="2011-09-07T11:28:00Z">
              <w:rPr>
                <w:color w:val="0000FF"/>
                <w:u w:val="single"/>
              </w:rPr>
            </w:rPrChange>
          </w:rPr>
          <w:fldChar w:fldCharType="end"/>
        </w:r>
      </w:ins>
      <w:r w:rsidRPr="00962591">
        <w:rPr>
          <w:rFonts w:ascii="Times New Roman" w:hAnsi="Times New Roman"/>
          <w:sz w:val="24"/>
          <w:szCs w:val="24"/>
          <w:rPrChange w:id="808" w:author="EOS" w:date="2011-09-07T11:28:00Z">
            <w:rPr>
              <w:color w:val="0000FF"/>
              <w:u w:val="single"/>
            </w:rPr>
          </w:rPrChange>
        </w:rPr>
        <w:t xml:space="preserve"> cause the inversion program to calculate the default errors. </w:t>
      </w:r>
      <w:bookmarkStart w:id="809" w:name="EX1"/>
      <w:bookmarkEnd w:id="809"/>
      <w:r w:rsidRPr="00962591">
        <w:rPr>
          <w:rFonts w:ascii="Times New Roman" w:hAnsi="Times New Roman"/>
          <w:sz w:val="24"/>
          <w:szCs w:val="24"/>
          <w:rPrChange w:id="810" w:author="EOS" w:date="2011-09-07T11:28:00Z">
            <w:rPr>
              <w:color w:val="0000FF"/>
              <w:u w:val="single"/>
            </w:rPr>
          </w:rPrChange>
        </w:rPr>
        <w:t xml:space="preserve"> </w:t>
      </w:r>
    </w:p>
    <w:p w:rsidR="007E3981" w:rsidRPr="00892855" w:rsidRDefault="007E3981" w:rsidP="00F849BC">
      <w:pPr>
        <w:pStyle w:val="NormalWeb"/>
        <w:rPr>
          <w:lang w:val="it-IT"/>
        </w:rPr>
      </w:pPr>
      <w:bookmarkStart w:id="811" w:name="Example01_obsdat"/>
      <w:r>
        <w:rPr>
          <w:b/>
          <w:bCs/>
        </w:rPr>
        <w:t>Example-1</w:t>
      </w:r>
      <w:bookmarkEnd w:id="811"/>
      <w:r>
        <w:rPr>
          <w:b/>
          <w:bCs/>
        </w:rPr>
        <w:t>:</w:t>
      </w:r>
      <w:r>
        <w:t xml:space="preserve"> Data errors are supplied by the user in column-6. </w:t>
      </w:r>
      <w:r w:rsidRPr="00892855">
        <w:rPr>
          <w:lang w:val="it-IT"/>
        </w:rPr>
        <w:t xml:space="preserve">("Standard" format) </w:t>
      </w:r>
    </w:p>
    <w:p w:rsidR="00F93BC8" w:rsidRDefault="007E3981" w:rsidP="00F93BC8">
      <w:pPr>
        <w:pStyle w:val="HTMLPreformatted"/>
        <w:rPr>
          <w:ins w:id="812" w:author="EOS" w:date="2011-09-07T11:18:00Z"/>
          <w:rStyle w:val="HTMLTypewriter"/>
          <w:color w:val="CC3300"/>
          <w:lang w:val="it-IT"/>
        </w:rPr>
      </w:pPr>
      <w:r w:rsidRPr="00892855">
        <w:rPr>
          <w:rStyle w:val="HTMLTypewriter"/>
          <w:color w:val="CC3300"/>
          <w:lang w:val="it-IT"/>
        </w:rPr>
        <w:t xml:space="preserve">   </w:t>
      </w:r>
      <w:r>
        <w:rPr>
          <w:rStyle w:val="HTMLTypewriter"/>
          <w:color w:val="CC3300"/>
          <w:lang w:val="it-IT"/>
        </w:rPr>
        <w:t xml:space="preserve"> </w:t>
      </w:r>
      <w:ins w:id="813" w:author="EOS" w:date="2011-09-07T11:18:00Z">
        <w:r w:rsidR="00F93BC8" w:rsidRPr="00F93BC8">
          <w:rPr>
            <w:rStyle w:val="HTMLTypewriter"/>
            <w:color w:val="CC3300"/>
            <w:lang w:val="it-IT"/>
          </w:rPr>
          <w:t>UBC-GIF DC Model</w:t>
        </w:r>
      </w:ins>
    </w:p>
    <w:p w:rsidR="007E3981" w:rsidDel="00F93BC8" w:rsidRDefault="007E3981" w:rsidP="00F93BC8">
      <w:pPr>
        <w:pStyle w:val="HTMLPreformatted"/>
        <w:rPr>
          <w:del w:id="814" w:author="EOS" w:date="2011-09-07T11:18:00Z"/>
          <w:rStyle w:val="HTMLTypewriter"/>
          <w:color w:val="CC3300"/>
          <w:lang w:val="it-IT"/>
        </w:rPr>
      </w:pPr>
      <w:del w:id="815" w:author="EOS" w:date="2011-09-07T11:18:00Z">
        <w:r w:rsidDel="00F93BC8">
          <w:rPr>
            <w:rStyle w:val="HTMLTypewriter"/>
            <w:color w:val="CC3300"/>
            <w:lang w:val="it-IT"/>
          </w:rPr>
          <w:delText>STANDARD</w:delText>
        </w:r>
      </w:del>
    </w:p>
    <w:p w:rsidR="007E3981" w:rsidDel="00F93BC8" w:rsidRDefault="007E3981" w:rsidP="00F93BC8">
      <w:pPr>
        <w:pStyle w:val="HTMLPreformatted"/>
        <w:rPr>
          <w:del w:id="816" w:author="EOS" w:date="2011-09-07T11:18:00Z"/>
          <w:rStyle w:val="HTMLTypewriter"/>
          <w:color w:val="CC3300"/>
          <w:lang w:val="it-IT"/>
        </w:rPr>
      </w:pPr>
      <w:del w:id="817" w:author="EOS" w:date="2011-09-07T11:18:00Z">
        <w:r w:rsidDel="00F93BC8">
          <w:rPr>
            <w:rStyle w:val="HTMLTypewriter"/>
            <w:color w:val="CC3300"/>
            <w:lang w:val="it-IT"/>
          </w:rPr>
          <w:delText xml:space="preserve">    124</w:delText>
        </w:r>
      </w:del>
    </w:p>
    <w:p w:rsidR="007E3981" w:rsidRPr="00892855" w:rsidRDefault="007E3981" w:rsidP="00F93BC8">
      <w:pPr>
        <w:pStyle w:val="HTMLPreformatted"/>
        <w:rPr>
          <w:rStyle w:val="HTMLTypewriter"/>
          <w:color w:val="CC3300"/>
          <w:lang w:val="it-IT"/>
        </w:rPr>
      </w:pPr>
      <w:r>
        <w:rPr>
          <w:rStyle w:val="HTMLTypewriter"/>
          <w:color w:val="CC3300"/>
          <w:lang w:val="it-IT"/>
        </w:rPr>
        <w:t xml:space="preserve">   </w:t>
      </w:r>
      <w:r w:rsidRPr="00892855">
        <w:rPr>
          <w:rStyle w:val="HTMLTypewriter"/>
          <w:color w:val="CC3300"/>
          <w:lang w:val="it-IT"/>
        </w:rPr>
        <w:t>-100.00   -100.00    -80.00    -70.00   8.47942E+00   4.31066E-01</w:t>
      </w:r>
    </w:p>
    <w:p w:rsidR="007E3981" w:rsidRPr="00892855" w:rsidRDefault="007E3981" w:rsidP="00F849BC">
      <w:pPr>
        <w:pStyle w:val="HTMLPreformatted"/>
        <w:rPr>
          <w:rStyle w:val="HTMLTypewriter"/>
          <w:color w:val="CC3300"/>
          <w:lang w:val="it-IT"/>
        </w:rPr>
      </w:pPr>
      <w:r w:rsidRPr="00892855">
        <w:rPr>
          <w:rStyle w:val="HTMLTypewriter"/>
          <w:color w:val="CC3300"/>
          <w:lang w:val="it-IT"/>
        </w:rPr>
        <w:t>   -100.00   -100.00    -70.00    -60.00   2.71912E+00   1.28015E-01</w:t>
      </w:r>
    </w:p>
    <w:p w:rsidR="007E3981" w:rsidRPr="00892855" w:rsidRDefault="007E3981" w:rsidP="00F849BC">
      <w:pPr>
        <w:pStyle w:val="HTMLPreformatted"/>
        <w:rPr>
          <w:rStyle w:val="HTMLTypewriter"/>
          <w:color w:val="CC3300"/>
          <w:lang w:val="it-IT"/>
        </w:rPr>
      </w:pPr>
      <w:r w:rsidRPr="00892855">
        <w:rPr>
          <w:rStyle w:val="HTMLTypewriter"/>
          <w:color w:val="CC3300"/>
          <w:lang w:val="it-IT"/>
        </w:rPr>
        <w:t>   -100.00   -100.00    -60.00    -50.00   1.14801E+00   5.61510E-02</w:t>
      </w:r>
    </w:p>
    <w:p w:rsidR="007E3981" w:rsidRPr="00892855" w:rsidRDefault="007E3981" w:rsidP="00F849BC">
      <w:pPr>
        <w:pStyle w:val="HTMLPreformatted"/>
        <w:rPr>
          <w:rStyle w:val="HTMLTypewriter"/>
          <w:color w:val="CC3300"/>
          <w:lang w:val="it-IT"/>
        </w:rPr>
      </w:pPr>
      <w:r w:rsidRPr="00892855">
        <w:rPr>
          <w:rStyle w:val="HTMLTypewriter"/>
          <w:color w:val="CC3300"/>
          <w:lang w:val="it-IT"/>
        </w:rPr>
        <w:t>   -100.00   -100.00    -50.00    -40.00   6.27136E-01   2.99415E-02</w:t>
      </w:r>
    </w:p>
    <w:p w:rsidR="007E3981" w:rsidRPr="00892855" w:rsidRDefault="007E3981" w:rsidP="00F849BC">
      <w:pPr>
        <w:pStyle w:val="HTMLPreformatted"/>
        <w:rPr>
          <w:rStyle w:val="HTMLTypewriter"/>
          <w:color w:val="CC3300"/>
          <w:lang w:val="it-IT"/>
        </w:rPr>
      </w:pPr>
      <w:r w:rsidRPr="00892855">
        <w:rPr>
          <w:rStyle w:val="HTMLTypewriter"/>
          <w:color w:val="CC3300"/>
          <w:lang w:val="it-IT"/>
        </w:rPr>
        <w:t>    -90.00    -90.00    -80.00    -70.00   4.98173E+01   2.66027E+00</w:t>
      </w:r>
    </w:p>
    <w:p w:rsidR="007E3981" w:rsidRPr="00892855" w:rsidRDefault="007E3981" w:rsidP="00F849BC">
      <w:pPr>
        <w:pStyle w:val="HTMLPreformatted"/>
        <w:rPr>
          <w:rStyle w:val="HTMLTypewriter"/>
          <w:color w:val="CC3300"/>
          <w:lang w:val="it-IT"/>
        </w:rPr>
      </w:pPr>
      <w:r w:rsidRPr="00892855">
        <w:rPr>
          <w:rStyle w:val="HTMLTypewriter"/>
          <w:color w:val="CC3300"/>
          <w:lang w:val="it-IT"/>
        </w:rPr>
        <w:t>    -90.00    -90.00    -70.00    -60.00   8.77796E+00   4.74392E-01</w:t>
      </w:r>
    </w:p>
    <w:p w:rsidR="007E3981" w:rsidRPr="008F7CCB" w:rsidRDefault="007E3981" w:rsidP="00F849BC">
      <w:pPr>
        <w:pStyle w:val="HTMLPreformatted"/>
        <w:rPr>
          <w:rStyle w:val="HTMLTypewriter"/>
          <w:color w:val="CC3300"/>
          <w:lang w:val="it-IT"/>
        </w:rPr>
      </w:pPr>
      <w:r w:rsidRPr="00892855">
        <w:rPr>
          <w:rStyle w:val="HTMLTypewriter"/>
          <w:color w:val="CC3300"/>
          <w:lang w:val="it-IT"/>
        </w:rPr>
        <w:t xml:space="preserve">    </w:t>
      </w:r>
      <w:r w:rsidRPr="008F7CCB">
        <w:rPr>
          <w:rStyle w:val="HTMLTypewriter"/>
          <w:color w:val="CC3300"/>
          <w:lang w:val="it-IT"/>
        </w:rPr>
        <w:t>-90.00    -90.00    -60.00    -50.00   2.80881E+00   1.36039E-01</w:t>
      </w:r>
    </w:p>
    <w:p w:rsidR="007E3981" w:rsidRDefault="007E3981" w:rsidP="00F849BC">
      <w:pPr>
        <w:pStyle w:val="HTMLPreformatted"/>
        <w:rPr>
          <w:rStyle w:val="HTMLTypewriter"/>
        </w:rPr>
      </w:pPr>
      <w:r w:rsidRPr="008F7CCB">
        <w:rPr>
          <w:rStyle w:val="HTMLTypewriter"/>
          <w:color w:val="CC3300"/>
          <w:lang w:val="it-IT"/>
        </w:rPr>
        <w:t xml:space="preserve">    </w:t>
      </w:r>
      <w:r w:rsidRPr="008F7CCB">
        <w:rPr>
          <w:rStyle w:val="HTMLTypewriter"/>
          <w:lang w:val="it-IT"/>
        </w:rPr>
        <w:t xml:space="preserve"> </w:t>
      </w:r>
      <w:r w:rsidRPr="003C4592">
        <w:rPr>
          <w:rStyle w:val="HTMLTypewriter"/>
          <w:color w:val="CC3300"/>
        </w:rPr>
        <w:t>:</w:t>
      </w:r>
      <w:r w:rsidRPr="00E06330">
        <w:t xml:space="preserve"> </w:t>
      </w:r>
      <w:r w:rsidR="00F24369">
        <w:pict>
          <v:rect id="_x0000_i1046" style="width:0;height:1.5pt" o:hralign="center" o:hrstd="t" o:hr="t" fillcolor="#a0a0a0" stroked="f"/>
        </w:pict>
      </w:r>
    </w:p>
    <w:p w:rsidR="007E3981" w:rsidRDefault="007E3981" w:rsidP="00F849BC">
      <w:pPr>
        <w:pStyle w:val="NormalWeb"/>
      </w:pPr>
      <w:bookmarkStart w:id="818" w:name="EX2"/>
      <w:bookmarkStart w:id="819" w:name="Example02_obsdat"/>
      <w:bookmarkEnd w:id="818"/>
      <w:r>
        <w:rPr>
          <w:b/>
          <w:bCs/>
        </w:rPr>
        <w:t>Example-2</w:t>
      </w:r>
      <w:bookmarkEnd w:id="819"/>
      <w:r>
        <w:rPr>
          <w:b/>
          <w:bCs/>
        </w:rPr>
        <w:t>:</w:t>
      </w:r>
      <w:r>
        <w:t xml:space="preserve"> Default errors are used. Column-6 is blank. </w:t>
      </w:r>
      <w:proofErr w:type="gramStart"/>
      <w:r>
        <w:t>("Standard" format)</w:t>
      </w:r>
      <w:ins w:id="820" w:author="EOS" w:date="2011-09-07T12:14:00Z">
        <w:r w:rsidR="006F582B">
          <w:t>.</w:t>
        </w:r>
        <w:proofErr w:type="gramEnd"/>
        <w:r w:rsidR="006F582B">
          <w:t xml:space="preserve"> IP data type 1 (chargeabilities).</w:t>
        </w:r>
      </w:ins>
      <w:r>
        <w:t xml:space="preserve"> </w:t>
      </w:r>
    </w:p>
    <w:p w:rsidR="00F93BC8" w:rsidRDefault="00F93BC8" w:rsidP="00F849BC">
      <w:pPr>
        <w:pStyle w:val="HTMLPreformatted"/>
        <w:rPr>
          <w:ins w:id="821" w:author="EOS" w:date="2011-09-07T12:13:00Z"/>
          <w:rStyle w:val="HTMLTypewriter"/>
          <w:color w:val="CC3300"/>
          <w:lang w:val="it-IT"/>
        </w:rPr>
      </w:pPr>
      <w:ins w:id="822" w:author="EOS" w:date="2011-09-07T11:18:00Z">
        <w:r>
          <w:rPr>
            <w:rStyle w:val="HTMLTypewriter"/>
            <w:color w:val="CC3300"/>
            <w:lang w:val="it-IT"/>
          </w:rPr>
          <w:t xml:space="preserve">    </w:t>
        </w:r>
        <w:r w:rsidRPr="00F93BC8">
          <w:rPr>
            <w:rStyle w:val="HTMLTypewriter"/>
            <w:color w:val="CC3300"/>
            <w:lang w:val="it-IT"/>
          </w:rPr>
          <w:t xml:space="preserve">UBC-GIF </w:t>
        </w:r>
      </w:ins>
      <w:ins w:id="823" w:author="EOS" w:date="2011-09-07T12:13:00Z">
        <w:r w:rsidR="006F582B">
          <w:rPr>
            <w:rStyle w:val="HTMLTypewriter"/>
            <w:color w:val="CC3300"/>
            <w:lang w:val="it-IT"/>
          </w:rPr>
          <w:t>IP</w:t>
        </w:r>
      </w:ins>
      <w:ins w:id="824" w:author="EOS" w:date="2011-09-07T11:18:00Z">
        <w:r w:rsidRPr="00F93BC8">
          <w:rPr>
            <w:rStyle w:val="HTMLTypewriter"/>
            <w:color w:val="CC3300"/>
            <w:lang w:val="it-IT"/>
          </w:rPr>
          <w:t xml:space="preserve"> Model</w:t>
        </w:r>
      </w:ins>
    </w:p>
    <w:p w:rsidR="006F582B" w:rsidRDefault="006F582B" w:rsidP="00F849BC">
      <w:pPr>
        <w:pStyle w:val="HTMLPreformatted"/>
        <w:rPr>
          <w:ins w:id="825" w:author="EOS" w:date="2011-09-07T11:18:00Z"/>
          <w:rStyle w:val="HTMLTypewriter"/>
          <w:color w:val="CC3300"/>
          <w:lang w:val="it-IT"/>
        </w:rPr>
      </w:pPr>
      <w:ins w:id="826" w:author="EOS" w:date="2011-09-07T12:13:00Z">
        <w:r>
          <w:rPr>
            <w:rStyle w:val="HTMLTypewriter"/>
            <w:color w:val="CC3300"/>
            <w:lang w:val="it-IT"/>
          </w:rPr>
          <w:t xml:space="preserve">    </w:t>
        </w:r>
      </w:ins>
      <w:ins w:id="827" w:author="EOS" w:date="2011-09-07T12:14:00Z">
        <w:r>
          <w:rPr>
            <w:iCs/>
            <w:color w:val="CC3300"/>
          </w:rPr>
          <w:t>IPTYPE=1</w:t>
        </w:r>
      </w:ins>
    </w:p>
    <w:p w:rsidR="007E3981" w:rsidDel="00F93BC8" w:rsidRDefault="007E3981" w:rsidP="00B57879">
      <w:pPr>
        <w:pStyle w:val="HTMLPreformatted"/>
        <w:rPr>
          <w:del w:id="828" w:author="EOS" w:date="2011-09-07T11:18:00Z"/>
          <w:rStyle w:val="HTMLTypewriter"/>
          <w:color w:val="CC3300"/>
          <w:lang w:val="it-IT"/>
        </w:rPr>
      </w:pPr>
      <w:del w:id="829" w:author="EOS" w:date="2011-09-07T11:18:00Z">
        <w:r w:rsidRPr="003C4592" w:rsidDel="00F93BC8">
          <w:rPr>
            <w:rStyle w:val="HTMLTypewriter"/>
            <w:color w:val="CC3300"/>
          </w:rPr>
          <w:delText>  </w:delText>
        </w:r>
        <w:r w:rsidDel="00F93BC8">
          <w:rPr>
            <w:rStyle w:val="HTMLTypewriter"/>
            <w:color w:val="CC3300"/>
          </w:rPr>
          <w:delText xml:space="preserve">  </w:delText>
        </w:r>
        <w:r w:rsidDel="00F93BC8">
          <w:rPr>
            <w:rStyle w:val="HTMLTypewriter"/>
            <w:color w:val="CC3300"/>
            <w:lang w:val="it-IT"/>
          </w:rPr>
          <w:delText>STANDARD</w:delText>
        </w:r>
      </w:del>
    </w:p>
    <w:p w:rsidR="007E3981" w:rsidDel="00F93BC8" w:rsidRDefault="007E3981" w:rsidP="00B57879">
      <w:pPr>
        <w:pStyle w:val="HTMLPreformatted"/>
        <w:rPr>
          <w:del w:id="830" w:author="EOS" w:date="2011-09-07T11:18:00Z"/>
          <w:rStyle w:val="HTMLTypewriter"/>
          <w:color w:val="CC3300"/>
          <w:lang w:val="it-IT"/>
        </w:rPr>
      </w:pPr>
      <w:del w:id="831" w:author="EOS" w:date="2011-09-07T11:18:00Z">
        <w:r w:rsidDel="00F93BC8">
          <w:rPr>
            <w:rStyle w:val="HTMLTypewriter"/>
            <w:color w:val="CC3300"/>
            <w:lang w:val="it-IT"/>
          </w:rPr>
          <w:delText xml:space="preserve">    124</w:delText>
        </w:r>
      </w:del>
    </w:p>
    <w:p w:rsidR="007E3981" w:rsidRPr="008F7CCB" w:rsidRDefault="007E3981" w:rsidP="00F849BC">
      <w:pPr>
        <w:pStyle w:val="HTMLPreformatted"/>
        <w:rPr>
          <w:rStyle w:val="HTMLTypewriter"/>
          <w:color w:val="CC3300"/>
          <w:lang w:val="it-IT"/>
        </w:rPr>
      </w:pPr>
      <w:r w:rsidRPr="008F7CCB">
        <w:rPr>
          <w:rStyle w:val="HTMLTypewriter"/>
          <w:color w:val="CC3300"/>
          <w:lang w:val="it-IT"/>
        </w:rPr>
        <w:t xml:space="preserve">   -100.00   -100.00    -80.00    -70.00   8.47942E+00</w:t>
      </w:r>
    </w:p>
    <w:p w:rsidR="007E3981" w:rsidRPr="008F7CCB" w:rsidRDefault="007E3981" w:rsidP="00F849BC">
      <w:pPr>
        <w:pStyle w:val="HTMLPreformatted"/>
        <w:rPr>
          <w:rStyle w:val="HTMLTypewriter"/>
          <w:color w:val="CC3300"/>
          <w:lang w:val="it-IT"/>
        </w:rPr>
      </w:pPr>
      <w:r w:rsidRPr="008F7CCB">
        <w:rPr>
          <w:rStyle w:val="HTMLTypewriter"/>
          <w:color w:val="CC3300"/>
          <w:lang w:val="it-IT"/>
        </w:rPr>
        <w:t>   -100.00   -100.00    -70.00    -60.00   2.71912E+00</w:t>
      </w:r>
    </w:p>
    <w:p w:rsidR="007E3981" w:rsidRPr="008F7CCB" w:rsidRDefault="007E3981" w:rsidP="00F849BC">
      <w:pPr>
        <w:pStyle w:val="HTMLPreformatted"/>
        <w:rPr>
          <w:rStyle w:val="HTMLTypewriter"/>
          <w:color w:val="CC3300"/>
          <w:lang w:val="it-IT"/>
        </w:rPr>
      </w:pPr>
      <w:r w:rsidRPr="008F7CCB">
        <w:rPr>
          <w:rStyle w:val="HTMLTypewriter"/>
          <w:color w:val="CC3300"/>
          <w:lang w:val="it-IT"/>
        </w:rPr>
        <w:t>   -100.00   -100.00    -60.00    -50.00   1.14801E+00</w:t>
      </w:r>
    </w:p>
    <w:p w:rsidR="007E3981" w:rsidRPr="008F7CCB" w:rsidRDefault="007E3981" w:rsidP="00F849BC">
      <w:pPr>
        <w:pStyle w:val="HTMLPreformatted"/>
        <w:rPr>
          <w:rStyle w:val="HTMLTypewriter"/>
          <w:color w:val="CC3300"/>
          <w:lang w:val="it-IT"/>
        </w:rPr>
      </w:pPr>
      <w:r w:rsidRPr="008F7CCB">
        <w:rPr>
          <w:rStyle w:val="HTMLTypewriter"/>
          <w:color w:val="CC3300"/>
          <w:lang w:val="it-IT"/>
        </w:rPr>
        <w:t>   -100.00   -100.00    -50.00    -40.00   6.27136E-01</w:t>
      </w:r>
    </w:p>
    <w:p w:rsidR="007E3981" w:rsidRPr="003C4592" w:rsidRDefault="007E3981" w:rsidP="00F849BC">
      <w:pPr>
        <w:pStyle w:val="HTMLPreformatted"/>
        <w:rPr>
          <w:rStyle w:val="HTMLTypewriter"/>
          <w:color w:val="CC3300"/>
        </w:rPr>
      </w:pPr>
      <w:r w:rsidRPr="008F7CCB">
        <w:rPr>
          <w:rStyle w:val="HTMLTypewriter"/>
          <w:color w:val="CC3300"/>
          <w:lang w:val="it-IT"/>
        </w:rPr>
        <w:t xml:space="preserve">   </w:t>
      </w:r>
      <w:r w:rsidRPr="003C4592">
        <w:rPr>
          <w:rStyle w:val="HTMLTypewriter"/>
          <w:color w:val="CC3300"/>
        </w:rPr>
        <w:t>-100.00   -100.00    -40.00    -30.00   2.88175E-01</w:t>
      </w:r>
    </w:p>
    <w:p w:rsidR="007E3981" w:rsidRPr="003C4592" w:rsidRDefault="007E3981" w:rsidP="00F849BC">
      <w:pPr>
        <w:pStyle w:val="HTMLPreformatted"/>
        <w:rPr>
          <w:rStyle w:val="HTMLTypewriter"/>
          <w:color w:val="CC3300"/>
        </w:rPr>
      </w:pPr>
      <w:r w:rsidRPr="003C4592">
        <w:rPr>
          <w:rStyle w:val="HTMLTypewriter"/>
          <w:color w:val="CC3300"/>
        </w:rPr>
        <w:t>    -90.00    -90.00    -80.00    -70.00   4.98173E+01</w:t>
      </w:r>
    </w:p>
    <w:p w:rsidR="007E3981" w:rsidRPr="003C4592" w:rsidRDefault="007E3981" w:rsidP="00F849BC">
      <w:pPr>
        <w:pStyle w:val="HTMLPreformatted"/>
        <w:rPr>
          <w:rStyle w:val="HTMLTypewriter"/>
          <w:color w:val="CC3300"/>
        </w:rPr>
      </w:pPr>
      <w:r w:rsidRPr="003C4592">
        <w:rPr>
          <w:rStyle w:val="HTMLTypewriter"/>
          <w:color w:val="CC3300"/>
        </w:rPr>
        <w:t>    -90.00    -90.00    -70.00    -60.00   8.77796E+00</w:t>
      </w:r>
    </w:p>
    <w:p w:rsidR="007E3981" w:rsidRPr="003C4592" w:rsidRDefault="007E3981" w:rsidP="00F849BC">
      <w:pPr>
        <w:pStyle w:val="HTMLPreformatted"/>
        <w:rPr>
          <w:rStyle w:val="HTMLTypewriter"/>
          <w:color w:val="CC3300"/>
        </w:rPr>
      </w:pPr>
      <w:r>
        <w:rPr>
          <w:rStyle w:val="HTMLTypewriter"/>
        </w:rPr>
        <w:t>    </w:t>
      </w:r>
      <w:r w:rsidRPr="003C4592">
        <w:rPr>
          <w:rStyle w:val="HTMLTypewriter"/>
          <w:color w:val="CC3300"/>
        </w:rPr>
        <w:t xml:space="preserve"> :</w:t>
      </w:r>
      <w:r w:rsidRPr="003C4592">
        <w:t xml:space="preserve"> </w:t>
      </w:r>
      <w:r w:rsidR="00F24369">
        <w:pict>
          <v:rect id="_x0000_i1047" style="width:0;height:1.5pt" o:hralign="center" o:hrstd="t" o:hr="t" fillcolor="#a0a0a0" stroked="f"/>
        </w:pict>
      </w:r>
    </w:p>
    <w:p w:rsidR="007E3981" w:rsidRPr="00892855" w:rsidDel="00F93BC8" w:rsidRDefault="007E3981" w:rsidP="00F849BC">
      <w:pPr>
        <w:pStyle w:val="NormalWeb"/>
        <w:rPr>
          <w:del w:id="832" w:author="EOS" w:date="2011-09-07T11:17:00Z"/>
          <w:lang w:val="it-IT"/>
        </w:rPr>
      </w:pPr>
      <w:bookmarkStart w:id="833" w:name="EX3"/>
      <w:bookmarkStart w:id="834" w:name="Example04_obsdat"/>
      <w:bookmarkStart w:id="835" w:name="Example03_obsdat"/>
      <w:bookmarkEnd w:id="833"/>
      <w:bookmarkEnd w:id="834"/>
      <w:del w:id="836" w:author="EOS" w:date="2011-09-07T11:17:00Z">
        <w:r w:rsidDel="00F93BC8">
          <w:rPr>
            <w:b/>
            <w:bCs/>
          </w:rPr>
          <w:delText>Example-</w:delText>
        </w:r>
        <w:bookmarkEnd w:id="835"/>
        <w:r w:rsidDel="00F93BC8">
          <w:rPr>
            <w:b/>
            <w:bCs/>
          </w:rPr>
          <w:delText>3:</w:delText>
        </w:r>
        <w:r w:rsidDel="00F93BC8">
          <w:delText xml:space="preserve"> Z locations are specified (borehole data) and user-defined errors are used. </w:delText>
        </w:r>
        <w:r w:rsidRPr="00892855" w:rsidDel="00F93BC8">
          <w:rPr>
            <w:lang w:val="it-IT"/>
          </w:rPr>
          <w:delText xml:space="preserve">("Standard" format) </w:delText>
        </w:r>
      </w:del>
    </w:p>
    <w:p w:rsidR="007E3981" w:rsidDel="00F93BC8" w:rsidRDefault="007E3981" w:rsidP="00B57879">
      <w:pPr>
        <w:pStyle w:val="HTMLPreformatted"/>
        <w:rPr>
          <w:del w:id="837" w:author="EOS" w:date="2011-09-07T11:17:00Z"/>
          <w:rStyle w:val="HTMLTypewriter"/>
          <w:color w:val="CC3300"/>
          <w:lang w:val="it-IT"/>
        </w:rPr>
      </w:pPr>
      <w:del w:id="838" w:author="EOS" w:date="2011-09-07T11:17:00Z">
        <w:r w:rsidDel="00F93BC8">
          <w:rPr>
            <w:rStyle w:val="HTMLTypewriter"/>
            <w:color w:val="CC3300"/>
            <w:lang w:val="it-IT"/>
          </w:rPr>
          <w:delText xml:space="preserve">    STANDARD</w:delText>
        </w:r>
      </w:del>
    </w:p>
    <w:p w:rsidR="007E3981" w:rsidDel="00F93BC8" w:rsidRDefault="007E3981" w:rsidP="00B57879">
      <w:pPr>
        <w:pStyle w:val="HTMLPreformatted"/>
        <w:rPr>
          <w:del w:id="839" w:author="EOS" w:date="2011-09-07T11:17:00Z"/>
          <w:rStyle w:val="HTMLTypewriter"/>
          <w:color w:val="CC3300"/>
          <w:lang w:val="it-IT"/>
        </w:rPr>
      </w:pPr>
      <w:del w:id="840" w:author="EOS" w:date="2011-09-07T11:17:00Z">
        <w:r w:rsidDel="00F93BC8">
          <w:rPr>
            <w:rStyle w:val="HTMLTypewriter"/>
            <w:color w:val="CC3300"/>
            <w:lang w:val="it-IT"/>
          </w:rPr>
          <w:delText xml:space="preserve">    124</w:delText>
        </w:r>
      </w:del>
    </w:p>
    <w:p w:rsidR="007E3981" w:rsidRPr="00892855" w:rsidDel="00F93BC8" w:rsidRDefault="007E3981" w:rsidP="00362954">
      <w:pPr>
        <w:pStyle w:val="HTMLPreformatted"/>
        <w:ind w:firstLine="450"/>
        <w:rPr>
          <w:del w:id="841" w:author="EOS" w:date="2011-09-07T11:17:00Z"/>
          <w:rStyle w:val="HTMLTypewriter"/>
          <w:color w:val="CC3300"/>
          <w:lang w:val="it-IT"/>
        </w:rPr>
      </w:pPr>
      <w:del w:id="842" w:author="EOS" w:date="2011-09-07T11:17:00Z">
        <w:r w:rsidRPr="00892855" w:rsidDel="00F93BC8">
          <w:rPr>
            <w:rStyle w:val="HTMLTypewriter"/>
            <w:color w:val="CC3300"/>
            <w:lang w:val="it-IT"/>
          </w:rPr>
          <w:delText>11050  500  11050  500  10900  500  10800  500  1.48E-01  1.04E-02</w:delText>
        </w:r>
      </w:del>
    </w:p>
    <w:p w:rsidR="007E3981" w:rsidRPr="00892855" w:rsidDel="00F93BC8" w:rsidRDefault="007E3981" w:rsidP="00362954">
      <w:pPr>
        <w:pStyle w:val="HTMLPreformatted"/>
        <w:ind w:firstLine="450"/>
        <w:rPr>
          <w:del w:id="843" w:author="EOS" w:date="2011-09-07T11:17:00Z"/>
          <w:rStyle w:val="HTMLTypewriter"/>
          <w:color w:val="CC3300"/>
          <w:lang w:val="it-IT"/>
        </w:rPr>
      </w:pPr>
      <w:del w:id="844" w:author="EOS" w:date="2011-09-07T11:17:00Z">
        <w:r w:rsidRPr="00892855" w:rsidDel="00F93BC8">
          <w:rPr>
            <w:rStyle w:val="HTMLTypewriter"/>
            <w:color w:val="CC3300"/>
            <w:lang w:val="it-IT"/>
          </w:rPr>
          <w:delText>11050  497  11050  497  11000  497  10900  497  5.01E-01  3.52E-02</w:delText>
        </w:r>
      </w:del>
    </w:p>
    <w:p w:rsidR="007E3981" w:rsidRPr="00892855" w:rsidDel="00F93BC8" w:rsidRDefault="007E3981" w:rsidP="00362954">
      <w:pPr>
        <w:pStyle w:val="HTMLPreformatted"/>
        <w:ind w:firstLine="450"/>
        <w:rPr>
          <w:del w:id="845" w:author="EOS" w:date="2011-09-07T11:17:00Z"/>
          <w:rStyle w:val="HTMLTypewriter"/>
          <w:color w:val="CC3300"/>
          <w:lang w:val="it-IT"/>
        </w:rPr>
      </w:pPr>
      <w:del w:id="846" w:author="EOS" w:date="2011-09-07T11:17:00Z">
        <w:r w:rsidRPr="00892855" w:rsidDel="00F93BC8">
          <w:rPr>
            <w:rStyle w:val="HTMLTypewriter"/>
            <w:color w:val="CC3300"/>
            <w:lang w:val="it-IT"/>
          </w:rPr>
          <w:delText>11150  493  11150  493  10900  493  10800  493  9.01E-02  6.41E-03</w:delText>
        </w:r>
      </w:del>
    </w:p>
    <w:p w:rsidR="007E3981" w:rsidRPr="00892855" w:rsidDel="00F93BC8" w:rsidRDefault="007E3981" w:rsidP="00362954">
      <w:pPr>
        <w:pStyle w:val="HTMLPreformatted"/>
        <w:ind w:firstLine="450"/>
        <w:rPr>
          <w:del w:id="847" w:author="EOS" w:date="2011-09-07T11:17:00Z"/>
          <w:rStyle w:val="HTMLTypewriter"/>
          <w:color w:val="CC3300"/>
          <w:lang w:val="it-IT"/>
        </w:rPr>
      </w:pPr>
      <w:del w:id="848" w:author="EOS" w:date="2011-09-07T11:17:00Z">
        <w:r w:rsidRPr="00892855" w:rsidDel="00F93BC8">
          <w:rPr>
            <w:rStyle w:val="HTMLTypewriter"/>
            <w:color w:val="CC3300"/>
            <w:lang w:val="it-IT"/>
          </w:rPr>
          <w:delText>11150  485  11150  485  11000  485  10900  485  1.94E-01  1.37E-02</w:delText>
        </w:r>
      </w:del>
    </w:p>
    <w:p w:rsidR="007E3981" w:rsidRPr="00892855" w:rsidDel="00F93BC8" w:rsidRDefault="007E3981" w:rsidP="00362954">
      <w:pPr>
        <w:pStyle w:val="HTMLPreformatted"/>
        <w:ind w:firstLine="450"/>
        <w:rPr>
          <w:del w:id="849" w:author="EOS" w:date="2011-09-07T11:17:00Z"/>
          <w:rStyle w:val="HTMLTypewriter"/>
          <w:color w:val="CC3300"/>
          <w:lang w:val="it-IT"/>
        </w:rPr>
      </w:pPr>
      <w:del w:id="850" w:author="EOS" w:date="2011-09-07T11:17:00Z">
        <w:r w:rsidRPr="00892855" w:rsidDel="00F93BC8">
          <w:rPr>
            <w:rStyle w:val="HTMLTypewriter"/>
            <w:color w:val="CC3300"/>
            <w:lang w:val="it-IT"/>
          </w:rPr>
          <w:delText>11150  480  11150  480  11100  480  11000  480  4.04E-01  2.84E-02</w:delText>
        </w:r>
      </w:del>
    </w:p>
    <w:p w:rsidR="007E3981" w:rsidRPr="00892855" w:rsidDel="00F93BC8" w:rsidRDefault="007E3981" w:rsidP="00362954">
      <w:pPr>
        <w:pStyle w:val="HTMLPreformatted"/>
        <w:ind w:firstLine="450"/>
        <w:rPr>
          <w:del w:id="851" w:author="EOS" w:date="2011-09-07T11:17:00Z"/>
          <w:rStyle w:val="HTMLTypewriter"/>
          <w:color w:val="CC3300"/>
          <w:lang w:val="it-IT"/>
        </w:rPr>
      </w:pPr>
      <w:del w:id="852" w:author="EOS" w:date="2011-09-07T11:17:00Z">
        <w:r w:rsidRPr="00892855" w:rsidDel="00F93BC8">
          <w:rPr>
            <w:rStyle w:val="HTMLTypewriter"/>
            <w:color w:val="CC3300"/>
            <w:lang w:val="it-IT"/>
          </w:rPr>
          <w:delText>11250  477  11250  477  10900  477  10800  477  5.10E-02  3.67E-03</w:delText>
        </w:r>
      </w:del>
    </w:p>
    <w:p w:rsidR="007E3981" w:rsidRPr="00892855" w:rsidDel="00F93BC8" w:rsidRDefault="007E3981" w:rsidP="00362954">
      <w:pPr>
        <w:pStyle w:val="HTMLPreformatted"/>
        <w:ind w:firstLine="450"/>
        <w:rPr>
          <w:del w:id="853" w:author="EOS" w:date="2011-09-07T11:17:00Z"/>
          <w:rStyle w:val="HTMLTypewriter"/>
          <w:color w:val="CC3300"/>
          <w:lang w:val="it-IT"/>
        </w:rPr>
      </w:pPr>
      <w:del w:id="854" w:author="EOS" w:date="2011-09-07T11:17:00Z">
        <w:r w:rsidRPr="00892855" w:rsidDel="00F93BC8">
          <w:rPr>
            <w:rStyle w:val="HTMLTypewriter"/>
            <w:color w:val="CC3300"/>
            <w:lang w:val="it-IT"/>
          </w:rPr>
          <w:delText>11250  472  11250  472  11000  472  10900  472  9.53E-02  6.77E-03</w:delText>
        </w:r>
      </w:del>
    </w:p>
    <w:p w:rsidR="007E3981" w:rsidRPr="00892855" w:rsidDel="00F93BC8" w:rsidRDefault="007E3981" w:rsidP="00362954">
      <w:pPr>
        <w:pStyle w:val="HTMLPreformatted"/>
        <w:ind w:firstLine="450"/>
        <w:rPr>
          <w:del w:id="855" w:author="EOS" w:date="2011-09-07T11:17:00Z"/>
          <w:rStyle w:val="HTMLTypewriter"/>
          <w:color w:val="CC3300"/>
          <w:lang w:val="it-IT"/>
        </w:rPr>
      </w:pPr>
      <w:del w:id="856" w:author="EOS" w:date="2011-09-07T11:17:00Z">
        <w:r w:rsidRPr="00892855" w:rsidDel="00F93BC8">
          <w:rPr>
            <w:rStyle w:val="HTMLTypewriter"/>
            <w:color w:val="CC3300"/>
            <w:lang w:val="it-IT"/>
          </w:rPr>
          <w:delText xml:space="preserve">11250  461  11250  461  11100  461  11000  461  1.15E-01  8.17E-03 </w:delText>
        </w:r>
      </w:del>
    </w:p>
    <w:p w:rsidR="007E3981" w:rsidRPr="00892855" w:rsidDel="00F93BC8" w:rsidRDefault="007E3981" w:rsidP="00235DB2">
      <w:pPr>
        <w:pStyle w:val="HTMLPreformatted"/>
        <w:rPr>
          <w:del w:id="857" w:author="EOS" w:date="2011-09-07T11:17:00Z"/>
          <w:color w:val="CC3300"/>
          <w:lang w:val="it-IT"/>
        </w:rPr>
      </w:pPr>
      <w:del w:id="858" w:author="EOS" w:date="2011-09-07T11:17:00Z">
        <w:r w:rsidRPr="00892855" w:rsidDel="00F93BC8">
          <w:rPr>
            <w:rStyle w:val="HTMLTypewriter"/>
            <w:color w:val="CC3300"/>
            <w:lang w:val="it-IT"/>
          </w:rPr>
          <w:delText xml:space="preserve">    :</w:delText>
        </w:r>
        <w:bookmarkStart w:id="859" w:name="potgriddat_elements"/>
        <w:r w:rsidR="00F24369">
          <w:pict>
            <v:rect id="_x0000_i1048" style="width:0;height:1.5pt" o:hralign="center" o:hrstd="t" o:hr="t" fillcolor="#a0a0a0" stroked="f"/>
          </w:pict>
        </w:r>
      </w:del>
    </w:p>
    <w:p w:rsidR="007E3981" w:rsidRPr="00892855" w:rsidRDefault="007E3981" w:rsidP="00362954">
      <w:pPr>
        <w:pStyle w:val="NormalWeb"/>
        <w:rPr>
          <w:lang w:val="it-IT"/>
        </w:rPr>
      </w:pPr>
      <w:r w:rsidRPr="00892855">
        <w:rPr>
          <w:b/>
          <w:bCs/>
          <w:lang w:val="it-IT"/>
        </w:rPr>
        <w:t>Example-</w:t>
      </w:r>
      <w:del w:id="860" w:author="EOS" w:date="2011-09-07T11:17:00Z">
        <w:r w:rsidRPr="00892855" w:rsidDel="00F93BC8">
          <w:rPr>
            <w:b/>
            <w:bCs/>
            <w:lang w:val="it-IT"/>
          </w:rPr>
          <w:delText>4</w:delText>
        </w:r>
      </w:del>
      <w:ins w:id="861" w:author="EOS" w:date="2011-09-07T11:17:00Z">
        <w:r w:rsidR="00F93BC8">
          <w:rPr>
            <w:b/>
            <w:bCs/>
            <w:lang w:val="it-IT"/>
          </w:rPr>
          <w:t>3</w:t>
        </w:r>
      </w:ins>
      <w:r w:rsidRPr="00892855">
        <w:rPr>
          <w:b/>
          <w:bCs/>
          <w:lang w:val="it-IT"/>
        </w:rPr>
        <w:t>:</w:t>
      </w:r>
      <w:r w:rsidRPr="00892855">
        <w:rPr>
          <w:lang w:val="it-IT"/>
        </w:rPr>
        <w:t xml:space="preserve"> default errors are used. </w:t>
      </w:r>
      <w:r>
        <w:t xml:space="preserve">The column-4 of the first datum is commented out by an "!". This allows the user to override any previously assigned errors. </w:t>
      </w:r>
      <w:r w:rsidRPr="00892855">
        <w:rPr>
          <w:lang w:val="it-IT"/>
        </w:rPr>
        <w:t xml:space="preserve">("Common-current" format) </w:t>
      </w:r>
    </w:p>
    <w:p w:rsidR="007E3981" w:rsidRDefault="007E3981" w:rsidP="00362954">
      <w:pPr>
        <w:pStyle w:val="HTMLPreformatted"/>
        <w:rPr>
          <w:rStyle w:val="HTMLTypewriter"/>
          <w:color w:val="CC3300"/>
          <w:lang w:val="it-IT"/>
        </w:rPr>
      </w:pPr>
      <w:r>
        <w:rPr>
          <w:rStyle w:val="HTMLTypewriter"/>
          <w:color w:val="CC3300"/>
          <w:lang w:val="it-IT"/>
        </w:rPr>
        <w:t xml:space="preserve">    </w:t>
      </w:r>
      <w:del w:id="862" w:author="EOS" w:date="2011-09-07T11:30:00Z">
        <w:r w:rsidDel="00692186">
          <w:rPr>
            <w:rStyle w:val="HTMLTypewriter"/>
            <w:color w:val="CC3300"/>
            <w:lang w:val="it-IT"/>
          </w:rPr>
          <w:delText xml:space="preserve"> </w:delText>
        </w:r>
      </w:del>
      <w:r>
        <w:rPr>
          <w:rStyle w:val="HTMLTypewriter"/>
          <w:color w:val="CC3300"/>
          <w:lang w:val="it-IT"/>
        </w:rPr>
        <w:t>COMMON_CURRENT</w:t>
      </w:r>
    </w:p>
    <w:p w:rsidR="007E3981" w:rsidRPr="00892855" w:rsidRDefault="007E3981" w:rsidP="00362954">
      <w:pPr>
        <w:pStyle w:val="HTMLPreformatted"/>
        <w:rPr>
          <w:rStyle w:val="HTMLTypewriter"/>
          <w:color w:val="CC3300"/>
          <w:lang w:val="it-IT"/>
        </w:rPr>
      </w:pPr>
      <w:r w:rsidRPr="00892855">
        <w:rPr>
          <w:rStyle w:val="HTMLTypewriter"/>
          <w:color w:val="CC3300"/>
          <w:lang w:val="it-IT"/>
        </w:rPr>
        <w:t xml:space="preserve">   </w:t>
      </w:r>
      <w:r>
        <w:rPr>
          <w:rStyle w:val="HTMLTypewriter"/>
          <w:color w:val="CC3300"/>
          <w:lang w:val="it-IT"/>
        </w:rPr>
        <w:t xml:space="preserve">  </w:t>
      </w:r>
      <w:r w:rsidRPr="00892855">
        <w:rPr>
          <w:rStyle w:val="HTMLTypewriter"/>
          <w:color w:val="CC3300"/>
          <w:lang w:val="it-IT"/>
        </w:rPr>
        <w:t>17 </w:t>
      </w:r>
    </w:p>
    <w:p w:rsidR="007E3981" w:rsidRPr="00892855" w:rsidRDefault="007E3981" w:rsidP="00362954">
      <w:pPr>
        <w:pStyle w:val="HTMLPreformatted"/>
        <w:rPr>
          <w:rStyle w:val="HTMLTypewriter"/>
          <w:color w:val="CC3300"/>
          <w:lang w:val="it-IT"/>
        </w:rPr>
      </w:pPr>
      <w:r w:rsidRPr="00892855">
        <w:rPr>
          <w:rStyle w:val="HTMLTypewriter"/>
          <w:color w:val="CC3300"/>
          <w:lang w:val="it-IT"/>
        </w:rPr>
        <w:t>   -100.00   -100.00    3</w:t>
      </w:r>
    </w:p>
    <w:p w:rsidR="007E3981" w:rsidRPr="00892855" w:rsidRDefault="007E3981" w:rsidP="00362954">
      <w:pPr>
        <w:pStyle w:val="HTMLPreformatted"/>
        <w:rPr>
          <w:rStyle w:val="HTMLTypewriter"/>
          <w:color w:val="CC3300"/>
          <w:lang w:val="it-IT"/>
        </w:rPr>
      </w:pPr>
      <w:r w:rsidRPr="00892855">
        <w:rPr>
          <w:rStyle w:val="HTMLTypewriter"/>
          <w:color w:val="CC3300"/>
          <w:lang w:val="it-IT"/>
        </w:rPr>
        <w:t>    -80.00    -70.00   0.847942E+01  ! 0.431066E+00</w:t>
      </w:r>
    </w:p>
    <w:p w:rsidR="007E3981" w:rsidRPr="00892855" w:rsidRDefault="007E3981" w:rsidP="00362954">
      <w:pPr>
        <w:pStyle w:val="HTMLPreformatted"/>
        <w:rPr>
          <w:rStyle w:val="HTMLTypewriter"/>
          <w:color w:val="CC3300"/>
          <w:lang w:val="it-IT"/>
        </w:rPr>
      </w:pPr>
      <w:r w:rsidRPr="00892855">
        <w:rPr>
          <w:rStyle w:val="HTMLTypewriter"/>
          <w:color w:val="CC3300"/>
          <w:lang w:val="it-IT"/>
        </w:rPr>
        <w:t>    -70.00    -60.00   0.271912E+01  ! 0.128015E+00</w:t>
      </w:r>
    </w:p>
    <w:p w:rsidR="007E3981" w:rsidRPr="00892855" w:rsidRDefault="007E3981" w:rsidP="00362954">
      <w:pPr>
        <w:pStyle w:val="HTMLPreformatted"/>
        <w:rPr>
          <w:rStyle w:val="HTMLTypewriter"/>
          <w:color w:val="CC3300"/>
          <w:lang w:val="it-IT"/>
        </w:rPr>
      </w:pPr>
      <w:r w:rsidRPr="00892855">
        <w:rPr>
          <w:rStyle w:val="HTMLTypewriter"/>
          <w:color w:val="CC3300"/>
          <w:lang w:val="it-IT"/>
        </w:rPr>
        <w:t>    -60.00    -50.00   0.114801E+01  ! 0.561510E-01</w:t>
      </w:r>
    </w:p>
    <w:p w:rsidR="007E3981" w:rsidRPr="00892855" w:rsidRDefault="007E3981" w:rsidP="00362954">
      <w:pPr>
        <w:pStyle w:val="HTMLPreformatted"/>
        <w:rPr>
          <w:rStyle w:val="HTMLTypewriter"/>
          <w:color w:val="CC3300"/>
          <w:lang w:val="it-IT"/>
        </w:rPr>
      </w:pPr>
    </w:p>
    <w:p w:rsidR="007E3981" w:rsidRPr="00892855" w:rsidRDefault="007E3981" w:rsidP="00362954">
      <w:pPr>
        <w:pStyle w:val="HTMLPreformatted"/>
        <w:rPr>
          <w:rStyle w:val="HTMLTypewriter"/>
          <w:color w:val="CC3300"/>
          <w:lang w:val="it-IT"/>
        </w:rPr>
      </w:pPr>
      <w:r w:rsidRPr="00892855">
        <w:rPr>
          <w:rStyle w:val="HTMLTypewriter"/>
          <w:color w:val="CC3300"/>
          <w:lang w:val="it-IT"/>
        </w:rPr>
        <w:t>    -90.00    -90.00    4</w:t>
      </w:r>
    </w:p>
    <w:p w:rsidR="007E3981" w:rsidRPr="003C4592" w:rsidRDefault="007E3981" w:rsidP="00362954">
      <w:pPr>
        <w:pStyle w:val="HTMLPreformatted"/>
        <w:rPr>
          <w:rStyle w:val="HTMLTypewriter"/>
          <w:color w:val="CC3300"/>
        </w:rPr>
      </w:pPr>
      <w:r w:rsidRPr="00892855">
        <w:rPr>
          <w:rStyle w:val="HTMLTypewriter"/>
          <w:color w:val="CC3300"/>
          <w:lang w:val="it-IT"/>
        </w:rPr>
        <w:t xml:space="preserve">    -80.00    -70.00   0.498173E+02  ! </w:t>
      </w:r>
      <w:r w:rsidRPr="003C4592">
        <w:rPr>
          <w:rStyle w:val="HTMLTypewriter"/>
          <w:color w:val="CC3300"/>
        </w:rPr>
        <w:t>0.266027E+01</w:t>
      </w:r>
    </w:p>
    <w:p w:rsidR="007E3981" w:rsidRPr="003C4592" w:rsidRDefault="007E3981" w:rsidP="00362954">
      <w:pPr>
        <w:pStyle w:val="HTMLPreformatted"/>
        <w:rPr>
          <w:rStyle w:val="HTMLTypewriter"/>
          <w:color w:val="CC3300"/>
        </w:rPr>
      </w:pPr>
      <w:r w:rsidRPr="003C4592">
        <w:rPr>
          <w:rStyle w:val="HTMLTypewriter"/>
          <w:color w:val="CC3300"/>
        </w:rPr>
        <w:t>    -70.00    -60.00   0.877796E+</w:t>
      </w:r>
      <w:proofErr w:type="gramStart"/>
      <w:r w:rsidRPr="003C4592">
        <w:rPr>
          <w:rStyle w:val="HTMLTypewriter"/>
          <w:color w:val="CC3300"/>
        </w:rPr>
        <w:t>01  </w:t>
      </w:r>
      <w:r>
        <w:rPr>
          <w:rStyle w:val="HTMLTypewriter"/>
          <w:color w:val="CC3300"/>
        </w:rPr>
        <w:t>!</w:t>
      </w:r>
      <w:proofErr w:type="gramEnd"/>
      <w:r w:rsidRPr="003C4592">
        <w:rPr>
          <w:rStyle w:val="HTMLTypewriter"/>
          <w:color w:val="CC3300"/>
        </w:rPr>
        <w:t xml:space="preserve"> 0.474392E+00</w:t>
      </w:r>
    </w:p>
    <w:p w:rsidR="007E3981" w:rsidRPr="003C4592" w:rsidRDefault="007E3981" w:rsidP="00362954">
      <w:pPr>
        <w:pStyle w:val="HTMLPreformatted"/>
        <w:rPr>
          <w:rStyle w:val="HTMLTypewriter"/>
          <w:color w:val="CC3300"/>
        </w:rPr>
      </w:pPr>
      <w:r w:rsidRPr="003C4592">
        <w:rPr>
          <w:rStyle w:val="HTMLTypewriter"/>
          <w:color w:val="CC3300"/>
        </w:rPr>
        <w:t>    -60.00    -50.00   0.280881E+</w:t>
      </w:r>
      <w:proofErr w:type="gramStart"/>
      <w:r w:rsidRPr="003C4592">
        <w:rPr>
          <w:rStyle w:val="HTMLTypewriter"/>
          <w:color w:val="CC3300"/>
        </w:rPr>
        <w:t>01  </w:t>
      </w:r>
      <w:r>
        <w:rPr>
          <w:rStyle w:val="HTMLTypewriter"/>
          <w:color w:val="CC3300"/>
        </w:rPr>
        <w:t>!</w:t>
      </w:r>
      <w:proofErr w:type="gramEnd"/>
      <w:r w:rsidRPr="003C4592">
        <w:rPr>
          <w:rStyle w:val="HTMLTypewriter"/>
          <w:color w:val="CC3300"/>
        </w:rPr>
        <w:t xml:space="preserve"> 0.136039E+00</w:t>
      </w:r>
    </w:p>
    <w:p w:rsidR="007E3981" w:rsidRPr="003C4592" w:rsidRDefault="007E3981" w:rsidP="00362954">
      <w:pPr>
        <w:pStyle w:val="HTMLPreformatted"/>
        <w:rPr>
          <w:rStyle w:val="HTMLTypewriter"/>
          <w:color w:val="CC3300"/>
        </w:rPr>
      </w:pPr>
      <w:r w:rsidRPr="003C4592">
        <w:rPr>
          <w:rStyle w:val="HTMLTypewriter"/>
          <w:color w:val="CC3300"/>
        </w:rPr>
        <w:t>    -50.00    -40.00   0.110303E+</w:t>
      </w:r>
      <w:proofErr w:type="gramStart"/>
      <w:r w:rsidRPr="003C4592">
        <w:rPr>
          <w:rStyle w:val="HTMLTypewriter"/>
          <w:color w:val="CC3300"/>
        </w:rPr>
        <w:t>01  </w:t>
      </w:r>
      <w:r>
        <w:rPr>
          <w:rStyle w:val="HTMLTypewriter"/>
          <w:color w:val="CC3300"/>
        </w:rPr>
        <w:t>!</w:t>
      </w:r>
      <w:proofErr w:type="gramEnd"/>
      <w:r w:rsidRPr="003C4592">
        <w:rPr>
          <w:rStyle w:val="HTMLTypewriter"/>
          <w:color w:val="CC3300"/>
        </w:rPr>
        <w:t xml:space="preserve"> 0.559810E-01</w:t>
      </w:r>
    </w:p>
    <w:p w:rsidR="007E3981" w:rsidRDefault="007E3981" w:rsidP="00362954">
      <w:pPr>
        <w:pStyle w:val="HTMLPreformatted"/>
        <w:rPr>
          <w:rStyle w:val="HTMLTypewriter"/>
          <w:color w:val="CC3300"/>
        </w:rPr>
      </w:pPr>
      <w:r>
        <w:rPr>
          <w:rStyle w:val="HTMLTypewriter"/>
          <w:color w:val="CC3300"/>
        </w:rPr>
        <w:t xml:space="preserve">     :</w:t>
      </w:r>
    </w:p>
    <w:p w:rsidR="007E3981" w:rsidRPr="003C4592" w:rsidRDefault="00F24369" w:rsidP="00362954">
      <w:pPr>
        <w:pStyle w:val="HTMLPreformatted"/>
        <w:rPr>
          <w:rStyle w:val="HTMLTypewriter"/>
          <w:color w:val="CC3300"/>
        </w:rPr>
      </w:pPr>
      <w:r>
        <w:pict>
          <v:rect id="_x0000_i1049" style="width:0;height:1.5pt" o:hralign="center" o:hrstd="t" o:hr="t" fillcolor="#a0a0a0" stroked="f"/>
        </w:pict>
      </w:r>
    </w:p>
    <w:p w:rsidR="007E3981" w:rsidRDefault="007E3981" w:rsidP="00362954">
      <w:pPr>
        <w:pStyle w:val="NormalWeb"/>
      </w:pPr>
      <w:bookmarkStart w:id="863" w:name="Example05_obsdat"/>
      <w:r>
        <w:rPr>
          <w:b/>
          <w:bCs/>
        </w:rPr>
        <w:t>Example-</w:t>
      </w:r>
      <w:del w:id="864" w:author="EOS" w:date="2011-09-07T11:17:00Z">
        <w:r w:rsidDel="00F93BC8">
          <w:rPr>
            <w:b/>
            <w:bCs/>
          </w:rPr>
          <w:delText>5</w:delText>
        </w:r>
      </w:del>
      <w:ins w:id="865" w:author="EOS" w:date="2011-09-07T11:17:00Z">
        <w:r w:rsidR="00F93BC8">
          <w:rPr>
            <w:b/>
            <w:bCs/>
          </w:rPr>
          <w:t>4</w:t>
        </w:r>
      </w:ins>
      <w:r>
        <w:rPr>
          <w:b/>
          <w:bCs/>
        </w:rPr>
        <w:t>:</w:t>
      </w:r>
      <w:r>
        <w:t xml:space="preserve"> </w:t>
      </w:r>
      <w:bookmarkEnd w:id="863"/>
      <w:r>
        <w:t xml:space="preserve">Borehole Z -locations and user-assigned errors are used. </w:t>
      </w:r>
      <w:proofErr w:type="gramStart"/>
      <w:r>
        <w:t>("Common-current" format).</w:t>
      </w:r>
      <w:proofErr w:type="gramEnd"/>
      <w:r>
        <w:t xml:space="preserve"> Please note that for borehole configuration there must be a header on the common-current file so it does not get mixed with the regular non-borehole input configuration. </w:t>
      </w:r>
    </w:p>
    <w:p w:rsidR="007E3981" w:rsidRDefault="007E3981" w:rsidP="00362954">
      <w:pPr>
        <w:pStyle w:val="HTMLPreformatted"/>
        <w:ind w:firstLine="630"/>
        <w:rPr>
          <w:rStyle w:val="HTMLTypewriter"/>
          <w:color w:val="CC3300"/>
        </w:rPr>
      </w:pPr>
      <w:r>
        <w:rPr>
          <w:rStyle w:val="HTMLTypewriter"/>
          <w:color w:val="CC3300"/>
        </w:rPr>
        <w:t>COMMON_CURRENT</w:t>
      </w:r>
    </w:p>
    <w:p w:rsidR="007E3981" w:rsidRDefault="007E3981" w:rsidP="00362954">
      <w:pPr>
        <w:pStyle w:val="HTMLPreformatted"/>
        <w:ind w:firstLine="630"/>
        <w:rPr>
          <w:rStyle w:val="HTMLTypewriter"/>
          <w:color w:val="CC3300"/>
        </w:rPr>
      </w:pPr>
      <w:r w:rsidRPr="00362954">
        <w:rPr>
          <w:rStyle w:val="HTMLTypewriter"/>
          <w:color w:val="CC3300"/>
        </w:rPr>
        <w:t>40</w:t>
      </w:r>
      <w:r w:rsidRPr="00362954">
        <w:rPr>
          <w:rStyle w:val="HTMLTypewriter"/>
          <w:color w:val="CC3300"/>
        </w:rPr>
        <w:tab/>
      </w:r>
    </w:p>
    <w:p w:rsidR="007E3981" w:rsidRPr="00362954" w:rsidRDefault="007E3981" w:rsidP="00362954">
      <w:pPr>
        <w:pStyle w:val="HTMLPreformatted"/>
        <w:ind w:firstLine="630"/>
        <w:rPr>
          <w:rStyle w:val="HTMLTypewriter"/>
          <w:color w:val="CC3300"/>
        </w:rPr>
      </w:pPr>
      <w:r w:rsidRPr="00362954">
        <w:rPr>
          <w:rStyle w:val="HTMLTypewriter"/>
          <w:color w:val="CC3300"/>
        </w:rPr>
        <w:t>10950</w:t>
      </w:r>
      <w:r>
        <w:rPr>
          <w:rStyle w:val="HTMLTypewriter"/>
          <w:color w:val="CC3300"/>
        </w:rPr>
        <w:t xml:space="preserve">   500   </w:t>
      </w:r>
      <w:proofErr w:type="gramStart"/>
      <w:r w:rsidRPr="00362954">
        <w:rPr>
          <w:rStyle w:val="HTMLTypewriter"/>
          <w:color w:val="CC3300"/>
        </w:rPr>
        <w:t>10950</w:t>
      </w:r>
      <w:r>
        <w:rPr>
          <w:rStyle w:val="HTMLTypewriter"/>
          <w:color w:val="CC3300"/>
        </w:rPr>
        <w:t xml:space="preserve">  </w:t>
      </w:r>
      <w:r w:rsidRPr="00362954">
        <w:rPr>
          <w:rStyle w:val="HTMLTypewriter"/>
          <w:color w:val="CC3300"/>
        </w:rPr>
        <w:t>500</w:t>
      </w:r>
      <w:proofErr w:type="gramEnd"/>
      <w:r w:rsidRPr="00362954">
        <w:rPr>
          <w:rStyle w:val="HTMLTypewriter"/>
          <w:color w:val="CC3300"/>
        </w:rPr>
        <w:tab/>
      </w:r>
      <w:r>
        <w:rPr>
          <w:rStyle w:val="HTMLTypewriter"/>
          <w:color w:val="CC3300"/>
        </w:rPr>
        <w:t xml:space="preserve">  </w:t>
      </w:r>
      <w:r w:rsidRPr="00362954">
        <w:rPr>
          <w:rStyle w:val="HTMLTypewriter"/>
          <w:color w:val="CC3300"/>
        </w:rPr>
        <w:t>1</w:t>
      </w:r>
      <w:r w:rsidRPr="00362954">
        <w:rPr>
          <w:rStyle w:val="HTMLTypewriter"/>
          <w:color w:val="CC3300"/>
        </w:rPr>
        <w:tab/>
      </w:r>
    </w:p>
    <w:p w:rsidR="007E3981" w:rsidRPr="00362954" w:rsidRDefault="007E3981" w:rsidP="00362954">
      <w:pPr>
        <w:pStyle w:val="HTMLPreformatted"/>
        <w:ind w:firstLine="630"/>
        <w:rPr>
          <w:rStyle w:val="HTMLTypewriter"/>
          <w:color w:val="CC3300"/>
        </w:rPr>
      </w:pPr>
      <w:r>
        <w:rPr>
          <w:rStyle w:val="HTMLTypewriter"/>
          <w:color w:val="CC3300"/>
        </w:rPr>
        <w:t xml:space="preserve">10900   </w:t>
      </w:r>
      <w:r w:rsidRPr="00362954">
        <w:rPr>
          <w:rStyle w:val="HTMLTypewriter"/>
          <w:color w:val="CC3300"/>
        </w:rPr>
        <w:t>497</w:t>
      </w:r>
      <w:r>
        <w:rPr>
          <w:rStyle w:val="HTMLTypewriter"/>
          <w:color w:val="CC3300"/>
        </w:rPr>
        <w:t xml:space="preserve">   </w:t>
      </w:r>
      <w:proofErr w:type="gramStart"/>
      <w:r>
        <w:rPr>
          <w:rStyle w:val="HTMLTypewriter"/>
          <w:color w:val="CC3300"/>
        </w:rPr>
        <w:t xml:space="preserve">10800  </w:t>
      </w:r>
      <w:r w:rsidRPr="00362954">
        <w:rPr>
          <w:rStyle w:val="HTMLTypewriter"/>
          <w:color w:val="CC3300"/>
        </w:rPr>
        <w:t>497</w:t>
      </w:r>
      <w:proofErr w:type="gramEnd"/>
      <w:r w:rsidRPr="00362954">
        <w:rPr>
          <w:rStyle w:val="HTMLTypewriter"/>
          <w:color w:val="CC3300"/>
        </w:rPr>
        <w:tab/>
      </w:r>
      <w:r>
        <w:rPr>
          <w:rStyle w:val="HTMLTypewriter"/>
          <w:color w:val="CC3300"/>
        </w:rPr>
        <w:t xml:space="preserve"> </w:t>
      </w:r>
      <w:r w:rsidRPr="00362954">
        <w:rPr>
          <w:rStyle w:val="HTMLTypewriter"/>
          <w:color w:val="CC3300"/>
        </w:rPr>
        <w:t>0</w:t>
      </w:r>
      <w:r>
        <w:rPr>
          <w:rStyle w:val="HTMLTypewriter"/>
          <w:color w:val="CC3300"/>
        </w:rPr>
        <w:t xml:space="preserve">.371528  </w:t>
      </w:r>
      <w:r w:rsidRPr="00362954">
        <w:rPr>
          <w:rStyle w:val="HTMLTypewriter"/>
          <w:color w:val="CC3300"/>
        </w:rPr>
        <w:t>0.0186764</w:t>
      </w:r>
    </w:p>
    <w:p w:rsidR="007E3981" w:rsidRPr="00362954" w:rsidRDefault="007E3981" w:rsidP="00362954">
      <w:pPr>
        <w:pStyle w:val="HTMLPreformatted"/>
        <w:ind w:firstLine="630"/>
        <w:rPr>
          <w:rStyle w:val="HTMLTypewriter"/>
          <w:color w:val="CC3300"/>
        </w:rPr>
      </w:pPr>
      <w:r>
        <w:rPr>
          <w:rStyle w:val="HTMLTypewriter"/>
          <w:color w:val="CC3300"/>
        </w:rPr>
        <w:t xml:space="preserve">11050   </w:t>
      </w:r>
      <w:r w:rsidRPr="00362954">
        <w:rPr>
          <w:rStyle w:val="HTMLTypewriter"/>
          <w:color w:val="CC3300"/>
        </w:rPr>
        <w:t>493</w:t>
      </w:r>
      <w:r>
        <w:rPr>
          <w:rStyle w:val="HTMLTypewriter"/>
          <w:color w:val="CC3300"/>
        </w:rPr>
        <w:t xml:space="preserve">   </w:t>
      </w:r>
      <w:proofErr w:type="gramStart"/>
      <w:r>
        <w:rPr>
          <w:rStyle w:val="HTMLTypewriter"/>
          <w:color w:val="CC3300"/>
        </w:rPr>
        <w:t xml:space="preserve">11050  </w:t>
      </w:r>
      <w:r w:rsidRPr="00362954">
        <w:rPr>
          <w:rStyle w:val="HTMLTypewriter"/>
          <w:color w:val="CC3300"/>
        </w:rPr>
        <w:t>493</w:t>
      </w:r>
      <w:proofErr w:type="gramEnd"/>
      <w:r w:rsidRPr="00362954">
        <w:rPr>
          <w:rStyle w:val="HTMLTypewriter"/>
          <w:color w:val="CC3300"/>
        </w:rPr>
        <w:tab/>
      </w:r>
      <w:r>
        <w:rPr>
          <w:rStyle w:val="HTMLTypewriter"/>
          <w:color w:val="CC3300"/>
        </w:rPr>
        <w:t xml:space="preserve">  </w:t>
      </w:r>
      <w:r w:rsidRPr="00362954">
        <w:rPr>
          <w:rStyle w:val="HTMLTypewriter"/>
          <w:color w:val="CC3300"/>
        </w:rPr>
        <w:t>2</w:t>
      </w:r>
      <w:r w:rsidRPr="00362954">
        <w:rPr>
          <w:rStyle w:val="HTMLTypewriter"/>
          <w:color w:val="CC3300"/>
        </w:rPr>
        <w:tab/>
      </w:r>
    </w:p>
    <w:p w:rsidR="007E3981" w:rsidRPr="00362954" w:rsidRDefault="007E3981" w:rsidP="00362954">
      <w:pPr>
        <w:pStyle w:val="HTMLPreformatted"/>
        <w:ind w:firstLine="630"/>
        <w:rPr>
          <w:rStyle w:val="HTMLTypewriter"/>
          <w:color w:val="CC3300"/>
        </w:rPr>
      </w:pPr>
      <w:r>
        <w:rPr>
          <w:rStyle w:val="HTMLTypewriter"/>
          <w:color w:val="CC3300"/>
        </w:rPr>
        <w:t xml:space="preserve">10900   </w:t>
      </w:r>
      <w:r w:rsidRPr="00362954">
        <w:rPr>
          <w:rStyle w:val="HTMLTypewriter"/>
          <w:color w:val="CC3300"/>
        </w:rPr>
        <w:t>485</w:t>
      </w:r>
      <w:r>
        <w:rPr>
          <w:rStyle w:val="HTMLTypewriter"/>
          <w:color w:val="CC3300"/>
        </w:rPr>
        <w:t xml:space="preserve">   </w:t>
      </w:r>
      <w:proofErr w:type="gramStart"/>
      <w:r>
        <w:rPr>
          <w:rStyle w:val="HTMLTypewriter"/>
          <w:color w:val="CC3300"/>
        </w:rPr>
        <w:t xml:space="preserve">10800  </w:t>
      </w:r>
      <w:r w:rsidRPr="00362954">
        <w:rPr>
          <w:rStyle w:val="HTMLTypewriter"/>
          <w:color w:val="CC3300"/>
        </w:rPr>
        <w:t>485</w:t>
      </w:r>
      <w:proofErr w:type="gramEnd"/>
      <w:r w:rsidRPr="00362954">
        <w:rPr>
          <w:rStyle w:val="HTMLTypewriter"/>
          <w:color w:val="CC3300"/>
        </w:rPr>
        <w:tab/>
      </w:r>
      <w:r>
        <w:rPr>
          <w:rStyle w:val="HTMLTypewriter"/>
          <w:color w:val="CC3300"/>
        </w:rPr>
        <w:t xml:space="preserve"> </w:t>
      </w:r>
      <w:r w:rsidRPr="00362954">
        <w:rPr>
          <w:rStyle w:val="HTMLTypewriter"/>
          <w:color w:val="CC3300"/>
        </w:rPr>
        <w:t>0.147833</w:t>
      </w:r>
      <w:r>
        <w:rPr>
          <w:rStyle w:val="HTMLTypewriter"/>
          <w:color w:val="CC3300"/>
        </w:rPr>
        <w:t xml:space="preserve">  </w:t>
      </w:r>
      <w:r w:rsidRPr="00362954">
        <w:rPr>
          <w:rStyle w:val="HTMLTypewriter"/>
          <w:color w:val="CC3300"/>
        </w:rPr>
        <w:t>0.00749165</w:t>
      </w:r>
    </w:p>
    <w:p w:rsidR="007E3981" w:rsidRDefault="007E3981" w:rsidP="00362954">
      <w:pPr>
        <w:pStyle w:val="HTMLPreformatted"/>
        <w:ind w:firstLine="630"/>
        <w:rPr>
          <w:rStyle w:val="HTMLTypewriter"/>
          <w:color w:val="CC3300"/>
        </w:rPr>
      </w:pPr>
      <w:r>
        <w:rPr>
          <w:rStyle w:val="HTMLTypewriter"/>
          <w:color w:val="CC3300"/>
        </w:rPr>
        <w:t xml:space="preserve">11000   </w:t>
      </w:r>
      <w:r w:rsidRPr="00362954">
        <w:rPr>
          <w:rStyle w:val="HTMLTypewriter"/>
          <w:color w:val="CC3300"/>
        </w:rPr>
        <w:t>480</w:t>
      </w:r>
      <w:r>
        <w:rPr>
          <w:rStyle w:val="HTMLTypewriter"/>
          <w:color w:val="CC3300"/>
        </w:rPr>
        <w:t xml:space="preserve">   </w:t>
      </w:r>
      <w:proofErr w:type="gramStart"/>
      <w:r>
        <w:rPr>
          <w:rStyle w:val="HTMLTypewriter"/>
          <w:color w:val="CC3300"/>
        </w:rPr>
        <w:t xml:space="preserve">10900  </w:t>
      </w:r>
      <w:r w:rsidRPr="00362954">
        <w:rPr>
          <w:rStyle w:val="HTMLTypewriter"/>
          <w:color w:val="CC3300"/>
        </w:rPr>
        <w:t>480</w:t>
      </w:r>
      <w:proofErr w:type="gramEnd"/>
      <w:r w:rsidRPr="00362954">
        <w:rPr>
          <w:rStyle w:val="HTMLTypewriter"/>
          <w:color w:val="CC3300"/>
        </w:rPr>
        <w:tab/>
      </w:r>
      <w:r>
        <w:rPr>
          <w:rStyle w:val="HTMLTypewriter"/>
          <w:color w:val="CC3300"/>
        </w:rPr>
        <w:t xml:space="preserve"> </w:t>
      </w:r>
      <w:r w:rsidRPr="00362954">
        <w:rPr>
          <w:rStyle w:val="HTMLTypewriter"/>
          <w:color w:val="CC3300"/>
        </w:rPr>
        <w:t>0.501446</w:t>
      </w:r>
      <w:r>
        <w:rPr>
          <w:rStyle w:val="HTMLTypewriter"/>
          <w:color w:val="CC3300"/>
        </w:rPr>
        <w:t xml:space="preserve">  </w:t>
      </w:r>
      <w:r w:rsidRPr="00362954">
        <w:rPr>
          <w:rStyle w:val="HTMLTypewriter"/>
          <w:color w:val="CC3300"/>
        </w:rPr>
        <w:t>0.0251723</w:t>
      </w:r>
    </w:p>
    <w:p w:rsidR="007E3981" w:rsidRPr="00362954" w:rsidRDefault="007E3981" w:rsidP="00614D8E">
      <w:pPr>
        <w:pStyle w:val="HTMLPreformatted"/>
        <w:ind w:firstLine="630"/>
        <w:rPr>
          <w:rStyle w:val="HTMLTypewriter"/>
          <w:color w:val="CC3300"/>
        </w:rPr>
      </w:pPr>
      <w:r>
        <w:rPr>
          <w:rStyle w:val="HTMLTypewriter"/>
          <w:color w:val="CC3300"/>
        </w:rPr>
        <w:t xml:space="preserve">11050   </w:t>
      </w:r>
      <w:r w:rsidRPr="00362954">
        <w:rPr>
          <w:rStyle w:val="HTMLTypewriter"/>
          <w:color w:val="CC3300"/>
        </w:rPr>
        <w:t>493</w:t>
      </w:r>
      <w:r>
        <w:rPr>
          <w:rStyle w:val="HTMLTypewriter"/>
          <w:color w:val="CC3300"/>
        </w:rPr>
        <w:t xml:space="preserve">   </w:t>
      </w:r>
      <w:proofErr w:type="gramStart"/>
      <w:r>
        <w:rPr>
          <w:rStyle w:val="HTMLTypewriter"/>
          <w:color w:val="CC3300"/>
        </w:rPr>
        <w:t xml:space="preserve">11050  </w:t>
      </w:r>
      <w:r w:rsidRPr="00362954">
        <w:rPr>
          <w:rStyle w:val="HTMLTypewriter"/>
          <w:color w:val="CC3300"/>
        </w:rPr>
        <w:t>493</w:t>
      </w:r>
      <w:proofErr w:type="gramEnd"/>
      <w:r w:rsidRPr="00362954">
        <w:rPr>
          <w:rStyle w:val="HTMLTypewriter"/>
          <w:color w:val="CC3300"/>
        </w:rPr>
        <w:tab/>
      </w:r>
      <w:r>
        <w:rPr>
          <w:rStyle w:val="HTMLTypewriter"/>
          <w:color w:val="CC3300"/>
        </w:rPr>
        <w:t xml:space="preserve">  3</w:t>
      </w:r>
      <w:r w:rsidRPr="00362954">
        <w:rPr>
          <w:rStyle w:val="HTMLTypewriter"/>
          <w:color w:val="CC3300"/>
        </w:rPr>
        <w:tab/>
      </w:r>
    </w:p>
    <w:p w:rsidR="007E3981" w:rsidRPr="00362954" w:rsidRDefault="007E3981" w:rsidP="00614D8E">
      <w:pPr>
        <w:pStyle w:val="HTMLPreformatted"/>
        <w:ind w:firstLine="630"/>
        <w:rPr>
          <w:rStyle w:val="HTMLTypewriter"/>
          <w:color w:val="CC3300"/>
        </w:rPr>
      </w:pPr>
      <w:r>
        <w:rPr>
          <w:rStyle w:val="HTMLTypewriter"/>
          <w:color w:val="CC3300"/>
        </w:rPr>
        <w:t>:</w:t>
      </w:r>
    </w:p>
    <w:p w:rsidR="007E3981" w:rsidRDefault="00F24369" w:rsidP="00951285">
      <w:pPr>
        <w:pStyle w:val="HTMLPreformatted"/>
      </w:pPr>
      <w:r>
        <w:pict>
          <v:rect id="_x0000_i1050" style="width:487.6pt;height:1.7pt" o:hrpct="990" o:hrstd="t" o:hr="t" fillcolor="#a0a0a0" stroked="f"/>
        </w:pict>
      </w:r>
    </w:p>
    <w:p w:rsidR="007E3981" w:rsidDel="00692186" w:rsidRDefault="007E3981" w:rsidP="00F849BC">
      <w:pPr>
        <w:pStyle w:val="Heading2"/>
        <w:rPr>
          <w:del w:id="866" w:author="EOS" w:date="2011-09-07T11:30:00Z"/>
        </w:rPr>
      </w:pPr>
    </w:p>
    <w:p w:rsidR="007E3981" w:rsidRDefault="007E3981" w:rsidP="00F849BC">
      <w:pPr>
        <w:pStyle w:val="Heading2"/>
      </w:pPr>
      <w:bookmarkStart w:id="867" w:name="_potgrid.dat"/>
      <w:bookmarkStart w:id="868" w:name="_Toc296000701"/>
      <w:bookmarkStart w:id="869" w:name="_Toc296063684"/>
      <w:bookmarkEnd w:id="867"/>
      <w:r>
        <w:t>potgrid.dat</w:t>
      </w:r>
      <w:bookmarkEnd w:id="868"/>
      <w:bookmarkEnd w:id="869"/>
    </w:p>
    <w:bookmarkEnd w:id="859"/>
    <w:p w:rsidR="007E3981" w:rsidRDefault="007E3981" w:rsidP="00F849BC">
      <w:pPr>
        <w:pStyle w:val="NormalWeb"/>
      </w:pPr>
      <w:r>
        <w:t xml:space="preserve">This file specifies the electrode positions for the survey and is used only in forward modelling program </w:t>
      </w:r>
      <w:hyperlink w:anchor="DCIPF2D_executing" w:history="1">
        <w:r>
          <w:rPr>
            <w:rStyle w:val="Hyperlink"/>
          </w:rPr>
          <w:t>DCIPF2D</w:t>
        </w:r>
      </w:hyperlink>
      <w:r>
        <w:t xml:space="preserve">. The formats of this file are identical to those used in </w:t>
      </w:r>
      <w:hyperlink w:anchor="Obs_dat_elements" w:history="1">
        <w:r>
          <w:rPr>
            <w:rStyle w:val="Hyperlink"/>
          </w:rPr>
          <w:t>obs.dat</w:t>
        </w:r>
      </w:hyperlink>
      <w:r>
        <w:t xml:space="preserve"> file, except that the data (</w:t>
      </w:r>
      <w:proofErr w:type="spellStart"/>
      <w:r w:rsidRPr="009C6866">
        <w:rPr>
          <w:rFonts w:ascii="Courier New" w:hAnsi="Courier New" w:cs="Courier New"/>
          <w:iCs/>
          <w:color w:val="CC3300"/>
          <w:sz w:val="20"/>
          <w:szCs w:val="20"/>
        </w:rPr>
        <w:t>VALi</w:t>
      </w:r>
      <w:proofErr w:type="spellEnd"/>
      <w:r>
        <w:t>) and error (</w:t>
      </w:r>
      <w:proofErr w:type="spellStart"/>
      <w:r w:rsidRPr="009C6866">
        <w:rPr>
          <w:rFonts w:ascii="Courier New" w:hAnsi="Courier New" w:cs="Courier New"/>
          <w:iCs/>
          <w:color w:val="CC3300"/>
          <w:sz w:val="20"/>
          <w:szCs w:val="20"/>
        </w:rPr>
        <w:t>ERRi</w:t>
      </w:r>
      <w:proofErr w:type="spellEnd"/>
      <w:r>
        <w:t xml:space="preserve">) columns are removed. Both standard and common-current formats can be used. The output data file produced by </w:t>
      </w:r>
      <w:hyperlink w:anchor="DCIPF2D_executing" w:history="1">
        <w:r>
          <w:rPr>
            <w:rStyle w:val="Hyperlink"/>
          </w:rPr>
          <w:t>DCIPF2D</w:t>
        </w:r>
      </w:hyperlink>
      <w:r>
        <w:t xml:space="preserve"> will be in the same format as the input </w:t>
      </w:r>
      <w:r w:rsidR="00962591">
        <w:fldChar w:fldCharType="begin"/>
      </w:r>
      <w:ins w:id="870" w:author="EOS" w:date="2011-08-02T16:39:00Z">
        <w:r w:rsidR="00FD14AB">
          <w:instrText>HYPERLINK  \l "_potgrid.dat"</w:instrText>
        </w:r>
      </w:ins>
      <w:del w:id="871" w:author="EOS" w:date="2011-08-02T16:39:00Z">
        <w:r w:rsidR="006C6DDD" w:rsidDel="00FD14AB">
          <w:delInstrText xml:space="preserve"> HYPERLINK \l "potgriddat_elements" </w:delInstrText>
        </w:r>
      </w:del>
      <w:r w:rsidR="00962591">
        <w:fldChar w:fldCharType="separate"/>
      </w:r>
      <w:r w:rsidRPr="00E84D7A">
        <w:rPr>
          <w:rStyle w:val="Hyperlink"/>
          <w:bCs/>
        </w:rPr>
        <w:t>potgrid.dat</w:t>
      </w:r>
      <w:r w:rsidR="00962591">
        <w:rPr>
          <w:rStyle w:val="Hyperlink"/>
          <w:bCs/>
        </w:rPr>
        <w:fldChar w:fldCharType="end"/>
      </w:r>
      <w:r>
        <w:t xml:space="preserve"> file. In DCIPF2D V.5.0 there’s an added capability to simulate secondary potentials in case with IP data. The IP data type has to be specified in the header of </w:t>
      </w:r>
      <w:r w:rsidR="00962591" w:rsidRPr="00962591">
        <w:rPr>
          <w:color w:val="0000FF"/>
          <w:u w:val="single"/>
          <w:rPrChange w:id="872" w:author="EOS" w:date="2011-09-07T12:09:00Z">
            <w:rPr>
              <w:rFonts w:ascii="Calibri" w:hAnsi="Calibri"/>
              <w:color w:val="0000FF"/>
              <w:sz w:val="22"/>
              <w:szCs w:val="22"/>
              <w:u w:val="single"/>
            </w:rPr>
          </w:rPrChange>
        </w:rPr>
        <w:t>potgri</w:t>
      </w:r>
      <w:ins w:id="873" w:author="EOS" w:date="2011-09-07T12:08:00Z">
        <w:r w:rsidR="00962591" w:rsidRPr="00962591">
          <w:rPr>
            <w:color w:val="0000FF"/>
            <w:u w:val="single"/>
            <w:rPrChange w:id="874" w:author="EOS" w:date="2011-09-07T12:09:00Z">
              <w:rPr>
                <w:rFonts w:ascii="Calibri" w:hAnsi="Calibri"/>
                <w:color w:val="0000FF"/>
                <w:sz w:val="22"/>
                <w:szCs w:val="22"/>
                <w:u w:val="single"/>
              </w:rPr>
            </w:rPrChange>
          </w:rPr>
          <w:t>d</w:t>
        </w:r>
      </w:ins>
      <w:r w:rsidR="00962591" w:rsidRPr="00962591">
        <w:rPr>
          <w:color w:val="0000FF"/>
          <w:u w:val="single"/>
          <w:rPrChange w:id="875" w:author="EOS" w:date="2011-09-07T12:09:00Z">
            <w:rPr>
              <w:rFonts w:ascii="Calibri" w:hAnsi="Calibri"/>
              <w:color w:val="0000FF"/>
              <w:sz w:val="22"/>
              <w:szCs w:val="22"/>
              <w:u w:val="single"/>
            </w:rPr>
          </w:rPrChange>
        </w:rPr>
        <w:t>.dat</w:t>
      </w:r>
      <w:r>
        <w:t>. IP data type 1 means that simulation for chargeabilities will be carried out, while IP data type 2 means that the secondary potentials will be calculated. A combination of chargeabilities and secondary potential data can be simulated in a single forward model.</w:t>
      </w:r>
    </w:p>
    <w:p w:rsidR="007E3981" w:rsidRDefault="007E3981" w:rsidP="00F849BC">
      <w:pPr>
        <w:pStyle w:val="Heading4"/>
      </w:pPr>
      <w:r>
        <w:t>Examples of potgrid.dat file:</w:t>
      </w:r>
    </w:p>
    <w:p w:rsidR="007E3981" w:rsidRDefault="007E3981" w:rsidP="00B57879">
      <w:pPr>
        <w:pStyle w:val="NormalWeb"/>
      </w:pPr>
      <w:r>
        <w:t xml:space="preserve">The following two examples illustrate the </w:t>
      </w:r>
      <w:hyperlink w:anchor="potgriddat_elements" w:history="1">
        <w:r w:rsidRPr="00E84D7A">
          <w:rPr>
            <w:rStyle w:val="Hyperlink"/>
            <w:bCs/>
          </w:rPr>
          <w:t>potgrid.dat</w:t>
        </w:r>
      </w:hyperlink>
      <w:r>
        <w:t xml:space="preserve"> file in two formats and contain the electrode geometry for the example data file shown for </w:t>
      </w:r>
      <w:hyperlink w:anchor="Obs_dat_elements" w:history="1">
        <w:r>
          <w:rPr>
            <w:rStyle w:val="Hyperlink"/>
          </w:rPr>
          <w:t>obs.dat</w:t>
        </w:r>
      </w:hyperlink>
      <w:r>
        <w:t>. "Standard" format (surface data only) IP data type = 1 (simulate chargeabilities);</w:t>
      </w:r>
      <w:r w:rsidRPr="00D4283E">
        <w:t xml:space="preserve"> </w:t>
      </w:r>
      <w:r>
        <w:t>IP data type = 1 (simulate secondary potentials):</w:t>
      </w:r>
    </w:p>
    <w:p w:rsidR="007E3981" w:rsidDel="001630B8" w:rsidRDefault="007E3981" w:rsidP="00F849BC">
      <w:pPr>
        <w:pStyle w:val="HTMLPreformatted"/>
        <w:rPr>
          <w:del w:id="876" w:author="EOS" w:date="2011-09-07T12:17:00Z"/>
        </w:rPr>
      </w:pPr>
    </w:p>
    <w:p w:rsidR="001630B8" w:rsidRDefault="001630B8" w:rsidP="001630B8">
      <w:pPr>
        <w:pStyle w:val="Heading5"/>
        <w:rPr>
          <w:ins w:id="877" w:author="EOS" w:date="2011-09-07T12:30:00Z"/>
        </w:rPr>
      </w:pPr>
      <w:ins w:id="878" w:author="EOS" w:date="2011-09-07T12:30:00Z">
        <w:r>
          <w:t xml:space="preserve">"Standard" </w:t>
        </w:r>
        <w:proofErr w:type="gramStart"/>
        <w:r>
          <w:t>format  (</w:t>
        </w:r>
        <w:proofErr w:type="gramEnd"/>
        <w:r>
          <w:t>mixed IP data types):</w:t>
        </w:r>
      </w:ins>
    </w:p>
    <w:p w:rsidR="007E3981" w:rsidRDefault="00F24369" w:rsidP="00F849BC">
      <w:pPr>
        <w:pStyle w:val="HTMLPreformatted"/>
      </w:pPr>
      <w:r>
        <w:pict>
          <v:rect id="_x0000_i1051" style="width:0;height:1.5pt" o:hralign="center" o:hrstd="t" o:hr="t" fillcolor="#a0a0a0" stroked="f"/>
        </w:pict>
      </w:r>
    </w:p>
    <w:p w:rsidR="00925EEE" w:rsidRDefault="00925EEE" w:rsidP="00526859">
      <w:pPr>
        <w:pStyle w:val="HTMLPreformatted"/>
        <w:ind w:firstLine="630"/>
        <w:rPr>
          <w:ins w:id="879" w:author="EOS" w:date="2011-09-07T12:07:00Z"/>
          <w:color w:val="CC3300"/>
        </w:rPr>
      </w:pPr>
      <w:ins w:id="880" w:author="EOS" w:date="2011-09-07T12:07:00Z">
        <w:r>
          <w:rPr>
            <w:color w:val="CC3300"/>
          </w:rPr>
          <w:t xml:space="preserve">  </w:t>
        </w:r>
        <w:r w:rsidRPr="00925EEE">
          <w:rPr>
            <w:color w:val="CC3300"/>
          </w:rPr>
          <w:t>UBC-GIF IP Model</w:t>
        </w:r>
      </w:ins>
    </w:p>
    <w:p w:rsidR="007E3981" w:rsidDel="00925EEE" w:rsidRDefault="007E3981" w:rsidP="00526859">
      <w:pPr>
        <w:pStyle w:val="HTMLPreformatted"/>
        <w:ind w:firstLine="630"/>
        <w:rPr>
          <w:del w:id="881" w:author="EOS" w:date="2011-09-07T12:07:00Z"/>
          <w:color w:val="CC3300"/>
        </w:rPr>
      </w:pPr>
      <w:del w:id="882" w:author="EOS" w:date="2011-09-07T12:07:00Z">
        <w:r w:rsidDel="00925EEE">
          <w:rPr>
            <w:color w:val="CC3300"/>
          </w:rPr>
          <w:delText xml:space="preserve">  STANDARD</w:delText>
        </w:r>
      </w:del>
    </w:p>
    <w:p w:rsidR="007E3981" w:rsidDel="00925EEE" w:rsidRDefault="007E3981" w:rsidP="00526859">
      <w:pPr>
        <w:pStyle w:val="HTMLPreformatted"/>
        <w:ind w:firstLine="630"/>
        <w:rPr>
          <w:del w:id="883" w:author="EOS" w:date="2011-09-07T12:07:00Z"/>
          <w:color w:val="CC3300"/>
        </w:rPr>
      </w:pPr>
      <w:del w:id="884" w:author="EOS" w:date="2011-09-07T12:07:00Z">
        <w:r w:rsidDel="00925EEE">
          <w:rPr>
            <w:color w:val="CC3300"/>
          </w:rPr>
          <w:delText xml:space="preserve">  124</w:delText>
        </w:r>
      </w:del>
    </w:p>
    <w:p w:rsidR="007E3981" w:rsidRDefault="007E3981" w:rsidP="00526859">
      <w:pPr>
        <w:pStyle w:val="HTMLPreformatted"/>
        <w:ind w:firstLine="630"/>
        <w:rPr>
          <w:color w:val="CC3300"/>
        </w:rPr>
      </w:pPr>
      <w:r>
        <w:rPr>
          <w:color w:val="CC3300"/>
        </w:rPr>
        <w:t xml:space="preserve">  IPTYPE=1 </w:t>
      </w:r>
    </w:p>
    <w:p w:rsidR="007E3981" w:rsidRPr="003C4592" w:rsidRDefault="007E3981" w:rsidP="00526859">
      <w:pPr>
        <w:pStyle w:val="HTMLPreformatted"/>
        <w:ind w:firstLine="630"/>
        <w:rPr>
          <w:color w:val="CC3300"/>
        </w:rPr>
      </w:pPr>
      <w:r>
        <w:rPr>
          <w:color w:val="CC3300"/>
        </w:rPr>
        <w:t xml:space="preserve"> </w:t>
      </w:r>
      <w:r w:rsidRPr="003C4592">
        <w:rPr>
          <w:color w:val="CC3300"/>
        </w:rPr>
        <w:t>-</w:t>
      </w:r>
      <w:proofErr w:type="gramStart"/>
      <w:r w:rsidRPr="003C4592">
        <w:rPr>
          <w:color w:val="CC3300"/>
        </w:rPr>
        <w:t>10</w:t>
      </w:r>
      <w:ins w:id="885" w:author="EOS" w:date="2011-06-14T14:53:00Z">
        <w:r>
          <w:rPr>
            <w:color w:val="CC3300"/>
          </w:rPr>
          <w:t>00</w:t>
        </w:r>
      </w:ins>
      <w:r w:rsidRPr="003C4592">
        <w:rPr>
          <w:color w:val="CC3300"/>
        </w:rPr>
        <w:t>0.00  -</w:t>
      </w:r>
      <w:proofErr w:type="gramEnd"/>
      <w:r w:rsidRPr="003C4592">
        <w:rPr>
          <w:color w:val="CC3300"/>
        </w:rPr>
        <w:t>1</w:t>
      </w:r>
      <w:ins w:id="886" w:author="EOS" w:date="2011-06-14T14:53:00Z">
        <w:r>
          <w:rPr>
            <w:color w:val="CC3300"/>
          </w:rPr>
          <w:t>00</w:t>
        </w:r>
      </w:ins>
      <w:r w:rsidRPr="003C4592">
        <w:rPr>
          <w:color w:val="CC3300"/>
        </w:rPr>
        <w:t>00.00   -</w:t>
      </w:r>
      <w:ins w:id="887" w:author="EOS" w:date="2011-06-14T14:53:00Z">
        <w:r>
          <w:rPr>
            <w:color w:val="CC3300"/>
          </w:rPr>
          <w:t>100</w:t>
        </w:r>
      </w:ins>
      <w:r w:rsidRPr="003C4592">
        <w:rPr>
          <w:color w:val="CC3300"/>
        </w:rPr>
        <w:t>80.00   -</w:t>
      </w:r>
      <w:ins w:id="888" w:author="EOS" w:date="2011-06-14T14:53:00Z">
        <w:r>
          <w:rPr>
            <w:color w:val="CC3300"/>
          </w:rPr>
          <w:t>100</w:t>
        </w:r>
      </w:ins>
      <w:r w:rsidRPr="003C4592">
        <w:rPr>
          <w:color w:val="CC3300"/>
        </w:rPr>
        <w:t>70.00</w:t>
      </w:r>
    </w:p>
    <w:p w:rsidR="007E3981" w:rsidRPr="003C4592" w:rsidRDefault="007E3981" w:rsidP="00526859">
      <w:pPr>
        <w:pStyle w:val="HTMLPreformatted"/>
        <w:ind w:firstLine="630"/>
        <w:rPr>
          <w:color w:val="CC3300"/>
        </w:rPr>
      </w:pPr>
      <w:r w:rsidRPr="003C4592">
        <w:rPr>
          <w:color w:val="CC3300"/>
        </w:rPr>
        <w:t xml:space="preserve"> -</w:t>
      </w:r>
      <w:proofErr w:type="gramStart"/>
      <w:r w:rsidRPr="003C4592">
        <w:rPr>
          <w:color w:val="CC3300"/>
        </w:rPr>
        <w:t>1</w:t>
      </w:r>
      <w:ins w:id="889" w:author="EOS" w:date="2011-06-14T14:53:00Z">
        <w:r>
          <w:rPr>
            <w:color w:val="CC3300"/>
          </w:rPr>
          <w:t>00</w:t>
        </w:r>
      </w:ins>
      <w:r w:rsidRPr="003C4592">
        <w:rPr>
          <w:color w:val="CC3300"/>
        </w:rPr>
        <w:t>00.00  -</w:t>
      </w:r>
      <w:proofErr w:type="gramEnd"/>
      <w:r w:rsidRPr="003C4592">
        <w:rPr>
          <w:color w:val="CC3300"/>
        </w:rPr>
        <w:t>10</w:t>
      </w:r>
      <w:ins w:id="890" w:author="EOS" w:date="2011-06-14T14:54:00Z">
        <w:r>
          <w:rPr>
            <w:color w:val="CC3300"/>
          </w:rPr>
          <w:t>00</w:t>
        </w:r>
      </w:ins>
      <w:r w:rsidRPr="003C4592">
        <w:rPr>
          <w:color w:val="CC3300"/>
        </w:rPr>
        <w:t>0.00   -</w:t>
      </w:r>
      <w:ins w:id="891" w:author="EOS" w:date="2011-06-14T14:54:00Z">
        <w:r>
          <w:rPr>
            <w:color w:val="CC3300"/>
          </w:rPr>
          <w:t>100</w:t>
        </w:r>
      </w:ins>
      <w:r w:rsidRPr="003C4592">
        <w:rPr>
          <w:color w:val="CC3300"/>
        </w:rPr>
        <w:t>70.00   -</w:t>
      </w:r>
      <w:ins w:id="892" w:author="EOS" w:date="2011-06-14T14:54:00Z">
        <w:r>
          <w:rPr>
            <w:color w:val="CC3300"/>
          </w:rPr>
          <w:t>100</w:t>
        </w:r>
      </w:ins>
      <w:r w:rsidRPr="003C4592">
        <w:rPr>
          <w:color w:val="CC3300"/>
        </w:rPr>
        <w:t>60.00</w:t>
      </w:r>
    </w:p>
    <w:p w:rsidR="007E3981" w:rsidRPr="003C4592" w:rsidRDefault="007E3981" w:rsidP="00526859">
      <w:pPr>
        <w:pStyle w:val="HTMLPreformatted"/>
        <w:ind w:firstLine="630"/>
        <w:rPr>
          <w:color w:val="CC3300"/>
        </w:rPr>
      </w:pPr>
      <w:r w:rsidRPr="003C4592">
        <w:rPr>
          <w:color w:val="CC3300"/>
        </w:rPr>
        <w:t xml:space="preserve"> -</w:t>
      </w:r>
      <w:proofErr w:type="gramStart"/>
      <w:r w:rsidRPr="003C4592">
        <w:rPr>
          <w:color w:val="CC3300"/>
        </w:rPr>
        <w:t>10</w:t>
      </w:r>
      <w:ins w:id="893" w:author="EOS" w:date="2011-06-14T14:54:00Z">
        <w:r>
          <w:rPr>
            <w:color w:val="CC3300"/>
          </w:rPr>
          <w:t>00</w:t>
        </w:r>
      </w:ins>
      <w:r w:rsidRPr="003C4592">
        <w:rPr>
          <w:color w:val="CC3300"/>
        </w:rPr>
        <w:t>0.00  -</w:t>
      </w:r>
      <w:proofErr w:type="gramEnd"/>
      <w:r w:rsidRPr="003C4592">
        <w:rPr>
          <w:color w:val="CC3300"/>
        </w:rPr>
        <w:t>100</w:t>
      </w:r>
      <w:ins w:id="894" w:author="EOS" w:date="2011-06-14T14:54:00Z">
        <w:r>
          <w:rPr>
            <w:color w:val="CC3300"/>
          </w:rPr>
          <w:t>00</w:t>
        </w:r>
      </w:ins>
      <w:r w:rsidRPr="003C4592">
        <w:rPr>
          <w:color w:val="CC3300"/>
        </w:rPr>
        <w:t>.00   -</w:t>
      </w:r>
      <w:ins w:id="895" w:author="EOS" w:date="2011-06-14T14:54:00Z">
        <w:r>
          <w:rPr>
            <w:color w:val="CC3300"/>
          </w:rPr>
          <w:t>100</w:t>
        </w:r>
      </w:ins>
      <w:r w:rsidRPr="003C4592">
        <w:rPr>
          <w:color w:val="CC3300"/>
        </w:rPr>
        <w:t>60.00   -</w:t>
      </w:r>
      <w:ins w:id="896" w:author="EOS" w:date="2011-06-14T14:54:00Z">
        <w:r>
          <w:rPr>
            <w:color w:val="CC3300"/>
          </w:rPr>
          <w:t>100</w:t>
        </w:r>
      </w:ins>
      <w:r w:rsidRPr="003C4592">
        <w:rPr>
          <w:color w:val="CC3300"/>
        </w:rPr>
        <w:t>50.00</w:t>
      </w:r>
    </w:p>
    <w:p w:rsidR="007E3981" w:rsidRPr="003C4592" w:rsidRDefault="007E3981" w:rsidP="00526859">
      <w:pPr>
        <w:pStyle w:val="HTMLPreformatted"/>
        <w:ind w:firstLine="630"/>
        <w:rPr>
          <w:color w:val="CC3300"/>
        </w:rPr>
      </w:pPr>
      <w:r w:rsidRPr="003C4592">
        <w:rPr>
          <w:color w:val="CC3300"/>
        </w:rPr>
        <w:t xml:space="preserve"> -</w:t>
      </w:r>
      <w:proofErr w:type="gramStart"/>
      <w:r w:rsidRPr="003C4592">
        <w:rPr>
          <w:color w:val="CC3300"/>
        </w:rPr>
        <w:t>10</w:t>
      </w:r>
      <w:ins w:id="897" w:author="EOS" w:date="2011-06-14T14:54:00Z">
        <w:r>
          <w:rPr>
            <w:color w:val="CC3300"/>
          </w:rPr>
          <w:t>00</w:t>
        </w:r>
      </w:ins>
      <w:r w:rsidRPr="003C4592">
        <w:rPr>
          <w:color w:val="CC3300"/>
        </w:rPr>
        <w:t>0.00  -</w:t>
      </w:r>
      <w:proofErr w:type="gramEnd"/>
      <w:r w:rsidRPr="003C4592">
        <w:rPr>
          <w:color w:val="CC3300"/>
        </w:rPr>
        <w:t>10</w:t>
      </w:r>
      <w:ins w:id="898" w:author="EOS" w:date="2011-06-14T14:54:00Z">
        <w:r>
          <w:rPr>
            <w:color w:val="CC3300"/>
          </w:rPr>
          <w:t>00</w:t>
        </w:r>
      </w:ins>
      <w:r w:rsidRPr="003C4592">
        <w:rPr>
          <w:color w:val="CC3300"/>
        </w:rPr>
        <w:t>0.00   -</w:t>
      </w:r>
      <w:ins w:id="899" w:author="EOS" w:date="2011-06-14T14:54:00Z">
        <w:r>
          <w:rPr>
            <w:color w:val="CC3300"/>
          </w:rPr>
          <w:t>100</w:t>
        </w:r>
      </w:ins>
      <w:r w:rsidRPr="003C4592">
        <w:rPr>
          <w:color w:val="CC3300"/>
        </w:rPr>
        <w:t>50.00   -</w:t>
      </w:r>
      <w:ins w:id="900" w:author="EOS" w:date="2011-06-14T14:54:00Z">
        <w:r>
          <w:rPr>
            <w:color w:val="CC3300"/>
          </w:rPr>
          <w:t>100</w:t>
        </w:r>
      </w:ins>
      <w:r w:rsidRPr="003C4592">
        <w:rPr>
          <w:color w:val="CC3300"/>
        </w:rPr>
        <w:t>40.00</w:t>
      </w:r>
    </w:p>
    <w:p w:rsidR="007E3981" w:rsidRDefault="007E3981" w:rsidP="00526859">
      <w:pPr>
        <w:pStyle w:val="HTMLPreformatted"/>
        <w:ind w:firstLine="630"/>
        <w:rPr>
          <w:color w:val="CC3300"/>
        </w:rPr>
      </w:pPr>
      <w:r>
        <w:rPr>
          <w:color w:val="CC3300"/>
        </w:rPr>
        <w:t xml:space="preserve">  IPTYPE=2</w:t>
      </w:r>
    </w:p>
    <w:p w:rsidR="007E3981" w:rsidRPr="003C4592" w:rsidRDefault="007E3981" w:rsidP="00526859">
      <w:pPr>
        <w:pStyle w:val="HTMLPreformatted"/>
        <w:ind w:firstLine="630"/>
        <w:rPr>
          <w:color w:val="CC3300"/>
        </w:rPr>
      </w:pPr>
      <w:r w:rsidRPr="003C4592">
        <w:rPr>
          <w:color w:val="CC3300"/>
        </w:rPr>
        <w:t xml:space="preserve"> -</w:t>
      </w:r>
      <w:proofErr w:type="gramStart"/>
      <w:r w:rsidRPr="003C4592">
        <w:rPr>
          <w:color w:val="CC3300"/>
        </w:rPr>
        <w:t>1</w:t>
      </w:r>
      <w:ins w:id="901" w:author="EOS" w:date="2011-06-14T14:54:00Z">
        <w:r>
          <w:rPr>
            <w:color w:val="CC3300"/>
          </w:rPr>
          <w:t>00</w:t>
        </w:r>
      </w:ins>
      <w:r w:rsidRPr="003C4592">
        <w:rPr>
          <w:color w:val="CC3300"/>
        </w:rPr>
        <w:t>00.00  -</w:t>
      </w:r>
      <w:proofErr w:type="gramEnd"/>
      <w:r w:rsidRPr="003C4592">
        <w:rPr>
          <w:color w:val="CC3300"/>
        </w:rPr>
        <w:t>1</w:t>
      </w:r>
      <w:ins w:id="902" w:author="EOS" w:date="2011-06-14T14:54:00Z">
        <w:r>
          <w:rPr>
            <w:color w:val="CC3300"/>
          </w:rPr>
          <w:t>00</w:t>
        </w:r>
      </w:ins>
      <w:r w:rsidRPr="003C4592">
        <w:rPr>
          <w:color w:val="CC3300"/>
        </w:rPr>
        <w:t>00.00   -</w:t>
      </w:r>
      <w:ins w:id="903" w:author="EOS" w:date="2011-06-14T14:54:00Z">
        <w:r>
          <w:rPr>
            <w:color w:val="CC3300"/>
          </w:rPr>
          <w:t>100</w:t>
        </w:r>
      </w:ins>
      <w:r w:rsidRPr="003C4592">
        <w:rPr>
          <w:color w:val="CC3300"/>
        </w:rPr>
        <w:t>40.00   -</w:t>
      </w:r>
      <w:ins w:id="904" w:author="EOS" w:date="2011-06-14T14:54:00Z">
        <w:r>
          <w:rPr>
            <w:color w:val="CC3300"/>
          </w:rPr>
          <w:t>100</w:t>
        </w:r>
      </w:ins>
      <w:r w:rsidRPr="003C4592">
        <w:rPr>
          <w:color w:val="CC3300"/>
        </w:rPr>
        <w:t>30.00</w:t>
      </w:r>
    </w:p>
    <w:p w:rsidR="007E3981" w:rsidRPr="003C4592" w:rsidRDefault="007E3981" w:rsidP="00526859">
      <w:pPr>
        <w:pStyle w:val="HTMLPreformatted"/>
        <w:ind w:firstLine="630"/>
        <w:rPr>
          <w:color w:val="CC3300"/>
        </w:rPr>
      </w:pPr>
      <w:r w:rsidRPr="003C4592">
        <w:rPr>
          <w:color w:val="CC3300"/>
        </w:rPr>
        <w:t xml:space="preserve"> </w:t>
      </w:r>
      <w:del w:id="905" w:author="EOS" w:date="2011-06-14T14:54:00Z">
        <w:r w:rsidRPr="003C4592" w:rsidDel="0088670A">
          <w:rPr>
            <w:color w:val="CC3300"/>
          </w:rPr>
          <w:delText xml:space="preserve"> </w:delText>
        </w:r>
      </w:del>
      <w:r w:rsidRPr="003C4592">
        <w:rPr>
          <w:color w:val="CC3300"/>
        </w:rPr>
        <w:t>-</w:t>
      </w:r>
      <w:proofErr w:type="gramStart"/>
      <w:ins w:id="906" w:author="EOS" w:date="2011-06-14T14:54:00Z">
        <w:r>
          <w:rPr>
            <w:color w:val="CC3300"/>
          </w:rPr>
          <w:t>100</w:t>
        </w:r>
      </w:ins>
      <w:r w:rsidRPr="003C4592">
        <w:rPr>
          <w:color w:val="CC3300"/>
        </w:rPr>
        <w:t xml:space="preserve">90.00  </w:t>
      </w:r>
      <w:proofErr w:type="gramEnd"/>
      <w:del w:id="907" w:author="EOS" w:date="2011-06-14T14:54:00Z">
        <w:r w:rsidRPr="003C4592" w:rsidDel="0088670A">
          <w:rPr>
            <w:color w:val="CC3300"/>
          </w:rPr>
          <w:delText xml:space="preserve"> </w:delText>
        </w:r>
      </w:del>
      <w:r w:rsidRPr="003C4592">
        <w:rPr>
          <w:color w:val="CC3300"/>
        </w:rPr>
        <w:t>-</w:t>
      </w:r>
      <w:ins w:id="908" w:author="EOS" w:date="2011-06-14T14:54:00Z">
        <w:r>
          <w:rPr>
            <w:color w:val="CC3300"/>
          </w:rPr>
          <w:t>100</w:t>
        </w:r>
      </w:ins>
      <w:r w:rsidRPr="003C4592">
        <w:rPr>
          <w:color w:val="CC3300"/>
        </w:rPr>
        <w:t>90.00   -</w:t>
      </w:r>
      <w:ins w:id="909" w:author="EOS" w:date="2011-06-14T14:55:00Z">
        <w:r>
          <w:rPr>
            <w:color w:val="CC3300"/>
          </w:rPr>
          <w:t>100</w:t>
        </w:r>
      </w:ins>
      <w:r w:rsidRPr="003C4592">
        <w:rPr>
          <w:color w:val="CC3300"/>
        </w:rPr>
        <w:t>80.00   -</w:t>
      </w:r>
      <w:ins w:id="910" w:author="EOS" w:date="2011-06-14T14:55:00Z">
        <w:r>
          <w:rPr>
            <w:color w:val="CC3300"/>
          </w:rPr>
          <w:t>100</w:t>
        </w:r>
      </w:ins>
      <w:r w:rsidRPr="003C4592">
        <w:rPr>
          <w:color w:val="CC3300"/>
        </w:rPr>
        <w:t>70.00</w:t>
      </w:r>
    </w:p>
    <w:p w:rsidR="007E3981" w:rsidRPr="003C4592" w:rsidRDefault="007E3981" w:rsidP="00526859">
      <w:pPr>
        <w:pStyle w:val="HTMLPreformatted"/>
        <w:ind w:firstLine="630"/>
        <w:rPr>
          <w:color w:val="CC3300"/>
        </w:rPr>
      </w:pPr>
      <w:r w:rsidRPr="003C4592">
        <w:rPr>
          <w:color w:val="CC3300"/>
        </w:rPr>
        <w:t xml:space="preserve">   :</w:t>
      </w:r>
    </w:p>
    <w:p w:rsidR="007E3981" w:rsidRDefault="00F24369" w:rsidP="00F849BC">
      <w:r>
        <w:pict>
          <v:rect id="_x0000_i1052" style="width:0;height:1.5pt" o:hralign="center" o:hrstd="t" o:hr="t" fillcolor="#a0a0a0" stroked="f"/>
        </w:pict>
      </w:r>
    </w:p>
    <w:p w:rsidR="007E3981" w:rsidRDefault="007E3981" w:rsidP="00F849BC">
      <w:pPr>
        <w:pStyle w:val="Heading5"/>
      </w:pPr>
      <w:r>
        <w:lastRenderedPageBreak/>
        <w:t xml:space="preserve">"Common-current" </w:t>
      </w:r>
      <w:proofErr w:type="gramStart"/>
      <w:r>
        <w:t xml:space="preserve">format </w:t>
      </w:r>
      <w:ins w:id="911" w:author="EOS" w:date="2011-09-07T12:30:00Z">
        <w:r w:rsidR="001630B8">
          <w:t xml:space="preserve"> </w:t>
        </w:r>
      </w:ins>
      <w:r>
        <w:t>(</w:t>
      </w:r>
      <w:proofErr w:type="gramEnd"/>
      <w:r>
        <w:t>surface data only):</w:t>
      </w:r>
    </w:p>
    <w:p w:rsidR="007E3981" w:rsidRDefault="00F24369" w:rsidP="00F849BC">
      <w:pPr>
        <w:pStyle w:val="HTMLPreformatted"/>
      </w:pPr>
      <w:r>
        <w:pict>
          <v:rect id="_x0000_i1053" style="width:0;height:1.5pt" o:hralign="center" o:hrstd="t" o:hr="t" fillcolor="#a0a0a0" stroked="f"/>
        </w:pict>
      </w:r>
    </w:p>
    <w:p w:rsidR="007E3981" w:rsidRDefault="007E3981" w:rsidP="00526859">
      <w:pPr>
        <w:pStyle w:val="HTMLPreformatted"/>
        <w:ind w:firstLine="450"/>
        <w:rPr>
          <w:color w:val="CC3300"/>
        </w:rPr>
      </w:pPr>
      <w:r>
        <w:rPr>
          <w:color w:val="CC3300"/>
        </w:rPr>
        <w:t xml:space="preserve">    COMMON_CURRENT</w:t>
      </w:r>
    </w:p>
    <w:p w:rsidR="007E3981" w:rsidRPr="003C4592" w:rsidRDefault="007E3981" w:rsidP="00526859">
      <w:pPr>
        <w:pStyle w:val="HTMLPreformatted"/>
        <w:ind w:firstLine="450"/>
        <w:rPr>
          <w:color w:val="CC3300"/>
        </w:rPr>
      </w:pPr>
      <w:r w:rsidRPr="003C4592">
        <w:rPr>
          <w:color w:val="CC3300"/>
        </w:rPr>
        <w:t xml:space="preserve">  </w:t>
      </w:r>
      <w:r>
        <w:rPr>
          <w:color w:val="CC3300"/>
        </w:rPr>
        <w:t xml:space="preserve">  </w:t>
      </w:r>
      <w:r w:rsidRPr="003C4592">
        <w:rPr>
          <w:color w:val="CC3300"/>
        </w:rPr>
        <w:t>17</w:t>
      </w:r>
    </w:p>
    <w:p w:rsidR="007E3981" w:rsidRPr="003C4592" w:rsidRDefault="007E3981" w:rsidP="00526859">
      <w:pPr>
        <w:pStyle w:val="HTMLPreformatted"/>
        <w:ind w:firstLine="450"/>
        <w:rPr>
          <w:color w:val="CC3300"/>
        </w:rPr>
      </w:pPr>
      <w:r w:rsidRPr="003C4592">
        <w:rPr>
          <w:color w:val="CC3300"/>
        </w:rPr>
        <w:t xml:space="preserve">   -10</w:t>
      </w:r>
      <w:ins w:id="912" w:author="EOS" w:date="2011-06-14T14:52:00Z">
        <w:r>
          <w:rPr>
            <w:color w:val="CC3300"/>
          </w:rPr>
          <w:t>05</w:t>
        </w:r>
      </w:ins>
      <w:r w:rsidRPr="003C4592">
        <w:rPr>
          <w:color w:val="CC3300"/>
        </w:rPr>
        <w:t>0.00   -10</w:t>
      </w:r>
      <w:ins w:id="913" w:author="EOS" w:date="2011-06-14T14:52:00Z">
        <w:r>
          <w:rPr>
            <w:color w:val="CC3300"/>
          </w:rPr>
          <w:t>05</w:t>
        </w:r>
      </w:ins>
      <w:r w:rsidRPr="003C4592">
        <w:rPr>
          <w:color w:val="CC3300"/>
        </w:rPr>
        <w:t xml:space="preserve">0.00    </w:t>
      </w:r>
      <w:r>
        <w:rPr>
          <w:color w:val="CC3300"/>
        </w:rPr>
        <w:t>4</w:t>
      </w:r>
    </w:p>
    <w:p w:rsidR="007E3981" w:rsidRPr="003C4592" w:rsidRDefault="007E3981" w:rsidP="00526859">
      <w:pPr>
        <w:pStyle w:val="HTMLPreformatted"/>
        <w:ind w:firstLine="450"/>
        <w:rPr>
          <w:color w:val="CC3300"/>
        </w:rPr>
      </w:pPr>
      <w:r w:rsidRPr="003C4592">
        <w:rPr>
          <w:color w:val="CC3300"/>
        </w:rPr>
        <w:t xml:space="preserve">   </w:t>
      </w:r>
      <w:del w:id="914" w:author="EOS" w:date="2011-06-14T14:52:00Z">
        <w:r w:rsidRPr="003C4592" w:rsidDel="0088670A">
          <w:rPr>
            <w:color w:val="CC3300"/>
          </w:rPr>
          <w:delText xml:space="preserve"> </w:delText>
        </w:r>
      </w:del>
      <w:r w:rsidRPr="003C4592">
        <w:rPr>
          <w:color w:val="CC3300"/>
        </w:rPr>
        <w:t>-</w:t>
      </w:r>
      <w:ins w:id="915" w:author="EOS" w:date="2011-06-14T14:52:00Z">
        <w:r>
          <w:rPr>
            <w:color w:val="CC3300"/>
          </w:rPr>
          <w:t>100</w:t>
        </w:r>
      </w:ins>
      <w:r w:rsidRPr="003C4592">
        <w:rPr>
          <w:color w:val="CC3300"/>
        </w:rPr>
        <w:t xml:space="preserve">80.00   </w:t>
      </w:r>
      <w:del w:id="916" w:author="EOS" w:date="2011-06-14T14:53:00Z">
        <w:r w:rsidRPr="003C4592" w:rsidDel="0088670A">
          <w:rPr>
            <w:color w:val="CC3300"/>
          </w:rPr>
          <w:delText xml:space="preserve"> </w:delText>
        </w:r>
      </w:del>
      <w:r w:rsidRPr="003C4592">
        <w:rPr>
          <w:color w:val="CC3300"/>
        </w:rPr>
        <w:t>-</w:t>
      </w:r>
      <w:ins w:id="917" w:author="EOS" w:date="2011-06-14T14:52:00Z">
        <w:r>
          <w:rPr>
            <w:color w:val="CC3300"/>
          </w:rPr>
          <w:t>100</w:t>
        </w:r>
      </w:ins>
      <w:r w:rsidRPr="003C4592">
        <w:rPr>
          <w:color w:val="CC3300"/>
        </w:rPr>
        <w:t>70.00</w:t>
      </w:r>
    </w:p>
    <w:p w:rsidR="007E3981" w:rsidRPr="003C4592" w:rsidRDefault="007E3981" w:rsidP="00526859">
      <w:pPr>
        <w:pStyle w:val="HTMLPreformatted"/>
        <w:ind w:firstLine="450"/>
        <w:rPr>
          <w:color w:val="CC3300"/>
        </w:rPr>
      </w:pPr>
      <w:r w:rsidRPr="003C4592">
        <w:rPr>
          <w:color w:val="CC3300"/>
        </w:rPr>
        <w:t xml:space="preserve">  </w:t>
      </w:r>
      <w:del w:id="918" w:author="EOS" w:date="2011-06-14T14:52:00Z">
        <w:r w:rsidRPr="003C4592" w:rsidDel="0088670A">
          <w:rPr>
            <w:color w:val="CC3300"/>
          </w:rPr>
          <w:delText xml:space="preserve"> </w:delText>
        </w:r>
      </w:del>
      <w:r w:rsidRPr="003C4592">
        <w:rPr>
          <w:color w:val="CC3300"/>
        </w:rPr>
        <w:t xml:space="preserve"> -</w:t>
      </w:r>
      <w:ins w:id="919" w:author="EOS" w:date="2011-06-14T14:52:00Z">
        <w:r>
          <w:rPr>
            <w:color w:val="CC3300"/>
          </w:rPr>
          <w:t>100</w:t>
        </w:r>
      </w:ins>
      <w:r w:rsidRPr="003C4592">
        <w:rPr>
          <w:color w:val="CC3300"/>
        </w:rPr>
        <w:t xml:space="preserve">70.00   </w:t>
      </w:r>
      <w:del w:id="920" w:author="EOS" w:date="2011-06-14T14:53:00Z">
        <w:r w:rsidRPr="003C4592" w:rsidDel="0088670A">
          <w:rPr>
            <w:color w:val="CC3300"/>
          </w:rPr>
          <w:delText xml:space="preserve"> </w:delText>
        </w:r>
      </w:del>
      <w:r w:rsidRPr="003C4592">
        <w:rPr>
          <w:color w:val="CC3300"/>
        </w:rPr>
        <w:t>-</w:t>
      </w:r>
      <w:ins w:id="921" w:author="EOS" w:date="2011-06-14T14:52:00Z">
        <w:r>
          <w:rPr>
            <w:color w:val="CC3300"/>
          </w:rPr>
          <w:t>100</w:t>
        </w:r>
      </w:ins>
      <w:r w:rsidRPr="003C4592">
        <w:rPr>
          <w:color w:val="CC3300"/>
        </w:rPr>
        <w:t>60.00</w:t>
      </w:r>
    </w:p>
    <w:p w:rsidR="007E3981" w:rsidRPr="003C4592" w:rsidRDefault="007E3981" w:rsidP="00526859">
      <w:pPr>
        <w:pStyle w:val="HTMLPreformatted"/>
        <w:ind w:firstLine="450"/>
        <w:rPr>
          <w:color w:val="CC3300"/>
        </w:rPr>
      </w:pPr>
      <w:r w:rsidRPr="003C4592">
        <w:rPr>
          <w:color w:val="CC3300"/>
        </w:rPr>
        <w:t xml:space="preserve">   </w:t>
      </w:r>
      <w:del w:id="922" w:author="EOS" w:date="2011-06-14T14:52:00Z">
        <w:r w:rsidRPr="003C4592" w:rsidDel="0088670A">
          <w:rPr>
            <w:color w:val="CC3300"/>
          </w:rPr>
          <w:delText xml:space="preserve"> </w:delText>
        </w:r>
      </w:del>
      <w:r w:rsidRPr="003C4592">
        <w:rPr>
          <w:color w:val="CC3300"/>
        </w:rPr>
        <w:t>-</w:t>
      </w:r>
      <w:ins w:id="923" w:author="EOS" w:date="2011-06-14T14:52:00Z">
        <w:r>
          <w:rPr>
            <w:color w:val="CC3300"/>
          </w:rPr>
          <w:t>100</w:t>
        </w:r>
      </w:ins>
      <w:r w:rsidRPr="003C4592">
        <w:rPr>
          <w:color w:val="CC3300"/>
        </w:rPr>
        <w:t xml:space="preserve">60.00   </w:t>
      </w:r>
      <w:del w:id="924" w:author="EOS" w:date="2011-06-14T14:53:00Z">
        <w:r w:rsidRPr="003C4592" w:rsidDel="0088670A">
          <w:rPr>
            <w:color w:val="CC3300"/>
          </w:rPr>
          <w:delText xml:space="preserve"> </w:delText>
        </w:r>
      </w:del>
      <w:r w:rsidRPr="003C4592">
        <w:rPr>
          <w:color w:val="CC3300"/>
        </w:rPr>
        <w:t>-</w:t>
      </w:r>
      <w:ins w:id="925" w:author="EOS" w:date="2011-06-14T14:52:00Z">
        <w:r>
          <w:rPr>
            <w:color w:val="CC3300"/>
          </w:rPr>
          <w:t>100</w:t>
        </w:r>
      </w:ins>
      <w:r w:rsidRPr="003C4592">
        <w:rPr>
          <w:color w:val="CC3300"/>
        </w:rPr>
        <w:t>50.00</w:t>
      </w:r>
    </w:p>
    <w:p w:rsidR="007E3981" w:rsidRPr="003C4592" w:rsidRDefault="007E3981" w:rsidP="00526859">
      <w:pPr>
        <w:pStyle w:val="HTMLPreformatted"/>
        <w:ind w:firstLine="450"/>
        <w:rPr>
          <w:color w:val="CC3300"/>
        </w:rPr>
      </w:pPr>
      <w:r w:rsidRPr="003C4592">
        <w:rPr>
          <w:color w:val="CC3300"/>
        </w:rPr>
        <w:t xml:space="preserve">   </w:t>
      </w:r>
      <w:del w:id="926" w:author="EOS" w:date="2011-06-14T14:52:00Z">
        <w:r w:rsidRPr="003C4592" w:rsidDel="0088670A">
          <w:rPr>
            <w:color w:val="CC3300"/>
          </w:rPr>
          <w:delText xml:space="preserve"> </w:delText>
        </w:r>
      </w:del>
      <w:r w:rsidRPr="003C4592">
        <w:rPr>
          <w:color w:val="CC3300"/>
        </w:rPr>
        <w:t>-</w:t>
      </w:r>
      <w:ins w:id="927" w:author="EOS" w:date="2011-06-14T14:52:00Z">
        <w:r>
          <w:rPr>
            <w:color w:val="CC3300"/>
          </w:rPr>
          <w:t>100</w:t>
        </w:r>
      </w:ins>
      <w:r w:rsidRPr="003C4592">
        <w:rPr>
          <w:color w:val="CC3300"/>
        </w:rPr>
        <w:t xml:space="preserve">50.00   </w:t>
      </w:r>
      <w:del w:id="928" w:author="EOS" w:date="2011-06-14T14:53:00Z">
        <w:r w:rsidRPr="003C4592" w:rsidDel="0088670A">
          <w:rPr>
            <w:color w:val="CC3300"/>
          </w:rPr>
          <w:delText xml:space="preserve"> </w:delText>
        </w:r>
      </w:del>
      <w:r w:rsidRPr="003C4592">
        <w:rPr>
          <w:color w:val="CC3300"/>
        </w:rPr>
        <w:t>-</w:t>
      </w:r>
      <w:ins w:id="929" w:author="EOS" w:date="2011-06-14T14:52:00Z">
        <w:r>
          <w:rPr>
            <w:color w:val="CC3300"/>
          </w:rPr>
          <w:t>100</w:t>
        </w:r>
      </w:ins>
      <w:r w:rsidRPr="003C4592">
        <w:rPr>
          <w:color w:val="CC3300"/>
        </w:rPr>
        <w:t>40.00</w:t>
      </w:r>
    </w:p>
    <w:p w:rsidR="007E3981" w:rsidRPr="003C4592" w:rsidRDefault="007E3981" w:rsidP="00526859">
      <w:pPr>
        <w:pStyle w:val="HTMLPreformatted"/>
        <w:ind w:firstLine="450"/>
        <w:rPr>
          <w:color w:val="CC3300"/>
        </w:rPr>
      </w:pPr>
      <w:r w:rsidRPr="003C4592">
        <w:rPr>
          <w:color w:val="CC3300"/>
        </w:rPr>
        <w:t xml:space="preserve"> </w:t>
      </w:r>
    </w:p>
    <w:p w:rsidR="007E3981" w:rsidRPr="003C4592" w:rsidRDefault="007E3981" w:rsidP="00526859">
      <w:pPr>
        <w:pStyle w:val="HTMLPreformatted"/>
        <w:ind w:firstLine="450"/>
        <w:rPr>
          <w:color w:val="CC3300"/>
        </w:rPr>
      </w:pPr>
      <w:r w:rsidRPr="003C4592">
        <w:rPr>
          <w:color w:val="CC3300"/>
        </w:rPr>
        <w:t xml:space="preserve">  </w:t>
      </w:r>
      <w:del w:id="930" w:author="EOS" w:date="2011-06-14T14:53:00Z">
        <w:r w:rsidRPr="003C4592" w:rsidDel="0088670A">
          <w:rPr>
            <w:color w:val="CC3300"/>
          </w:rPr>
          <w:delText xml:space="preserve"> </w:delText>
        </w:r>
      </w:del>
      <w:r w:rsidRPr="003C4592">
        <w:rPr>
          <w:color w:val="CC3300"/>
        </w:rPr>
        <w:t xml:space="preserve"> -</w:t>
      </w:r>
      <w:ins w:id="931" w:author="EOS" w:date="2011-06-14T14:53:00Z">
        <w:r>
          <w:rPr>
            <w:color w:val="CC3300"/>
          </w:rPr>
          <w:t>100</w:t>
        </w:r>
      </w:ins>
      <w:r w:rsidRPr="003C4592">
        <w:rPr>
          <w:color w:val="CC3300"/>
        </w:rPr>
        <w:t>90.00    -</w:t>
      </w:r>
      <w:ins w:id="932" w:author="EOS" w:date="2011-06-14T14:53:00Z">
        <w:r>
          <w:rPr>
            <w:color w:val="CC3300"/>
          </w:rPr>
          <w:t>100</w:t>
        </w:r>
      </w:ins>
      <w:r w:rsidRPr="003C4592">
        <w:rPr>
          <w:color w:val="CC3300"/>
        </w:rPr>
        <w:t xml:space="preserve">90.00    </w:t>
      </w:r>
      <w:r>
        <w:rPr>
          <w:color w:val="CC3300"/>
        </w:rPr>
        <w:t>4</w:t>
      </w:r>
    </w:p>
    <w:p w:rsidR="007E3981" w:rsidRPr="003C4592" w:rsidRDefault="007E3981" w:rsidP="00526859">
      <w:pPr>
        <w:pStyle w:val="HTMLPreformatted"/>
        <w:ind w:firstLine="450"/>
        <w:rPr>
          <w:color w:val="CC3300"/>
        </w:rPr>
      </w:pPr>
      <w:r w:rsidRPr="003C4592">
        <w:rPr>
          <w:color w:val="CC3300"/>
        </w:rPr>
        <w:t xml:space="preserve">  </w:t>
      </w:r>
      <w:del w:id="933" w:author="EOS" w:date="2011-06-14T14:53:00Z">
        <w:r w:rsidRPr="003C4592" w:rsidDel="0088670A">
          <w:rPr>
            <w:color w:val="CC3300"/>
          </w:rPr>
          <w:delText xml:space="preserve"> </w:delText>
        </w:r>
      </w:del>
      <w:r w:rsidRPr="003C4592">
        <w:rPr>
          <w:color w:val="CC3300"/>
        </w:rPr>
        <w:t xml:space="preserve"> -</w:t>
      </w:r>
      <w:ins w:id="934" w:author="EOS" w:date="2011-06-14T14:53:00Z">
        <w:r>
          <w:rPr>
            <w:color w:val="CC3300"/>
          </w:rPr>
          <w:t>100</w:t>
        </w:r>
      </w:ins>
      <w:r w:rsidRPr="003C4592">
        <w:rPr>
          <w:color w:val="CC3300"/>
        </w:rPr>
        <w:t>80.00    -</w:t>
      </w:r>
      <w:ins w:id="935" w:author="EOS" w:date="2011-06-14T14:53:00Z">
        <w:r>
          <w:rPr>
            <w:color w:val="CC3300"/>
          </w:rPr>
          <w:t>100</w:t>
        </w:r>
      </w:ins>
      <w:r w:rsidRPr="003C4592">
        <w:rPr>
          <w:color w:val="CC3300"/>
        </w:rPr>
        <w:t>70.00</w:t>
      </w:r>
    </w:p>
    <w:p w:rsidR="007E3981" w:rsidRPr="003C4592" w:rsidRDefault="007E3981" w:rsidP="00526859">
      <w:pPr>
        <w:pStyle w:val="HTMLPreformatted"/>
        <w:ind w:firstLine="450"/>
        <w:rPr>
          <w:color w:val="CC3300"/>
        </w:rPr>
      </w:pPr>
      <w:r w:rsidRPr="003C4592">
        <w:rPr>
          <w:color w:val="CC3300"/>
        </w:rPr>
        <w:t xml:space="preserve">  </w:t>
      </w:r>
      <w:del w:id="936" w:author="EOS" w:date="2011-06-14T14:53:00Z">
        <w:r w:rsidRPr="003C4592" w:rsidDel="0088670A">
          <w:rPr>
            <w:color w:val="CC3300"/>
          </w:rPr>
          <w:delText xml:space="preserve"> </w:delText>
        </w:r>
      </w:del>
      <w:r w:rsidRPr="003C4592">
        <w:rPr>
          <w:color w:val="CC3300"/>
        </w:rPr>
        <w:t xml:space="preserve"> -</w:t>
      </w:r>
      <w:ins w:id="937" w:author="EOS" w:date="2011-06-14T14:53:00Z">
        <w:r>
          <w:rPr>
            <w:color w:val="CC3300"/>
          </w:rPr>
          <w:t>100</w:t>
        </w:r>
      </w:ins>
      <w:r w:rsidRPr="003C4592">
        <w:rPr>
          <w:color w:val="CC3300"/>
        </w:rPr>
        <w:t>70.00    -</w:t>
      </w:r>
      <w:ins w:id="938" w:author="EOS" w:date="2011-06-14T14:53:00Z">
        <w:r>
          <w:rPr>
            <w:color w:val="CC3300"/>
          </w:rPr>
          <w:t>100</w:t>
        </w:r>
      </w:ins>
      <w:r w:rsidRPr="003C4592">
        <w:rPr>
          <w:color w:val="CC3300"/>
        </w:rPr>
        <w:t>60.00</w:t>
      </w:r>
    </w:p>
    <w:p w:rsidR="007E3981" w:rsidRPr="003C4592" w:rsidRDefault="007E3981" w:rsidP="00526859">
      <w:pPr>
        <w:pStyle w:val="HTMLPreformatted"/>
        <w:ind w:firstLine="450"/>
        <w:rPr>
          <w:color w:val="CC3300"/>
        </w:rPr>
      </w:pPr>
      <w:r w:rsidRPr="003C4592">
        <w:rPr>
          <w:color w:val="CC3300"/>
        </w:rPr>
        <w:t xml:space="preserve">  </w:t>
      </w:r>
      <w:del w:id="939" w:author="EOS" w:date="2011-06-14T14:53:00Z">
        <w:r w:rsidRPr="003C4592" w:rsidDel="0088670A">
          <w:rPr>
            <w:color w:val="CC3300"/>
          </w:rPr>
          <w:delText xml:space="preserve"> </w:delText>
        </w:r>
      </w:del>
      <w:r w:rsidRPr="003C4592">
        <w:rPr>
          <w:color w:val="CC3300"/>
        </w:rPr>
        <w:t xml:space="preserve"> -</w:t>
      </w:r>
      <w:ins w:id="940" w:author="EOS" w:date="2011-06-14T14:53:00Z">
        <w:r>
          <w:rPr>
            <w:color w:val="CC3300"/>
          </w:rPr>
          <w:t>100</w:t>
        </w:r>
      </w:ins>
      <w:r w:rsidRPr="003C4592">
        <w:rPr>
          <w:color w:val="CC3300"/>
        </w:rPr>
        <w:t>60.00    -</w:t>
      </w:r>
      <w:ins w:id="941" w:author="EOS" w:date="2011-06-14T14:53:00Z">
        <w:r>
          <w:rPr>
            <w:color w:val="CC3300"/>
          </w:rPr>
          <w:t>100</w:t>
        </w:r>
      </w:ins>
      <w:r w:rsidRPr="003C4592">
        <w:rPr>
          <w:color w:val="CC3300"/>
        </w:rPr>
        <w:t>50.00</w:t>
      </w:r>
    </w:p>
    <w:p w:rsidR="007E3981" w:rsidRPr="003C4592" w:rsidRDefault="007E3981" w:rsidP="00526859">
      <w:pPr>
        <w:pStyle w:val="HTMLPreformatted"/>
        <w:ind w:firstLine="450"/>
        <w:rPr>
          <w:color w:val="CC3300"/>
        </w:rPr>
      </w:pPr>
      <w:r w:rsidRPr="003C4592">
        <w:rPr>
          <w:color w:val="CC3300"/>
        </w:rPr>
        <w:t xml:space="preserve">  </w:t>
      </w:r>
      <w:del w:id="942" w:author="EOS" w:date="2011-06-14T14:53:00Z">
        <w:r w:rsidRPr="003C4592" w:rsidDel="0088670A">
          <w:rPr>
            <w:color w:val="CC3300"/>
          </w:rPr>
          <w:delText xml:space="preserve"> </w:delText>
        </w:r>
      </w:del>
      <w:r w:rsidRPr="003C4592">
        <w:rPr>
          <w:color w:val="CC3300"/>
        </w:rPr>
        <w:t xml:space="preserve"> -</w:t>
      </w:r>
      <w:ins w:id="943" w:author="EOS" w:date="2011-06-14T14:53:00Z">
        <w:r>
          <w:rPr>
            <w:color w:val="CC3300"/>
          </w:rPr>
          <w:t>100</w:t>
        </w:r>
      </w:ins>
      <w:r w:rsidRPr="003C4592">
        <w:rPr>
          <w:color w:val="CC3300"/>
        </w:rPr>
        <w:t>50.00    -</w:t>
      </w:r>
      <w:ins w:id="944" w:author="EOS" w:date="2011-06-14T14:53:00Z">
        <w:r>
          <w:rPr>
            <w:color w:val="CC3300"/>
          </w:rPr>
          <w:t>100</w:t>
        </w:r>
      </w:ins>
      <w:r w:rsidRPr="003C4592">
        <w:rPr>
          <w:color w:val="CC3300"/>
        </w:rPr>
        <w:t>40.00</w:t>
      </w:r>
    </w:p>
    <w:p w:rsidR="007E3981" w:rsidRDefault="007E3981" w:rsidP="00526859">
      <w:pPr>
        <w:pStyle w:val="HTMLPreformatted"/>
        <w:ind w:firstLine="450"/>
      </w:pPr>
      <w:r w:rsidRPr="003C4592">
        <w:rPr>
          <w:color w:val="CC3300"/>
        </w:rPr>
        <w:t xml:space="preserve">     :</w:t>
      </w:r>
      <w:r w:rsidRPr="00F4235C">
        <w:t xml:space="preserve"> </w:t>
      </w:r>
      <w:r w:rsidR="00F24369">
        <w:pict>
          <v:rect id="_x0000_i1054" style="width:0;height:1.5pt" o:hralign="center" o:hrstd="t" o:hr="t" fillcolor="#a0a0a0" stroked="f"/>
        </w:pict>
      </w:r>
    </w:p>
    <w:p w:rsidR="007E3981" w:rsidDel="00925EEE" w:rsidRDefault="007E3981" w:rsidP="00D44A20">
      <w:pPr>
        <w:pStyle w:val="Heading5"/>
        <w:rPr>
          <w:del w:id="945" w:author="EOS" w:date="2011-09-07T12:08:00Z"/>
        </w:rPr>
      </w:pPr>
      <w:del w:id="946" w:author="EOS" w:date="2011-09-07T12:08:00Z">
        <w:r w:rsidDel="00925EEE">
          <w:delText>"Standard" format (borehole data):</w:delText>
        </w:r>
      </w:del>
    </w:p>
    <w:p w:rsidR="007E3981" w:rsidDel="00925EEE" w:rsidRDefault="00F24369" w:rsidP="00D44A20">
      <w:pPr>
        <w:pStyle w:val="HTMLPreformatted"/>
        <w:rPr>
          <w:del w:id="947" w:author="EOS" w:date="2011-09-07T12:08:00Z"/>
        </w:rPr>
      </w:pPr>
      <w:del w:id="948" w:author="EOS" w:date="2011-09-07T12:08:00Z">
        <w:r>
          <w:pict>
            <v:rect id="_x0000_i1055" style="width:0;height:1.5pt" o:hralign="center" o:hrstd="t" o:hr="t" fillcolor="#a0a0a0" stroked="f"/>
          </w:pict>
        </w:r>
      </w:del>
    </w:p>
    <w:p w:rsidR="007E3981" w:rsidDel="00925EEE" w:rsidRDefault="007E3981" w:rsidP="00E524D9">
      <w:pPr>
        <w:pStyle w:val="HTMLPreformatted"/>
        <w:ind w:left="360" w:firstLine="540"/>
        <w:rPr>
          <w:del w:id="949" w:author="EOS" w:date="2011-09-07T12:07:00Z"/>
          <w:rStyle w:val="HTMLTypewriter"/>
          <w:color w:val="CC3300"/>
          <w:lang w:val="it-IT"/>
        </w:rPr>
      </w:pPr>
      <w:del w:id="950" w:author="EOS" w:date="2011-09-07T12:07:00Z">
        <w:r w:rsidDel="00925EEE">
          <w:rPr>
            <w:rStyle w:val="HTMLTypewriter"/>
            <w:color w:val="CC3300"/>
            <w:lang w:val="it-IT"/>
          </w:rPr>
          <w:delText>STANDARD</w:delText>
        </w:r>
      </w:del>
    </w:p>
    <w:p w:rsidR="007E3981" w:rsidDel="00925EEE" w:rsidRDefault="007E3981" w:rsidP="00E524D9">
      <w:pPr>
        <w:pStyle w:val="HTMLPreformatted"/>
        <w:ind w:left="360" w:firstLine="540"/>
        <w:rPr>
          <w:del w:id="951" w:author="EOS" w:date="2011-09-07T12:07:00Z"/>
          <w:rStyle w:val="HTMLTypewriter"/>
          <w:color w:val="CC3300"/>
          <w:lang w:val="it-IT"/>
        </w:rPr>
      </w:pPr>
      <w:del w:id="952" w:author="EOS" w:date="2011-09-07T12:07:00Z">
        <w:r w:rsidDel="00925EEE">
          <w:rPr>
            <w:rStyle w:val="HTMLTypewriter"/>
            <w:color w:val="CC3300"/>
            <w:lang w:val="it-IT"/>
          </w:rPr>
          <w:delText>124</w:delText>
        </w:r>
      </w:del>
    </w:p>
    <w:p w:rsidR="007E3981" w:rsidRPr="00892855" w:rsidDel="00925EEE" w:rsidRDefault="007E3981" w:rsidP="00E524D9">
      <w:pPr>
        <w:pStyle w:val="HTMLPreformatted"/>
        <w:ind w:left="360" w:firstLine="540"/>
        <w:rPr>
          <w:del w:id="953" w:author="EOS" w:date="2011-09-07T12:08:00Z"/>
          <w:rStyle w:val="HTMLTypewriter"/>
          <w:color w:val="CC3300"/>
          <w:lang w:val="it-IT"/>
        </w:rPr>
      </w:pPr>
      <w:del w:id="954" w:author="EOS" w:date="2011-09-07T12:08:00Z">
        <w:r w:rsidRPr="00892855" w:rsidDel="00925EEE">
          <w:rPr>
            <w:rStyle w:val="HTMLTypewriter"/>
            <w:color w:val="CC3300"/>
            <w:lang w:val="it-IT"/>
          </w:rPr>
          <w:delText xml:space="preserve">11050  500  11050  500  10900  500  10800  500  </w:delText>
        </w:r>
      </w:del>
    </w:p>
    <w:p w:rsidR="007E3981" w:rsidRPr="00892855" w:rsidDel="00925EEE" w:rsidRDefault="007E3981" w:rsidP="00E524D9">
      <w:pPr>
        <w:pStyle w:val="HTMLPreformatted"/>
        <w:ind w:left="360" w:firstLine="540"/>
        <w:rPr>
          <w:del w:id="955" w:author="EOS" w:date="2011-09-07T12:08:00Z"/>
          <w:rStyle w:val="HTMLTypewriter"/>
          <w:color w:val="CC3300"/>
          <w:lang w:val="it-IT"/>
        </w:rPr>
      </w:pPr>
      <w:del w:id="956" w:author="EOS" w:date="2011-09-07T12:08:00Z">
        <w:r w:rsidRPr="00892855" w:rsidDel="00925EEE">
          <w:rPr>
            <w:rStyle w:val="HTMLTypewriter"/>
            <w:color w:val="CC3300"/>
            <w:lang w:val="it-IT"/>
          </w:rPr>
          <w:delText xml:space="preserve">11050  497  11050  497  11000  497  10900  497  </w:delText>
        </w:r>
      </w:del>
    </w:p>
    <w:p w:rsidR="007E3981" w:rsidRPr="00892855" w:rsidDel="00925EEE" w:rsidRDefault="007E3981" w:rsidP="00E524D9">
      <w:pPr>
        <w:pStyle w:val="HTMLPreformatted"/>
        <w:ind w:left="360" w:firstLine="540"/>
        <w:rPr>
          <w:del w:id="957" w:author="EOS" w:date="2011-09-07T12:08:00Z"/>
          <w:rStyle w:val="HTMLTypewriter"/>
          <w:color w:val="CC3300"/>
          <w:lang w:val="it-IT"/>
        </w:rPr>
      </w:pPr>
      <w:del w:id="958" w:author="EOS" w:date="2011-09-07T12:08:00Z">
        <w:r w:rsidRPr="00892855" w:rsidDel="00925EEE">
          <w:rPr>
            <w:rStyle w:val="HTMLTypewriter"/>
            <w:color w:val="CC3300"/>
            <w:lang w:val="it-IT"/>
          </w:rPr>
          <w:delText xml:space="preserve">11150  493  11150  493  10900  493  10800  493  </w:delText>
        </w:r>
      </w:del>
    </w:p>
    <w:p w:rsidR="007E3981" w:rsidRPr="00892855" w:rsidDel="00925EEE" w:rsidRDefault="007E3981" w:rsidP="00E524D9">
      <w:pPr>
        <w:pStyle w:val="HTMLPreformatted"/>
        <w:ind w:left="360" w:firstLine="540"/>
        <w:rPr>
          <w:del w:id="959" w:author="EOS" w:date="2011-09-07T12:08:00Z"/>
          <w:rStyle w:val="HTMLTypewriter"/>
          <w:color w:val="CC3300"/>
          <w:lang w:val="it-IT"/>
        </w:rPr>
      </w:pPr>
      <w:del w:id="960" w:author="EOS" w:date="2011-09-07T12:08:00Z">
        <w:r w:rsidRPr="00892855" w:rsidDel="00925EEE">
          <w:rPr>
            <w:rStyle w:val="HTMLTypewriter"/>
            <w:color w:val="CC3300"/>
            <w:lang w:val="it-IT"/>
          </w:rPr>
          <w:delText xml:space="preserve">11150  485  11150  485  11000  485  10900  485  </w:delText>
        </w:r>
      </w:del>
    </w:p>
    <w:p w:rsidR="007E3981" w:rsidRPr="00892855" w:rsidDel="00925EEE" w:rsidRDefault="007E3981" w:rsidP="00E524D9">
      <w:pPr>
        <w:pStyle w:val="HTMLPreformatted"/>
        <w:ind w:left="360" w:firstLine="540"/>
        <w:rPr>
          <w:del w:id="961" w:author="EOS" w:date="2011-09-07T12:08:00Z"/>
          <w:rStyle w:val="HTMLTypewriter"/>
          <w:color w:val="CC3300"/>
          <w:lang w:val="it-IT"/>
        </w:rPr>
      </w:pPr>
      <w:del w:id="962" w:author="EOS" w:date="2011-09-07T12:08:00Z">
        <w:r w:rsidRPr="00892855" w:rsidDel="00925EEE">
          <w:rPr>
            <w:rStyle w:val="HTMLTypewriter"/>
            <w:color w:val="CC3300"/>
            <w:lang w:val="it-IT"/>
          </w:rPr>
          <w:delText xml:space="preserve">11150  480  11150  480  11100  480  11000  480  </w:delText>
        </w:r>
      </w:del>
    </w:p>
    <w:p w:rsidR="007E3981" w:rsidRPr="003C4592" w:rsidDel="00925EEE" w:rsidRDefault="007E3981" w:rsidP="00E524D9">
      <w:pPr>
        <w:pStyle w:val="HTMLPreformatted"/>
        <w:ind w:left="360" w:firstLine="540"/>
        <w:rPr>
          <w:del w:id="963" w:author="EOS" w:date="2011-09-07T12:08:00Z"/>
          <w:color w:val="CC3300"/>
        </w:rPr>
      </w:pPr>
      <w:del w:id="964" w:author="EOS" w:date="2011-09-07T12:08:00Z">
        <w:r w:rsidRPr="003C4592" w:rsidDel="00925EEE">
          <w:rPr>
            <w:color w:val="CC3300"/>
          </w:rPr>
          <w:delText>:</w:delText>
        </w:r>
      </w:del>
    </w:p>
    <w:p w:rsidR="007E3981" w:rsidDel="00925EEE" w:rsidRDefault="00F24369" w:rsidP="00D44A20">
      <w:pPr>
        <w:rPr>
          <w:del w:id="965" w:author="EOS" w:date="2011-09-07T12:08:00Z"/>
        </w:rPr>
      </w:pPr>
      <w:del w:id="966" w:author="EOS" w:date="2011-09-07T12:08:00Z">
        <w:r>
          <w:pict>
            <v:rect id="_x0000_i1056" style="width:0;height:1.5pt" o:hralign="center" o:hrstd="t" o:hr="t" fillcolor="#a0a0a0" stroked="f"/>
          </w:pict>
        </w:r>
      </w:del>
    </w:p>
    <w:p w:rsidR="00EF6550" w:rsidRDefault="00EF6550">
      <w:pPr>
        <w:rPr>
          <w:ins w:id="967" w:author="EOS" w:date="2011-09-07T12:08:00Z"/>
        </w:rPr>
        <w:pPrChange w:id="968" w:author="EOS" w:date="2011-09-07T12:08:00Z">
          <w:pPr>
            <w:pStyle w:val="Heading5"/>
          </w:pPr>
        </w:pPrChange>
      </w:pPr>
    </w:p>
    <w:p w:rsidR="00EF6550" w:rsidRDefault="007E3981">
      <w:pPr>
        <w:pPrChange w:id="969" w:author="EOS" w:date="2011-09-07T12:08:00Z">
          <w:pPr>
            <w:pStyle w:val="Heading5"/>
          </w:pPr>
        </w:pPrChange>
      </w:pPr>
      <w:r>
        <w:t xml:space="preserve">"Common-current" format </w:t>
      </w:r>
      <w:ins w:id="970" w:author="EOS" w:date="2011-09-07T12:30:00Z">
        <w:r w:rsidR="001630B8">
          <w:t xml:space="preserve"> </w:t>
        </w:r>
      </w:ins>
      <w:r>
        <w:t>(borehole):</w:t>
      </w:r>
    </w:p>
    <w:p w:rsidR="007E3981" w:rsidRDefault="00F24369" w:rsidP="00D44A20">
      <w:pPr>
        <w:pStyle w:val="HTMLPreformatted"/>
      </w:pPr>
      <w:r>
        <w:pict>
          <v:rect id="_x0000_i1057" style="width:0;height:1.5pt" o:hralign="center" o:hrstd="t" o:hr="t" fillcolor="#a0a0a0" stroked="f"/>
        </w:pict>
      </w:r>
    </w:p>
    <w:p w:rsidR="007E3981" w:rsidRDefault="007E3981" w:rsidP="00E524D9">
      <w:pPr>
        <w:pStyle w:val="HTMLPreformatted"/>
        <w:ind w:firstLine="810"/>
        <w:rPr>
          <w:rStyle w:val="HTMLTypewriter"/>
          <w:color w:val="CC3300"/>
        </w:rPr>
      </w:pPr>
      <w:r>
        <w:rPr>
          <w:rStyle w:val="HTMLTypewriter"/>
          <w:color w:val="CC3300"/>
        </w:rPr>
        <w:t>COMMON_CURRENT</w:t>
      </w:r>
    </w:p>
    <w:p w:rsidR="007E3981" w:rsidRDefault="007E3981" w:rsidP="00E524D9">
      <w:pPr>
        <w:pStyle w:val="HTMLPreformatted"/>
        <w:ind w:firstLine="810"/>
        <w:rPr>
          <w:rStyle w:val="HTMLTypewriter"/>
          <w:color w:val="CC3300"/>
        </w:rPr>
      </w:pPr>
      <w:r w:rsidRPr="00362954">
        <w:rPr>
          <w:rStyle w:val="HTMLTypewriter"/>
          <w:color w:val="CC3300"/>
        </w:rPr>
        <w:t>40</w:t>
      </w:r>
      <w:r w:rsidRPr="00362954">
        <w:rPr>
          <w:rStyle w:val="HTMLTypewriter"/>
          <w:color w:val="CC3300"/>
        </w:rPr>
        <w:tab/>
      </w:r>
    </w:p>
    <w:p w:rsidR="007E3981" w:rsidRPr="00362954" w:rsidRDefault="007E3981" w:rsidP="00E524D9">
      <w:pPr>
        <w:pStyle w:val="HTMLPreformatted"/>
        <w:ind w:firstLine="810"/>
        <w:rPr>
          <w:rStyle w:val="HTMLTypewriter"/>
          <w:color w:val="CC3300"/>
        </w:rPr>
      </w:pPr>
      <w:r w:rsidRPr="00362954">
        <w:rPr>
          <w:rStyle w:val="HTMLTypewriter"/>
          <w:color w:val="CC3300"/>
        </w:rPr>
        <w:t>10950</w:t>
      </w:r>
      <w:r>
        <w:rPr>
          <w:rStyle w:val="HTMLTypewriter"/>
          <w:color w:val="CC3300"/>
        </w:rPr>
        <w:t xml:space="preserve">   500   </w:t>
      </w:r>
      <w:proofErr w:type="gramStart"/>
      <w:r w:rsidRPr="00362954">
        <w:rPr>
          <w:rStyle w:val="HTMLTypewriter"/>
          <w:color w:val="CC3300"/>
        </w:rPr>
        <w:t>10950</w:t>
      </w:r>
      <w:r>
        <w:rPr>
          <w:rStyle w:val="HTMLTypewriter"/>
          <w:color w:val="CC3300"/>
        </w:rPr>
        <w:t xml:space="preserve">  </w:t>
      </w:r>
      <w:r w:rsidRPr="00362954">
        <w:rPr>
          <w:rStyle w:val="HTMLTypewriter"/>
          <w:color w:val="CC3300"/>
        </w:rPr>
        <w:t>500</w:t>
      </w:r>
      <w:proofErr w:type="gramEnd"/>
      <w:r w:rsidRPr="00362954">
        <w:rPr>
          <w:rStyle w:val="HTMLTypewriter"/>
          <w:color w:val="CC3300"/>
        </w:rPr>
        <w:tab/>
      </w:r>
      <w:r>
        <w:rPr>
          <w:rStyle w:val="HTMLTypewriter"/>
          <w:color w:val="CC3300"/>
        </w:rPr>
        <w:t xml:space="preserve">  </w:t>
      </w:r>
      <w:r w:rsidRPr="00362954">
        <w:rPr>
          <w:rStyle w:val="HTMLTypewriter"/>
          <w:color w:val="CC3300"/>
        </w:rPr>
        <w:t>1</w:t>
      </w:r>
      <w:r w:rsidRPr="00362954">
        <w:rPr>
          <w:rStyle w:val="HTMLTypewriter"/>
          <w:color w:val="CC3300"/>
        </w:rPr>
        <w:tab/>
      </w:r>
    </w:p>
    <w:p w:rsidR="007E3981" w:rsidRPr="00362954" w:rsidRDefault="007E3981" w:rsidP="00E524D9">
      <w:pPr>
        <w:pStyle w:val="HTMLPreformatted"/>
        <w:ind w:firstLine="810"/>
        <w:rPr>
          <w:rStyle w:val="HTMLTypewriter"/>
          <w:color w:val="CC3300"/>
        </w:rPr>
      </w:pPr>
      <w:r>
        <w:rPr>
          <w:rStyle w:val="HTMLTypewriter"/>
          <w:color w:val="CC3300"/>
        </w:rPr>
        <w:t xml:space="preserve">10900   </w:t>
      </w:r>
      <w:r w:rsidRPr="00362954">
        <w:rPr>
          <w:rStyle w:val="HTMLTypewriter"/>
          <w:color w:val="CC3300"/>
        </w:rPr>
        <w:t>497</w:t>
      </w:r>
      <w:r>
        <w:rPr>
          <w:rStyle w:val="HTMLTypewriter"/>
          <w:color w:val="CC3300"/>
        </w:rPr>
        <w:t xml:space="preserve">   </w:t>
      </w:r>
      <w:proofErr w:type="gramStart"/>
      <w:r>
        <w:rPr>
          <w:rStyle w:val="HTMLTypewriter"/>
          <w:color w:val="CC3300"/>
        </w:rPr>
        <w:t xml:space="preserve">10800  </w:t>
      </w:r>
      <w:r w:rsidRPr="00362954">
        <w:rPr>
          <w:rStyle w:val="HTMLTypewriter"/>
          <w:color w:val="CC3300"/>
        </w:rPr>
        <w:t>497</w:t>
      </w:r>
      <w:proofErr w:type="gramEnd"/>
      <w:r w:rsidRPr="00362954">
        <w:rPr>
          <w:rStyle w:val="HTMLTypewriter"/>
          <w:color w:val="CC3300"/>
        </w:rPr>
        <w:tab/>
      </w:r>
      <w:r>
        <w:rPr>
          <w:rStyle w:val="HTMLTypewriter"/>
          <w:color w:val="CC3300"/>
        </w:rPr>
        <w:t xml:space="preserve"> </w:t>
      </w:r>
    </w:p>
    <w:p w:rsidR="007E3981" w:rsidRPr="00362954" w:rsidRDefault="007E3981" w:rsidP="00E524D9">
      <w:pPr>
        <w:pStyle w:val="HTMLPreformatted"/>
        <w:ind w:firstLine="810"/>
        <w:rPr>
          <w:rStyle w:val="HTMLTypewriter"/>
          <w:color w:val="CC3300"/>
        </w:rPr>
      </w:pPr>
      <w:r>
        <w:rPr>
          <w:rStyle w:val="HTMLTypewriter"/>
          <w:color w:val="CC3300"/>
        </w:rPr>
        <w:t xml:space="preserve">11050   </w:t>
      </w:r>
      <w:r w:rsidRPr="00362954">
        <w:rPr>
          <w:rStyle w:val="HTMLTypewriter"/>
          <w:color w:val="CC3300"/>
        </w:rPr>
        <w:t>493</w:t>
      </w:r>
      <w:r>
        <w:rPr>
          <w:rStyle w:val="HTMLTypewriter"/>
          <w:color w:val="CC3300"/>
        </w:rPr>
        <w:t xml:space="preserve">   </w:t>
      </w:r>
      <w:proofErr w:type="gramStart"/>
      <w:r>
        <w:rPr>
          <w:rStyle w:val="HTMLTypewriter"/>
          <w:color w:val="CC3300"/>
        </w:rPr>
        <w:t xml:space="preserve">11050  </w:t>
      </w:r>
      <w:r w:rsidRPr="00362954">
        <w:rPr>
          <w:rStyle w:val="HTMLTypewriter"/>
          <w:color w:val="CC3300"/>
        </w:rPr>
        <w:t>493</w:t>
      </w:r>
      <w:proofErr w:type="gramEnd"/>
      <w:r w:rsidRPr="00362954">
        <w:rPr>
          <w:rStyle w:val="HTMLTypewriter"/>
          <w:color w:val="CC3300"/>
        </w:rPr>
        <w:tab/>
      </w:r>
      <w:r>
        <w:rPr>
          <w:rStyle w:val="HTMLTypewriter"/>
          <w:color w:val="CC3300"/>
        </w:rPr>
        <w:t xml:space="preserve">  </w:t>
      </w:r>
      <w:r w:rsidRPr="00362954">
        <w:rPr>
          <w:rStyle w:val="HTMLTypewriter"/>
          <w:color w:val="CC3300"/>
        </w:rPr>
        <w:t>2</w:t>
      </w:r>
      <w:r w:rsidRPr="00362954">
        <w:rPr>
          <w:rStyle w:val="HTMLTypewriter"/>
          <w:color w:val="CC3300"/>
        </w:rPr>
        <w:tab/>
      </w:r>
    </w:p>
    <w:p w:rsidR="007E3981" w:rsidRPr="00362954" w:rsidRDefault="007E3981" w:rsidP="00E524D9">
      <w:pPr>
        <w:pStyle w:val="HTMLPreformatted"/>
        <w:ind w:firstLine="810"/>
        <w:rPr>
          <w:rStyle w:val="HTMLTypewriter"/>
          <w:color w:val="CC3300"/>
        </w:rPr>
      </w:pPr>
      <w:r>
        <w:rPr>
          <w:rStyle w:val="HTMLTypewriter"/>
          <w:color w:val="CC3300"/>
        </w:rPr>
        <w:t xml:space="preserve">10900   </w:t>
      </w:r>
      <w:r w:rsidRPr="00362954">
        <w:rPr>
          <w:rStyle w:val="HTMLTypewriter"/>
          <w:color w:val="CC3300"/>
        </w:rPr>
        <w:t>485</w:t>
      </w:r>
      <w:r>
        <w:rPr>
          <w:rStyle w:val="HTMLTypewriter"/>
          <w:color w:val="CC3300"/>
        </w:rPr>
        <w:t xml:space="preserve">   </w:t>
      </w:r>
      <w:proofErr w:type="gramStart"/>
      <w:r>
        <w:rPr>
          <w:rStyle w:val="HTMLTypewriter"/>
          <w:color w:val="CC3300"/>
        </w:rPr>
        <w:t xml:space="preserve">10800  </w:t>
      </w:r>
      <w:r w:rsidRPr="00362954">
        <w:rPr>
          <w:rStyle w:val="HTMLTypewriter"/>
          <w:color w:val="CC3300"/>
        </w:rPr>
        <w:t>485</w:t>
      </w:r>
      <w:proofErr w:type="gramEnd"/>
      <w:r w:rsidRPr="00362954">
        <w:rPr>
          <w:rStyle w:val="HTMLTypewriter"/>
          <w:color w:val="CC3300"/>
        </w:rPr>
        <w:tab/>
      </w:r>
      <w:r>
        <w:rPr>
          <w:rStyle w:val="HTMLTypewriter"/>
          <w:color w:val="CC3300"/>
        </w:rPr>
        <w:t xml:space="preserve"> </w:t>
      </w:r>
    </w:p>
    <w:p w:rsidR="007E3981" w:rsidRDefault="007E3981" w:rsidP="00E524D9">
      <w:pPr>
        <w:pStyle w:val="HTMLPreformatted"/>
        <w:ind w:firstLine="810"/>
        <w:rPr>
          <w:rStyle w:val="HTMLTypewriter"/>
          <w:color w:val="CC3300"/>
        </w:rPr>
      </w:pPr>
      <w:r>
        <w:rPr>
          <w:rStyle w:val="HTMLTypewriter"/>
          <w:color w:val="CC3300"/>
        </w:rPr>
        <w:t xml:space="preserve">11000   </w:t>
      </w:r>
      <w:r w:rsidRPr="00362954">
        <w:rPr>
          <w:rStyle w:val="HTMLTypewriter"/>
          <w:color w:val="CC3300"/>
        </w:rPr>
        <w:t>480</w:t>
      </w:r>
      <w:r>
        <w:rPr>
          <w:rStyle w:val="HTMLTypewriter"/>
          <w:color w:val="CC3300"/>
        </w:rPr>
        <w:t xml:space="preserve">   </w:t>
      </w:r>
      <w:proofErr w:type="gramStart"/>
      <w:r>
        <w:rPr>
          <w:rStyle w:val="HTMLTypewriter"/>
          <w:color w:val="CC3300"/>
        </w:rPr>
        <w:t xml:space="preserve">10900  </w:t>
      </w:r>
      <w:r w:rsidRPr="00362954">
        <w:rPr>
          <w:rStyle w:val="HTMLTypewriter"/>
          <w:color w:val="CC3300"/>
        </w:rPr>
        <w:t>480</w:t>
      </w:r>
      <w:proofErr w:type="gramEnd"/>
      <w:r w:rsidRPr="00362954">
        <w:rPr>
          <w:rStyle w:val="HTMLTypewriter"/>
          <w:color w:val="CC3300"/>
        </w:rPr>
        <w:tab/>
      </w:r>
    </w:p>
    <w:p w:rsidR="007E3981" w:rsidRDefault="007E3981" w:rsidP="00E524D9">
      <w:pPr>
        <w:pStyle w:val="HTMLPreformatted"/>
        <w:ind w:firstLine="810"/>
        <w:rPr>
          <w:rStyle w:val="HTMLTypewriter"/>
          <w:color w:val="CC3300"/>
        </w:rPr>
      </w:pPr>
      <w:r>
        <w:rPr>
          <w:rStyle w:val="HTMLTypewriter"/>
          <w:color w:val="CC3300"/>
        </w:rPr>
        <w:t xml:space="preserve">11050   </w:t>
      </w:r>
      <w:r w:rsidRPr="00362954">
        <w:rPr>
          <w:rStyle w:val="HTMLTypewriter"/>
          <w:color w:val="CC3300"/>
        </w:rPr>
        <w:t>493</w:t>
      </w:r>
      <w:r>
        <w:rPr>
          <w:rStyle w:val="HTMLTypewriter"/>
          <w:color w:val="CC3300"/>
        </w:rPr>
        <w:t xml:space="preserve">   </w:t>
      </w:r>
      <w:proofErr w:type="gramStart"/>
      <w:r>
        <w:rPr>
          <w:rStyle w:val="HTMLTypewriter"/>
          <w:color w:val="CC3300"/>
        </w:rPr>
        <w:t xml:space="preserve">11050  </w:t>
      </w:r>
      <w:r w:rsidRPr="00362954">
        <w:rPr>
          <w:rStyle w:val="HTMLTypewriter"/>
          <w:color w:val="CC3300"/>
        </w:rPr>
        <w:t>493</w:t>
      </w:r>
      <w:proofErr w:type="gramEnd"/>
      <w:r w:rsidRPr="00362954">
        <w:rPr>
          <w:rStyle w:val="HTMLTypewriter"/>
          <w:color w:val="CC3300"/>
        </w:rPr>
        <w:tab/>
      </w:r>
      <w:r>
        <w:rPr>
          <w:rStyle w:val="HTMLTypewriter"/>
          <w:color w:val="CC3300"/>
        </w:rPr>
        <w:t xml:space="preserve">  3</w:t>
      </w:r>
      <w:r w:rsidRPr="00362954">
        <w:rPr>
          <w:rStyle w:val="HTMLTypewriter"/>
          <w:color w:val="CC3300"/>
        </w:rPr>
        <w:tab/>
      </w:r>
    </w:p>
    <w:p w:rsidR="007E3981" w:rsidRPr="00362954" w:rsidRDefault="007E3981" w:rsidP="00E524D9">
      <w:pPr>
        <w:pStyle w:val="HTMLPreformatted"/>
        <w:ind w:firstLine="810"/>
        <w:rPr>
          <w:rStyle w:val="HTMLTypewriter"/>
          <w:color w:val="CC3300"/>
        </w:rPr>
      </w:pPr>
      <w:r>
        <w:rPr>
          <w:rStyle w:val="HTMLTypewriter"/>
          <w:color w:val="CC3300"/>
        </w:rPr>
        <w:t xml:space="preserve">10900   </w:t>
      </w:r>
      <w:r w:rsidRPr="00362954">
        <w:rPr>
          <w:rStyle w:val="HTMLTypewriter"/>
          <w:color w:val="CC3300"/>
        </w:rPr>
        <w:t>485</w:t>
      </w:r>
      <w:r>
        <w:rPr>
          <w:rStyle w:val="HTMLTypewriter"/>
          <w:color w:val="CC3300"/>
        </w:rPr>
        <w:t xml:space="preserve">   </w:t>
      </w:r>
      <w:proofErr w:type="gramStart"/>
      <w:r>
        <w:rPr>
          <w:rStyle w:val="HTMLTypewriter"/>
          <w:color w:val="CC3300"/>
        </w:rPr>
        <w:t xml:space="preserve">10800  </w:t>
      </w:r>
      <w:r w:rsidRPr="00362954">
        <w:rPr>
          <w:rStyle w:val="HTMLTypewriter"/>
          <w:color w:val="CC3300"/>
        </w:rPr>
        <w:t>485</w:t>
      </w:r>
      <w:proofErr w:type="gramEnd"/>
      <w:r w:rsidRPr="00362954">
        <w:rPr>
          <w:rStyle w:val="HTMLTypewriter"/>
          <w:color w:val="CC3300"/>
        </w:rPr>
        <w:tab/>
      </w:r>
      <w:r>
        <w:rPr>
          <w:rStyle w:val="HTMLTypewriter"/>
          <w:color w:val="CC3300"/>
        </w:rPr>
        <w:t xml:space="preserve"> </w:t>
      </w:r>
    </w:p>
    <w:p w:rsidR="007E3981" w:rsidRDefault="007E3981" w:rsidP="00E524D9">
      <w:pPr>
        <w:pStyle w:val="HTMLPreformatted"/>
        <w:ind w:firstLine="810"/>
        <w:rPr>
          <w:rStyle w:val="HTMLTypewriter"/>
          <w:color w:val="CC3300"/>
        </w:rPr>
      </w:pPr>
      <w:r>
        <w:rPr>
          <w:rStyle w:val="HTMLTypewriter"/>
          <w:color w:val="CC3300"/>
        </w:rPr>
        <w:t xml:space="preserve">11000   </w:t>
      </w:r>
      <w:r w:rsidRPr="00362954">
        <w:rPr>
          <w:rStyle w:val="HTMLTypewriter"/>
          <w:color w:val="CC3300"/>
        </w:rPr>
        <w:t>480</w:t>
      </w:r>
      <w:r>
        <w:rPr>
          <w:rStyle w:val="HTMLTypewriter"/>
          <w:color w:val="CC3300"/>
        </w:rPr>
        <w:t xml:space="preserve">   </w:t>
      </w:r>
      <w:proofErr w:type="gramStart"/>
      <w:r>
        <w:rPr>
          <w:rStyle w:val="HTMLTypewriter"/>
          <w:color w:val="CC3300"/>
        </w:rPr>
        <w:t xml:space="preserve">10900  </w:t>
      </w:r>
      <w:r w:rsidRPr="00362954">
        <w:rPr>
          <w:rStyle w:val="HTMLTypewriter"/>
          <w:color w:val="CC3300"/>
        </w:rPr>
        <w:t>480</w:t>
      </w:r>
      <w:proofErr w:type="gramEnd"/>
      <w:r w:rsidRPr="00362954">
        <w:rPr>
          <w:rStyle w:val="HTMLTypewriter"/>
          <w:color w:val="CC3300"/>
        </w:rPr>
        <w:tab/>
      </w:r>
      <w:r>
        <w:rPr>
          <w:rStyle w:val="HTMLTypewriter"/>
          <w:color w:val="CC3300"/>
        </w:rPr>
        <w:t xml:space="preserve"> </w:t>
      </w:r>
    </w:p>
    <w:p w:rsidR="007E3981" w:rsidRPr="00362954" w:rsidRDefault="007E3981" w:rsidP="00E524D9">
      <w:pPr>
        <w:pStyle w:val="HTMLPreformatted"/>
        <w:ind w:firstLine="810"/>
        <w:rPr>
          <w:rStyle w:val="HTMLTypewriter"/>
          <w:color w:val="CC3300"/>
        </w:rPr>
      </w:pPr>
      <w:r>
        <w:rPr>
          <w:rStyle w:val="HTMLTypewriter"/>
          <w:color w:val="CC3300"/>
        </w:rPr>
        <w:t>:</w:t>
      </w:r>
    </w:p>
    <w:p w:rsidR="007E3981" w:rsidRPr="003C4592" w:rsidRDefault="00F24369" w:rsidP="00D44A20">
      <w:pPr>
        <w:pStyle w:val="HTMLPreformatted"/>
        <w:rPr>
          <w:color w:val="CC3300"/>
        </w:rPr>
      </w:pPr>
      <w:r>
        <w:pict>
          <v:rect id="_x0000_i1058" style="width:0;height:1.5pt" o:hralign="center" o:hrstd="t" o:hr="t" fillcolor="#a0a0a0" stroked="f"/>
        </w:pict>
      </w:r>
    </w:p>
    <w:p w:rsidR="007E3981" w:rsidRPr="003C4592" w:rsidRDefault="007E3981" w:rsidP="00F849BC">
      <w:pPr>
        <w:pStyle w:val="HTMLPreformatted"/>
        <w:rPr>
          <w:color w:val="CC3300"/>
        </w:rPr>
      </w:pPr>
    </w:p>
    <w:p w:rsidR="007E3981" w:rsidRDefault="007E3981" w:rsidP="00F849BC">
      <w:pPr>
        <w:pStyle w:val="Heading2"/>
      </w:pPr>
      <w:bookmarkStart w:id="971" w:name="fdmeshdat_elements"/>
      <w:r>
        <w:t xml:space="preserve"> </w:t>
      </w:r>
      <w:bookmarkStart w:id="972" w:name="_Toc296000702"/>
      <w:bookmarkStart w:id="973" w:name="_Toc296063685"/>
      <w:r>
        <w:t>FDmesh.dat</w:t>
      </w:r>
      <w:bookmarkEnd w:id="972"/>
      <w:bookmarkEnd w:id="973"/>
    </w:p>
    <w:bookmarkEnd w:id="971"/>
    <w:p w:rsidR="007E3981" w:rsidRDefault="007E3981" w:rsidP="00F849BC">
      <w:pPr>
        <w:pStyle w:val="NormalWeb"/>
      </w:pPr>
      <w:r>
        <w:t xml:space="preserve">This is the file used to define a finite difference mesh for 2D modelling and inversion. In the file, the x-z plane is divided into a rectangular grid. By convention, the z-axis is positive down. </w:t>
      </w:r>
      <w:ins w:id="974" w:author="EOS" w:date="2011-06-14T14:09:00Z">
        <w:r w:rsidR="00962591">
          <w:rPr>
            <w:bCs/>
          </w:rPr>
          <w:fldChar w:fldCharType="begin"/>
        </w:r>
        <w:r>
          <w:rPr>
            <w:bCs/>
          </w:rPr>
          <w:instrText xml:space="preserve"> HYPERLINK  \l "fdmeshdat_elements" </w:instrText>
        </w:r>
        <w:r w:rsidR="00962591">
          <w:rPr>
            <w:bCs/>
          </w:rPr>
          <w:fldChar w:fldCharType="separate"/>
        </w:r>
        <w:proofErr w:type="gramStart"/>
        <w:r w:rsidRPr="00081ADB">
          <w:rPr>
            <w:rStyle w:val="Hyperlink"/>
            <w:bCs/>
          </w:rPr>
          <w:t>fdmesh.dat</w:t>
        </w:r>
        <w:proofErr w:type="gramEnd"/>
        <w:r w:rsidR="00962591">
          <w:rPr>
            <w:bCs/>
          </w:rPr>
          <w:fldChar w:fldCharType="end"/>
        </w:r>
      </w:ins>
      <w:r>
        <w:t xml:space="preserve"> has the following structure:</w:t>
      </w:r>
    </w:p>
    <w:p w:rsidR="007E3981" w:rsidRDefault="00F24369" w:rsidP="00F849BC">
      <w:pPr>
        <w:pStyle w:val="HTMLPreformatted"/>
        <w:rPr>
          <w:i/>
          <w:iCs/>
        </w:rPr>
      </w:pPr>
      <w:r>
        <w:rPr>
          <w:i/>
          <w:iCs/>
        </w:rPr>
        <w:pict>
          <v:rect id="_x0000_i1059" style="width:0;height:1.5pt" o:hralign="center" o:hrstd="t" o:hr="t" fillcolor="#a0a0a0" stroked="f"/>
        </w:pict>
      </w:r>
    </w:p>
    <w:p w:rsidR="007E3981" w:rsidRDefault="007E3981" w:rsidP="00F849BC">
      <w:pPr>
        <w:pStyle w:val="HTMLPreformatted"/>
        <w:rPr>
          <w:i/>
          <w:iCs/>
        </w:rPr>
      </w:pPr>
    </w:p>
    <w:p w:rsidR="007E3981" w:rsidRPr="00766502" w:rsidRDefault="007E3981" w:rsidP="00E524D9">
      <w:pPr>
        <w:pStyle w:val="HTMLPreformatted"/>
        <w:ind w:left="360" w:firstLine="360"/>
        <w:rPr>
          <w:iCs/>
          <w:color w:val="CC3300"/>
        </w:rPr>
      </w:pPr>
      <w:r w:rsidRPr="00766502">
        <w:rPr>
          <w:iCs/>
          <w:color w:val="CC3300"/>
        </w:rPr>
        <w:t>NLX</w:t>
      </w:r>
    </w:p>
    <w:p w:rsidR="007E3981" w:rsidRPr="00766502" w:rsidRDefault="007E3981" w:rsidP="00E524D9">
      <w:pPr>
        <w:pStyle w:val="HTMLPreformatted"/>
        <w:ind w:left="360" w:firstLine="360"/>
        <w:rPr>
          <w:iCs/>
          <w:color w:val="CC3300"/>
        </w:rPr>
      </w:pPr>
      <w:proofErr w:type="gramStart"/>
      <w:r w:rsidRPr="00766502">
        <w:rPr>
          <w:iCs/>
          <w:color w:val="CC3300"/>
        </w:rPr>
        <w:t>X</w:t>
      </w:r>
      <w:r w:rsidRPr="00766502">
        <w:rPr>
          <w:iCs/>
          <w:color w:val="CC3300"/>
          <w:vertAlign w:val="subscript"/>
        </w:rPr>
        <w:t>0</w:t>
      </w:r>
      <w:r w:rsidRPr="00766502">
        <w:rPr>
          <w:iCs/>
          <w:color w:val="CC3300"/>
        </w:rPr>
        <w:t xml:space="preserve">  X</w:t>
      </w:r>
      <w:r w:rsidRPr="00766502">
        <w:rPr>
          <w:iCs/>
          <w:color w:val="CC3300"/>
          <w:vertAlign w:val="subscript"/>
        </w:rPr>
        <w:t>1</w:t>
      </w:r>
      <w:proofErr w:type="gramEnd"/>
      <w:r w:rsidRPr="00766502">
        <w:rPr>
          <w:iCs/>
          <w:color w:val="CC3300"/>
        </w:rPr>
        <w:t xml:space="preserve">    NINTX</w:t>
      </w:r>
      <w:r w:rsidRPr="00766502">
        <w:rPr>
          <w:iCs/>
          <w:color w:val="CC3300"/>
          <w:vertAlign w:val="subscript"/>
        </w:rPr>
        <w:t>1</w:t>
      </w:r>
    </w:p>
    <w:p w:rsidR="007E3981" w:rsidRPr="00766502" w:rsidRDefault="007E3981" w:rsidP="00E524D9">
      <w:pPr>
        <w:pStyle w:val="HTMLPreformatted"/>
        <w:ind w:left="360" w:firstLine="360"/>
        <w:rPr>
          <w:iCs/>
          <w:color w:val="CC3300"/>
        </w:rPr>
      </w:pPr>
      <w:r w:rsidRPr="00766502">
        <w:rPr>
          <w:iCs/>
          <w:color w:val="CC3300"/>
        </w:rPr>
        <w:t xml:space="preserve">    X</w:t>
      </w:r>
      <w:r w:rsidRPr="00766502">
        <w:rPr>
          <w:iCs/>
          <w:color w:val="CC3300"/>
          <w:vertAlign w:val="subscript"/>
        </w:rPr>
        <w:t>2</w:t>
      </w:r>
      <w:r w:rsidRPr="00766502">
        <w:rPr>
          <w:iCs/>
          <w:color w:val="CC3300"/>
        </w:rPr>
        <w:t xml:space="preserve">    NINTX</w:t>
      </w:r>
      <w:r w:rsidRPr="00766502">
        <w:rPr>
          <w:iCs/>
          <w:color w:val="CC3300"/>
          <w:vertAlign w:val="subscript"/>
        </w:rPr>
        <w:t>2</w:t>
      </w:r>
    </w:p>
    <w:p w:rsidR="007E3981" w:rsidRPr="00766502" w:rsidRDefault="007E3981" w:rsidP="00E524D9">
      <w:pPr>
        <w:pStyle w:val="HTMLPreformatted"/>
        <w:ind w:left="360" w:firstLine="360"/>
        <w:rPr>
          <w:iCs/>
          <w:color w:val="CC3300"/>
        </w:rPr>
      </w:pPr>
      <w:r w:rsidRPr="00766502">
        <w:rPr>
          <w:iCs/>
          <w:color w:val="CC3300"/>
        </w:rPr>
        <w:t>:</w:t>
      </w:r>
    </w:p>
    <w:p w:rsidR="007E3981" w:rsidRPr="00766502" w:rsidRDefault="007E3981" w:rsidP="00E524D9">
      <w:pPr>
        <w:pStyle w:val="HTMLPreformatted"/>
        <w:ind w:left="360" w:firstLine="360"/>
        <w:rPr>
          <w:iCs/>
          <w:color w:val="CC3300"/>
        </w:rPr>
      </w:pPr>
      <w:r w:rsidRPr="00766502">
        <w:rPr>
          <w:iCs/>
          <w:color w:val="CC3300"/>
        </w:rPr>
        <w:t xml:space="preserve">    </w:t>
      </w:r>
      <w:proofErr w:type="gramStart"/>
      <w:r w:rsidRPr="00766502">
        <w:rPr>
          <w:iCs/>
          <w:color w:val="CC3300"/>
        </w:rPr>
        <w:t>X</w:t>
      </w:r>
      <w:r w:rsidRPr="00766502">
        <w:rPr>
          <w:iCs/>
          <w:color w:val="CC3300"/>
          <w:vertAlign w:val="subscript"/>
        </w:rPr>
        <w:t>NLX</w:t>
      </w:r>
      <w:r w:rsidRPr="00766502">
        <w:rPr>
          <w:iCs/>
          <w:color w:val="CC3300"/>
        </w:rPr>
        <w:t xml:space="preserve">  NINTX</w:t>
      </w:r>
      <w:r w:rsidRPr="00766502">
        <w:rPr>
          <w:iCs/>
          <w:color w:val="CC3300"/>
          <w:vertAlign w:val="subscript"/>
        </w:rPr>
        <w:t>NLX</w:t>
      </w:r>
      <w:proofErr w:type="gramEnd"/>
    </w:p>
    <w:p w:rsidR="007E3981" w:rsidRPr="00766502" w:rsidRDefault="007E3981" w:rsidP="00E524D9">
      <w:pPr>
        <w:pStyle w:val="HTMLPreformatted"/>
        <w:ind w:left="360" w:firstLine="360"/>
        <w:rPr>
          <w:iCs/>
          <w:color w:val="CC3300"/>
        </w:rPr>
      </w:pPr>
      <w:r w:rsidRPr="00766502">
        <w:rPr>
          <w:iCs/>
          <w:color w:val="CC3300"/>
        </w:rPr>
        <w:t>NLZ</w:t>
      </w:r>
    </w:p>
    <w:p w:rsidR="007E3981" w:rsidRPr="00766502" w:rsidRDefault="007E3981" w:rsidP="00E524D9">
      <w:pPr>
        <w:pStyle w:val="HTMLPreformatted"/>
        <w:ind w:left="360" w:firstLine="360"/>
        <w:rPr>
          <w:iCs/>
          <w:color w:val="CC3300"/>
        </w:rPr>
      </w:pPr>
      <w:proofErr w:type="gramStart"/>
      <w:r w:rsidRPr="00766502">
        <w:rPr>
          <w:iCs/>
          <w:color w:val="CC3300"/>
        </w:rPr>
        <w:t>Z</w:t>
      </w:r>
      <w:r w:rsidRPr="00766502">
        <w:rPr>
          <w:iCs/>
          <w:color w:val="CC3300"/>
          <w:vertAlign w:val="subscript"/>
        </w:rPr>
        <w:t>0</w:t>
      </w:r>
      <w:r w:rsidRPr="00766502">
        <w:rPr>
          <w:iCs/>
          <w:color w:val="CC3300"/>
        </w:rPr>
        <w:t xml:space="preserve">  Z</w:t>
      </w:r>
      <w:r w:rsidRPr="00766502">
        <w:rPr>
          <w:iCs/>
          <w:color w:val="CC3300"/>
          <w:vertAlign w:val="subscript"/>
        </w:rPr>
        <w:t>1</w:t>
      </w:r>
      <w:proofErr w:type="gramEnd"/>
      <w:r w:rsidRPr="00766502">
        <w:rPr>
          <w:iCs/>
          <w:color w:val="CC3300"/>
        </w:rPr>
        <w:t xml:space="preserve">    NINTZ</w:t>
      </w:r>
      <w:r w:rsidRPr="00766502">
        <w:rPr>
          <w:iCs/>
          <w:color w:val="CC3300"/>
          <w:vertAlign w:val="subscript"/>
        </w:rPr>
        <w:t>1</w:t>
      </w:r>
    </w:p>
    <w:p w:rsidR="007E3981" w:rsidRPr="00766502" w:rsidRDefault="007E3981" w:rsidP="00E524D9">
      <w:pPr>
        <w:pStyle w:val="HTMLPreformatted"/>
        <w:ind w:left="360" w:firstLine="360"/>
        <w:rPr>
          <w:iCs/>
          <w:color w:val="CC3300"/>
        </w:rPr>
      </w:pPr>
      <w:r w:rsidRPr="00766502">
        <w:rPr>
          <w:iCs/>
          <w:color w:val="CC3300"/>
        </w:rPr>
        <w:t xml:space="preserve">    Z</w:t>
      </w:r>
      <w:r w:rsidRPr="00766502">
        <w:rPr>
          <w:iCs/>
          <w:color w:val="CC3300"/>
          <w:vertAlign w:val="subscript"/>
        </w:rPr>
        <w:t>2</w:t>
      </w:r>
      <w:r w:rsidRPr="00766502">
        <w:rPr>
          <w:iCs/>
          <w:color w:val="CC3300"/>
        </w:rPr>
        <w:t xml:space="preserve">    NINTZ</w:t>
      </w:r>
      <w:r w:rsidRPr="00766502">
        <w:rPr>
          <w:iCs/>
          <w:color w:val="CC3300"/>
          <w:vertAlign w:val="subscript"/>
        </w:rPr>
        <w:t>2</w:t>
      </w:r>
    </w:p>
    <w:p w:rsidR="007E3981" w:rsidRPr="00766502" w:rsidRDefault="007E3981" w:rsidP="00E524D9">
      <w:pPr>
        <w:pStyle w:val="HTMLPreformatted"/>
        <w:ind w:left="360" w:firstLine="360"/>
        <w:rPr>
          <w:iCs/>
          <w:color w:val="CC3300"/>
        </w:rPr>
      </w:pPr>
      <w:r w:rsidRPr="00766502">
        <w:rPr>
          <w:iCs/>
          <w:color w:val="CC3300"/>
        </w:rPr>
        <w:t>:</w:t>
      </w:r>
    </w:p>
    <w:p w:rsidR="007E3981" w:rsidRPr="00766502" w:rsidRDefault="007E3981" w:rsidP="00E524D9">
      <w:pPr>
        <w:pStyle w:val="HTMLPreformatted"/>
        <w:ind w:left="360" w:firstLine="360"/>
        <w:rPr>
          <w:iCs/>
          <w:color w:val="CC3300"/>
        </w:rPr>
      </w:pPr>
      <w:r w:rsidRPr="00766502">
        <w:rPr>
          <w:iCs/>
          <w:color w:val="CC3300"/>
        </w:rPr>
        <w:t xml:space="preserve">    </w:t>
      </w:r>
      <w:proofErr w:type="gramStart"/>
      <w:r w:rsidRPr="00766502">
        <w:rPr>
          <w:iCs/>
          <w:color w:val="CC3300"/>
        </w:rPr>
        <w:t>Z</w:t>
      </w:r>
      <w:r w:rsidRPr="00766502">
        <w:rPr>
          <w:iCs/>
          <w:color w:val="CC3300"/>
          <w:vertAlign w:val="subscript"/>
        </w:rPr>
        <w:t>NLZ</w:t>
      </w:r>
      <w:r w:rsidRPr="00766502">
        <w:rPr>
          <w:iCs/>
          <w:color w:val="CC3300"/>
        </w:rPr>
        <w:t xml:space="preserve">  NINTZ</w:t>
      </w:r>
      <w:r w:rsidRPr="00766502">
        <w:rPr>
          <w:iCs/>
          <w:color w:val="CC3300"/>
          <w:vertAlign w:val="subscript"/>
        </w:rPr>
        <w:t>NLZ</w:t>
      </w:r>
      <w:proofErr w:type="gramEnd"/>
    </w:p>
    <w:p w:rsidR="007E3981" w:rsidRDefault="00F24369" w:rsidP="00F849BC">
      <w:r>
        <w:pict>
          <v:rect id="_x0000_i1060" style="width:0;height:1.5pt" o:hralign="center" o:hrstd="t" o:hr="t" fillcolor="#a0a0a0" stroked="f"/>
        </w:pict>
      </w:r>
    </w:p>
    <w:p w:rsidR="007E3981" w:rsidRPr="00E16524" w:rsidRDefault="007E3981" w:rsidP="00AD4B47">
      <w:pPr>
        <w:rPr>
          <w:ins w:id="975" w:author="EOS" w:date="2011-06-14T14:56:00Z"/>
          <w:rFonts w:ascii="Courier New" w:hAnsi="Courier New" w:cs="Courier New"/>
          <w:color w:val="CC3300"/>
          <w:sz w:val="20"/>
          <w:szCs w:val="20"/>
        </w:rPr>
      </w:pPr>
      <w:ins w:id="976" w:author="EOS" w:date="2011-06-14T14:56:00Z">
        <w:r>
          <w:rPr>
            <w:rFonts w:ascii="Courier New" w:hAnsi="Courier New" w:cs="Courier New"/>
            <w:iCs/>
            <w:color w:val="CC3300"/>
            <w:sz w:val="20"/>
            <w:szCs w:val="20"/>
          </w:rPr>
          <w:t>NLX</w:t>
        </w:r>
      </w:ins>
    </w:p>
    <w:p w:rsidR="007E3981" w:rsidRDefault="007E3981" w:rsidP="00AD4B47">
      <w:pPr>
        <w:ind w:left="720"/>
        <w:rPr>
          <w:ins w:id="977" w:author="EOS" w:date="2011-06-14T14:56:00Z"/>
        </w:rPr>
      </w:pPr>
      <w:ins w:id="978" w:author="EOS" w:date="2011-06-14T14:56:00Z">
        <w:r>
          <w:t xml:space="preserve">Number of segments used to define the horizontal partitioning. </w:t>
        </w:r>
      </w:ins>
    </w:p>
    <w:p w:rsidR="007E3981" w:rsidRPr="00E16524" w:rsidRDefault="007E3981" w:rsidP="00AD4B47">
      <w:pPr>
        <w:rPr>
          <w:ins w:id="979" w:author="EOS" w:date="2011-06-14T14:56:00Z"/>
          <w:rFonts w:ascii="Courier New" w:hAnsi="Courier New" w:cs="Courier New"/>
          <w:color w:val="CC3300"/>
          <w:sz w:val="20"/>
          <w:szCs w:val="20"/>
        </w:rPr>
      </w:pPr>
      <w:proofErr w:type="spellStart"/>
      <w:ins w:id="980" w:author="EOS" w:date="2011-06-14T14:57:00Z">
        <w:r>
          <w:rPr>
            <w:rFonts w:ascii="Courier New" w:hAnsi="Courier New" w:cs="Courier New"/>
            <w:iCs/>
            <w:color w:val="CC3300"/>
            <w:sz w:val="20"/>
            <w:szCs w:val="20"/>
          </w:rPr>
          <w:t>Xn</w:t>
        </w:r>
      </w:ins>
      <w:proofErr w:type="spellEnd"/>
    </w:p>
    <w:p w:rsidR="007E3981" w:rsidRDefault="007E3981" w:rsidP="00AD4B47">
      <w:pPr>
        <w:ind w:left="720"/>
        <w:rPr>
          <w:ins w:id="981" w:author="EOS" w:date="2011-06-14T14:56:00Z"/>
        </w:rPr>
      </w:pPr>
      <w:ins w:id="982" w:author="EOS" w:date="2011-06-14T14:56:00Z">
        <w:r>
          <w:t xml:space="preserve">The X </w:t>
        </w:r>
        <w:proofErr w:type="gramStart"/>
        <w:r>
          <w:t>coordinate</w:t>
        </w:r>
        <w:proofErr w:type="gramEnd"/>
        <w:r>
          <w:t xml:space="preserve"> of a boundary of a segment. </w:t>
        </w:r>
      </w:ins>
    </w:p>
    <w:p w:rsidR="007E3981" w:rsidRPr="00E16524" w:rsidRDefault="007E3981" w:rsidP="00AD4B47">
      <w:pPr>
        <w:rPr>
          <w:ins w:id="983" w:author="EOS" w:date="2011-06-14T14:57:00Z"/>
          <w:rFonts w:ascii="Courier New" w:hAnsi="Courier New" w:cs="Courier New"/>
          <w:color w:val="CC3300"/>
          <w:sz w:val="20"/>
          <w:szCs w:val="20"/>
        </w:rPr>
      </w:pPr>
      <w:proofErr w:type="spellStart"/>
      <w:ins w:id="984" w:author="EOS" w:date="2011-06-14T14:57:00Z">
        <w:r>
          <w:rPr>
            <w:rFonts w:ascii="Courier New" w:hAnsi="Courier New" w:cs="Courier New"/>
            <w:iCs/>
            <w:color w:val="CC3300"/>
            <w:sz w:val="20"/>
            <w:szCs w:val="20"/>
          </w:rPr>
          <w:t>NINTXn</w:t>
        </w:r>
        <w:proofErr w:type="spellEnd"/>
      </w:ins>
    </w:p>
    <w:p w:rsidR="007E3981" w:rsidRDefault="007E3981" w:rsidP="00AD4B47">
      <w:pPr>
        <w:ind w:left="720"/>
        <w:rPr>
          <w:ins w:id="985" w:author="EOS" w:date="2011-06-14T14:57:00Z"/>
        </w:rPr>
      </w:pPr>
      <w:proofErr w:type="gramStart"/>
      <w:ins w:id="986" w:author="EOS" w:date="2011-06-14T14:57:00Z">
        <w:r>
          <w:lastRenderedPageBreak/>
          <w:t xml:space="preserve">Number of cells </w:t>
        </w:r>
      </w:ins>
      <w:ins w:id="987" w:author="EOS" w:date="2011-06-14T14:58:00Z">
        <w:r>
          <w:t>in the segment bounded by X</w:t>
        </w:r>
        <w:r w:rsidR="00962591" w:rsidRPr="00962591">
          <w:rPr>
            <w:vertAlign w:val="subscript"/>
            <w:rPrChange w:id="988" w:author="EOS" w:date="2011-06-14T15:00:00Z">
              <w:rPr>
                <w:rFonts w:ascii="Times New Roman" w:hAnsi="Times New Roman"/>
                <w:color w:val="0000FF"/>
                <w:sz w:val="24"/>
                <w:szCs w:val="24"/>
                <w:u w:val="single"/>
              </w:rPr>
            </w:rPrChange>
          </w:rPr>
          <w:t>n-1</w:t>
        </w:r>
        <w:r>
          <w:t xml:space="preserve"> and </w:t>
        </w:r>
        <w:proofErr w:type="spellStart"/>
        <w:r>
          <w:t>X</w:t>
        </w:r>
        <w:r w:rsidR="00962591" w:rsidRPr="00962591">
          <w:rPr>
            <w:vertAlign w:val="subscript"/>
            <w:rPrChange w:id="989" w:author="EOS" w:date="2011-06-14T15:00:00Z">
              <w:rPr>
                <w:rFonts w:ascii="Times New Roman" w:hAnsi="Times New Roman"/>
                <w:color w:val="0000FF"/>
                <w:sz w:val="24"/>
                <w:szCs w:val="24"/>
                <w:u w:val="single"/>
              </w:rPr>
            </w:rPrChange>
          </w:rPr>
          <w:t>n</w:t>
        </w:r>
        <w:proofErr w:type="spellEnd"/>
        <w:r>
          <w:t>.</w:t>
        </w:r>
      </w:ins>
      <w:proofErr w:type="gramEnd"/>
    </w:p>
    <w:p w:rsidR="007E3981" w:rsidRPr="00E16524" w:rsidRDefault="007E3981" w:rsidP="00AD4B47">
      <w:pPr>
        <w:rPr>
          <w:ins w:id="990" w:author="EOS" w:date="2011-06-14T14:58:00Z"/>
          <w:rFonts w:ascii="Courier New" w:hAnsi="Courier New" w:cs="Courier New"/>
          <w:color w:val="CC3300"/>
          <w:sz w:val="20"/>
          <w:szCs w:val="20"/>
        </w:rPr>
      </w:pPr>
      <w:ins w:id="991" w:author="EOS" w:date="2011-06-14T14:58:00Z">
        <w:r>
          <w:rPr>
            <w:rFonts w:ascii="Courier New" w:hAnsi="Courier New" w:cs="Courier New"/>
            <w:iCs/>
            <w:color w:val="CC3300"/>
            <w:sz w:val="20"/>
            <w:szCs w:val="20"/>
          </w:rPr>
          <w:t>NLZ</w:t>
        </w:r>
      </w:ins>
    </w:p>
    <w:p w:rsidR="007E3981" w:rsidRDefault="007E3981" w:rsidP="00AD4B47">
      <w:pPr>
        <w:ind w:left="720"/>
        <w:rPr>
          <w:ins w:id="992" w:author="EOS" w:date="2011-06-14T14:58:00Z"/>
        </w:rPr>
      </w:pPr>
      <w:ins w:id="993" w:author="EOS" w:date="2011-06-14T14:58:00Z">
        <w:r>
          <w:t>Number of segments used to define the vertical partitioning</w:t>
        </w:r>
      </w:ins>
    </w:p>
    <w:p w:rsidR="007E3981" w:rsidRPr="00E16524" w:rsidRDefault="007E3981" w:rsidP="00AD4B47">
      <w:pPr>
        <w:rPr>
          <w:ins w:id="994" w:author="EOS" w:date="2011-06-14T14:58:00Z"/>
          <w:rFonts w:ascii="Courier New" w:hAnsi="Courier New" w:cs="Courier New"/>
          <w:color w:val="CC3300"/>
          <w:sz w:val="20"/>
          <w:szCs w:val="20"/>
        </w:rPr>
      </w:pPr>
      <w:ins w:id="995" w:author="EOS" w:date="2011-06-14T14:59:00Z">
        <w:r>
          <w:rPr>
            <w:rFonts w:ascii="Courier New" w:hAnsi="Courier New" w:cs="Courier New"/>
            <w:iCs/>
            <w:color w:val="CC3300"/>
            <w:sz w:val="20"/>
            <w:szCs w:val="20"/>
          </w:rPr>
          <w:t>Zn</w:t>
        </w:r>
      </w:ins>
    </w:p>
    <w:p w:rsidR="007E3981" w:rsidRDefault="007E3981" w:rsidP="00AD4B47">
      <w:pPr>
        <w:ind w:left="720"/>
        <w:rPr>
          <w:ins w:id="996" w:author="EOS" w:date="2011-06-14T14:58:00Z"/>
        </w:rPr>
      </w:pPr>
      <w:ins w:id="997" w:author="EOS" w:date="2011-06-14T14:59:00Z">
        <w:r>
          <w:t>The Z-coordinate of a boundary of a segment</w:t>
        </w:r>
      </w:ins>
    </w:p>
    <w:p w:rsidR="007E3981" w:rsidRPr="00E16524" w:rsidRDefault="007E3981" w:rsidP="00AD4B47">
      <w:pPr>
        <w:rPr>
          <w:ins w:id="998" w:author="EOS" w:date="2011-06-14T14:59:00Z"/>
          <w:rFonts w:ascii="Courier New" w:hAnsi="Courier New" w:cs="Courier New"/>
          <w:color w:val="CC3300"/>
          <w:sz w:val="20"/>
          <w:szCs w:val="20"/>
        </w:rPr>
      </w:pPr>
      <w:proofErr w:type="spellStart"/>
      <w:ins w:id="999" w:author="EOS" w:date="2011-06-14T14:59:00Z">
        <w:r>
          <w:rPr>
            <w:rFonts w:ascii="Courier New" w:hAnsi="Courier New" w:cs="Courier New"/>
            <w:iCs/>
            <w:color w:val="CC3300"/>
            <w:sz w:val="20"/>
            <w:szCs w:val="20"/>
          </w:rPr>
          <w:t>NINTXn</w:t>
        </w:r>
        <w:proofErr w:type="spellEnd"/>
      </w:ins>
    </w:p>
    <w:p w:rsidR="007E3981" w:rsidRDefault="007E3981" w:rsidP="00AD4B47">
      <w:pPr>
        <w:ind w:left="720"/>
        <w:rPr>
          <w:ins w:id="1000" w:author="EOS" w:date="2011-06-14T14:59:00Z"/>
        </w:rPr>
      </w:pPr>
      <w:proofErr w:type="gramStart"/>
      <w:ins w:id="1001" w:author="EOS" w:date="2011-06-14T14:59:00Z">
        <w:r>
          <w:t>Number of cells in the segment bounded by Z</w:t>
        </w:r>
        <w:r w:rsidR="00962591" w:rsidRPr="00962591">
          <w:rPr>
            <w:vertAlign w:val="subscript"/>
            <w:rPrChange w:id="1002" w:author="EOS" w:date="2011-06-14T15:00:00Z">
              <w:rPr>
                <w:rFonts w:ascii="Times New Roman" w:hAnsi="Times New Roman"/>
                <w:color w:val="0000FF"/>
                <w:sz w:val="24"/>
                <w:szCs w:val="24"/>
                <w:u w:val="single"/>
              </w:rPr>
            </w:rPrChange>
          </w:rPr>
          <w:t>n-1</w:t>
        </w:r>
        <w:r>
          <w:t xml:space="preserve"> and</w:t>
        </w:r>
      </w:ins>
      <w:ins w:id="1003" w:author="EOS" w:date="2011-06-14T15:00:00Z">
        <w:r>
          <w:t xml:space="preserve"> Z</w:t>
        </w:r>
      </w:ins>
      <w:ins w:id="1004" w:author="EOS" w:date="2011-06-14T14:59:00Z">
        <w:r w:rsidR="00962591" w:rsidRPr="00962591">
          <w:rPr>
            <w:vertAlign w:val="subscript"/>
            <w:rPrChange w:id="1005" w:author="EOS" w:date="2011-06-14T15:00:00Z">
              <w:rPr>
                <w:rFonts w:ascii="Times New Roman" w:hAnsi="Times New Roman"/>
                <w:color w:val="0000FF"/>
                <w:sz w:val="24"/>
                <w:szCs w:val="24"/>
                <w:u w:val="single"/>
              </w:rPr>
            </w:rPrChange>
          </w:rPr>
          <w:t>n</w:t>
        </w:r>
        <w:r>
          <w:t>.</w:t>
        </w:r>
        <w:proofErr w:type="gramEnd"/>
      </w:ins>
    </w:p>
    <w:p w:rsidR="007E3981" w:rsidRPr="00766502" w:rsidDel="00AD4B47" w:rsidRDefault="007E3981" w:rsidP="00F849BC">
      <w:pPr>
        <w:pStyle w:val="NormalWeb"/>
        <w:rPr>
          <w:del w:id="1006" w:author="EOS" w:date="2011-06-14T14:57:00Z"/>
          <w:rFonts w:ascii="Courier New" w:hAnsi="Courier New" w:cs="Courier New"/>
          <w:color w:val="CC3300"/>
        </w:rPr>
      </w:pPr>
      <w:del w:id="1007" w:author="EOS" w:date="2011-06-14T14:57:00Z">
        <w:r w:rsidRPr="00766502" w:rsidDel="00AD4B47">
          <w:rPr>
            <w:rFonts w:ascii="Courier New" w:hAnsi="Courier New" w:cs="Courier New"/>
            <w:iCs/>
            <w:color w:val="CC3300"/>
          </w:rPr>
          <w:delText>NLX</w:delText>
        </w:r>
        <w:r w:rsidRPr="00766502" w:rsidDel="00AD4B47">
          <w:rPr>
            <w:rFonts w:ascii="Courier New" w:hAnsi="Courier New" w:cs="Courier New"/>
            <w:color w:val="CC3300"/>
          </w:rPr>
          <w:delText xml:space="preserve"> </w:delText>
        </w:r>
      </w:del>
    </w:p>
    <w:p w:rsidR="007E3981" w:rsidDel="00AD4B47" w:rsidRDefault="007E3981" w:rsidP="00F849BC">
      <w:pPr>
        <w:pStyle w:val="NormalWeb"/>
        <w:rPr>
          <w:del w:id="1008" w:author="EOS" w:date="2011-06-14T14:57:00Z"/>
        </w:rPr>
      </w:pPr>
      <w:del w:id="1009" w:author="EOS" w:date="2011-06-14T14:57:00Z">
        <w:r w:rsidDel="00AD4B47">
          <w:delText xml:space="preserve">number of segments used to define the horizontal partitioning. </w:delText>
        </w:r>
      </w:del>
    </w:p>
    <w:p w:rsidR="007E3981" w:rsidRPr="00766502" w:rsidDel="00AD4B47" w:rsidRDefault="007E3981" w:rsidP="00F849BC">
      <w:pPr>
        <w:pStyle w:val="NormalWeb"/>
        <w:rPr>
          <w:del w:id="1010" w:author="EOS" w:date="2011-06-14T14:57:00Z"/>
          <w:rFonts w:ascii="Courier New" w:hAnsi="Courier New" w:cs="Courier New"/>
          <w:color w:val="CC3300"/>
        </w:rPr>
      </w:pPr>
      <w:del w:id="1011" w:author="EOS" w:date="2011-06-14T14:57:00Z">
        <w:r w:rsidRPr="00766502" w:rsidDel="00AD4B47">
          <w:rPr>
            <w:rFonts w:ascii="Courier New" w:hAnsi="Courier New" w:cs="Courier New"/>
            <w:iCs/>
            <w:color w:val="CC3300"/>
          </w:rPr>
          <w:delText>Xn</w:delText>
        </w:r>
        <w:r w:rsidRPr="00766502" w:rsidDel="00AD4B47">
          <w:rPr>
            <w:rFonts w:ascii="Courier New" w:hAnsi="Courier New" w:cs="Courier New"/>
            <w:color w:val="CC3300"/>
          </w:rPr>
          <w:delText xml:space="preserve"> </w:delText>
        </w:r>
      </w:del>
    </w:p>
    <w:p w:rsidR="007E3981" w:rsidDel="00AD4B47" w:rsidRDefault="007E3981" w:rsidP="00F849BC">
      <w:pPr>
        <w:pStyle w:val="NormalWeb"/>
        <w:rPr>
          <w:del w:id="1012" w:author="EOS" w:date="2011-06-14T14:57:00Z"/>
        </w:rPr>
      </w:pPr>
      <w:del w:id="1013" w:author="EOS" w:date="2011-06-14T14:57:00Z">
        <w:r w:rsidDel="00AD4B47">
          <w:delText xml:space="preserve">the X coordinate of a boundary of a segment </w:delText>
        </w:r>
      </w:del>
    </w:p>
    <w:p w:rsidR="007E3981" w:rsidRPr="00766502" w:rsidDel="00AD4B47" w:rsidRDefault="007E3981" w:rsidP="00F849BC">
      <w:pPr>
        <w:pStyle w:val="NormalWeb"/>
        <w:rPr>
          <w:del w:id="1014" w:author="EOS" w:date="2011-06-14T15:00:00Z"/>
          <w:rFonts w:ascii="Courier New" w:hAnsi="Courier New" w:cs="Courier New"/>
          <w:color w:val="CC3300"/>
        </w:rPr>
      </w:pPr>
      <w:del w:id="1015" w:author="EOS" w:date="2011-06-14T15:00:00Z">
        <w:r w:rsidRPr="00766502" w:rsidDel="00AD4B47">
          <w:rPr>
            <w:rFonts w:ascii="Courier New" w:hAnsi="Courier New" w:cs="Courier New"/>
            <w:iCs/>
            <w:color w:val="CC3300"/>
          </w:rPr>
          <w:delText>NINTXn</w:delText>
        </w:r>
        <w:r w:rsidRPr="00766502" w:rsidDel="00AD4B47">
          <w:rPr>
            <w:rFonts w:ascii="Courier New" w:hAnsi="Courier New" w:cs="Courier New"/>
            <w:color w:val="CC3300"/>
          </w:rPr>
          <w:delText xml:space="preserve"> </w:delText>
        </w:r>
      </w:del>
    </w:p>
    <w:p w:rsidR="007E3981" w:rsidDel="00AD4B47" w:rsidRDefault="007E3981" w:rsidP="00F849BC">
      <w:pPr>
        <w:pStyle w:val="NormalWeb"/>
        <w:rPr>
          <w:del w:id="1016" w:author="EOS" w:date="2011-06-14T15:00:00Z"/>
        </w:rPr>
      </w:pPr>
      <w:del w:id="1017" w:author="EOS" w:date="2011-06-14T15:00:00Z">
        <w:r w:rsidDel="00AD4B47">
          <w:delText xml:space="preserve">number of cells in the segment bounded by Xn-1 and Xn. </w:delText>
        </w:r>
      </w:del>
    </w:p>
    <w:p w:rsidR="007E3981" w:rsidRPr="00766502" w:rsidDel="00AD4B47" w:rsidRDefault="007E3981" w:rsidP="00F849BC">
      <w:pPr>
        <w:pStyle w:val="NormalWeb"/>
        <w:rPr>
          <w:del w:id="1018" w:author="EOS" w:date="2011-06-14T15:00:00Z"/>
          <w:rFonts w:ascii="Courier New" w:hAnsi="Courier New" w:cs="Courier New"/>
          <w:color w:val="CC3300"/>
        </w:rPr>
      </w:pPr>
      <w:del w:id="1019" w:author="EOS" w:date="2011-06-14T15:00:00Z">
        <w:r w:rsidRPr="00766502" w:rsidDel="00AD4B47">
          <w:rPr>
            <w:rFonts w:ascii="Courier New" w:hAnsi="Courier New" w:cs="Courier New"/>
            <w:iCs/>
            <w:color w:val="CC3300"/>
          </w:rPr>
          <w:delText>NLZ</w:delText>
        </w:r>
        <w:r w:rsidRPr="00766502" w:rsidDel="00AD4B47">
          <w:rPr>
            <w:rFonts w:ascii="Courier New" w:hAnsi="Courier New" w:cs="Courier New"/>
            <w:color w:val="CC3300"/>
          </w:rPr>
          <w:delText xml:space="preserve"> </w:delText>
        </w:r>
      </w:del>
    </w:p>
    <w:p w:rsidR="007E3981" w:rsidDel="00AD4B47" w:rsidRDefault="007E3981" w:rsidP="00F849BC">
      <w:pPr>
        <w:pStyle w:val="NormalWeb"/>
        <w:rPr>
          <w:del w:id="1020" w:author="EOS" w:date="2011-06-14T15:00:00Z"/>
        </w:rPr>
      </w:pPr>
      <w:del w:id="1021" w:author="EOS" w:date="2011-06-14T15:00:00Z">
        <w:r w:rsidDel="00AD4B47">
          <w:delText xml:space="preserve">number of segments used to define the vertical partitioning. </w:delText>
        </w:r>
      </w:del>
    </w:p>
    <w:p w:rsidR="007E3981" w:rsidRPr="00766502" w:rsidDel="00AD4B47" w:rsidRDefault="007E3981" w:rsidP="00F849BC">
      <w:pPr>
        <w:pStyle w:val="NormalWeb"/>
        <w:rPr>
          <w:del w:id="1022" w:author="EOS" w:date="2011-06-14T15:00:00Z"/>
          <w:rFonts w:ascii="Courier New" w:hAnsi="Courier New" w:cs="Courier New"/>
          <w:color w:val="CC3300"/>
          <w:sz w:val="20"/>
          <w:szCs w:val="20"/>
        </w:rPr>
      </w:pPr>
      <w:del w:id="1023" w:author="EOS" w:date="2011-06-14T15:00:00Z">
        <w:r w:rsidRPr="00766502" w:rsidDel="00AD4B47">
          <w:rPr>
            <w:rFonts w:ascii="Courier New" w:hAnsi="Courier New" w:cs="Courier New"/>
            <w:iCs/>
            <w:color w:val="CC3300"/>
            <w:sz w:val="20"/>
            <w:szCs w:val="20"/>
          </w:rPr>
          <w:delText>Zn</w:delText>
        </w:r>
        <w:r w:rsidRPr="00766502" w:rsidDel="00AD4B47">
          <w:rPr>
            <w:rFonts w:ascii="Courier New" w:hAnsi="Courier New" w:cs="Courier New"/>
            <w:color w:val="CC3300"/>
            <w:sz w:val="20"/>
            <w:szCs w:val="20"/>
          </w:rPr>
          <w:delText xml:space="preserve"> </w:delText>
        </w:r>
      </w:del>
    </w:p>
    <w:p w:rsidR="007E3981" w:rsidDel="00AD4B47" w:rsidRDefault="007E3981" w:rsidP="00F849BC">
      <w:pPr>
        <w:pStyle w:val="NormalWeb"/>
        <w:rPr>
          <w:del w:id="1024" w:author="EOS" w:date="2011-06-14T15:00:00Z"/>
        </w:rPr>
      </w:pPr>
      <w:del w:id="1025" w:author="EOS" w:date="2011-06-14T15:00:00Z">
        <w:r w:rsidDel="00AD4B47">
          <w:delText xml:space="preserve">the Z coordinate of a boundary of a segment. </w:delText>
        </w:r>
      </w:del>
    </w:p>
    <w:p w:rsidR="007E3981" w:rsidRPr="00766502" w:rsidDel="00AD4B47" w:rsidRDefault="007E3981" w:rsidP="00F849BC">
      <w:pPr>
        <w:pStyle w:val="NormalWeb"/>
        <w:rPr>
          <w:del w:id="1026" w:author="EOS" w:date="2011-06-14T15:00:00Z"/>
          <w:rFonts w:ascii="Courier New" w:hAnsi="Courier New" w:cs="Courier New"/>
          <w:color w:val="CC3300"/>
          <w:sz w:val="20"/>
          <w:szCs w:val="20"/>
        </w:rPr>
      </w:pPr>
      <w:del w:id="1027" w:author="EOS" w:date="2011-06-14T15:00:00Z">
        <w:r w:rsidRPr="00766502" w:rsidDel="00AD4B47">
          <w:rPr>
            <w:rFonts w:ascii="Courier New" w:hAnsi="Courier New" w:cs="Courier New"/>
            <w:iCs/>
            <w:color w:val="CC3300"/>
            <w:sz w:val="20"/>
            <w:szCs w:val="20"/>
          </w:rPr>
          <w:delText>NINTZn</w:delText>
        </w:r>
        <w:r w:rsidRPr="00766502" w:rsidDel="00AD4B47">
          <w:rPr>
            <w:rFonts w:ascii="Courier New" w:hAnsi="Courier New" w:cs="Courier New"/>
            <w:color w:val="CC3300"/>
            <w:sz w:val="20"/>
            <w:szCs w:val="20"/>
          </w:rPr>
          <w:delText xml:space="preserve"> </w:delText>
        </w:r>
      </w:del>
    </w:p>
    <w:p w:rsidR="007E3981" w:rsidDel="00AD4B47" w:rsidRDefault="007E3981" w:rsidP="00F849BC">
      <w:pPr>
        <w:pStyle w:val="NormalWeb"/>
        <w:rPr>
          <w:del w:id="1028" w:author="EOS" w:date="2011-06-14T15:00:00Z"/>
        </w:rPr>
      </w:pPr>
      <w:del w:id="1029" w:author="EOS" w:date="2011-06-14T15:00:00Z">
        <w:r w:rsidDel="00AD4B47">
          <w:delText xml:space="preserve">number of cells in the segment bounded by Zn-1 and Zn. </w:delText>
        </w:r>
      </w:del>
    </w:p>
    <w:p w:rsidR="007E3981" w:rsidRDefault="007E3981" w:rsidP="00F849BC">
      <w:pPr>
        <w:pStyle w:val="NormalWeb"/>
      </w:pPr>
      <w:r>
        <w:t xml:space="preserve">The mesh can be designed by considering it as consisting of a core portion representing the region of interest and a padding zone which ensures that the boundary conditions in the finite difference modelling are handled correctly. In the core portion, the horizontal mesh is mainly controlled by the experiment grid on which to collect the data, so the mesh partition in this region is usually uniform given that the data are collected at constant intervals and the cell width is an integer fraction of the station spacing (or dipole length of the array). </w:t>
      </w:r>
    </w:p>
    <w:p w:rsidR="007E3981" w:rsidRDefault="007E3981" w:rsidP="00F849BC">
      <w:pPr>
        <w:pStyle w:val="NormalWeb"/>
      </w:pPr>
      <w:r>
        <w:t xml:space="preserve">Generally, at least three cells are recommended between adjacent stations (i.e., per dipole length). In the presence of topography, one might use a finer partitioning in sections where the topographic relief changes rapidly. This helps to better approximate the topographic surface using the finite difference mesh. </w:t>
      </w:r>
    </w:p>
    <w:p w:rsidR="007E3981" w:rsidRDefault="007E3981" w:rsidP="00F849BC">
      <w:pPr>
        <w:pStyle w:val="NormalWeb"/>
      </w:pPr>
      <w:r>
        <w:t xml:space="preserve">In the presence of surface topography, the top of the finite difference mesh corresponds to the highest point on the surface (see also the description of </w:t>
      </w:r>
      <w:hyperlink w:anchor="topodat_elements" w:history="1">
        <w:r>
          <w:rPr>
            <w:rStyle w:val="Hyperlink"/>
          </w:rPr>
          <w:t>topo.dat</w:t>
        </w:r>
      </w:hyperlink>
      <w:r>
        <w:t xml:space="preserve">). Since the current sources are all on the surface of the earth, the vertical mesh has thicknesses which generally increase with depth. The cell thickness should be small near the surface and increase slowly in the upper region that is within the array's depth of investigation. Finer partitioning can be used at a depth where there is rapid change in the conductivity for forward modelling or where one might expect anomalous structures in the inversion. The maximum depth for the mesh should be considerably larger than the depth of investigation provided by the survey. The thickness of the cells, especially near the surface, should be determined in reference to the horizontal partitioning so that the cells do not have an extremely large aspect ratio (width divided by thickness). Cells with extreme aspect ratio tend to degrade the quality of the forward solution and they can also cause undesirable abrupt changes in the inversion results. It is good practice to keep the aspect ratio of cells less than 5. </w:t>
      </w:r>
    </w:p>
    <w:p w:rsidR="007E3981" w:rsidRDefault="007E3981" w:rsidP="00F849BC">
      <w:pPr>
        <w:pStyle w:val="NormalWeb"/>
      </w:pPr>
      <w:r>
        <w:t xml:space="preserve">Once the core mesh is designed, a set of padding cells is required to extend the mesh horizontally. Three to five cells whose width progressively increases by a factor of two to three provide sufficient extension so that the boundary conditions are adequately handled. </w:t>
      </w:r>
    </w:p>
    <w:p w:rsidR="007E3981" w:rsidRDefault="007E3981" w:rsidP="00F849BC">
      <w:pPr>
        <w:pStyle w:val="NormalWeb"/>
      </w:pPr>
      <w:r>
        <w:t xml:space="preserve">It is good practice to generate the mesh and perform a forward modelling using a uniform conductivity model. If the mesh has been properly designed then the apparent conductivities obtained from the forward </w:t>
      </w:r>
      <w:del w:id="1030" w:author="EOS" w:date="2011-06-14T14:08:00Z">
        <w:r w:rsidDel="00081ADB">
          <w:delText>modelled</w:delText>
        </w:r>
      </w:del>
      <w:ins w:id="1031" w:author="EOS" w:date="2011-06-14T14:08:00Z">
        <w:r>
          <w:t>modeled</w:t>
        </w:r>
      </w:ins>
      <w:r>
        <w:t xml:space="preserve"> responses should not deviate from the true conductivity by more than a few percent. If the deviation is larger, the mesh should be modified and the halfspace test performed again. This test is valid when there is no topography. However, a mesh designed properly for a model with topography should pass the halfspace test when the mesh is used alone without topography. </w:t>
      </w:r>
    </w:p>
    <w:p w:rsidR="007E3981" w:rsidRDefault="007E3981" w:rsidP="00F849BC">
      <w:pPr>
        <w:pStyle w:val="Heading4"/>
      </w:pPr>
      <w:r>
        <w:t>Example of fdmesh.dat file:</w:t>
      </w:r>
    </w:p>
    <w:p w:rsidR="007E3981" w:rsidRDefault="007E3981" w:rsidP="00F849BC">
      <w:pPr>
        <w:pStyle w:val="NormalWeb"/>
      </w:pPr>
      <w:r>
        <w:t>A 48×27 mesh with the region of interest being X</w:t>
      </w:r>
      <w:proofErr w:type="gramStart"/>
      <w:r>
        <w:t>=[</w:t>
      </w:r>
      <w:proofErr w:type="gramEnd"/>
      <w:r>
        <w:t xml:space="preserve">-100,100]. There are 9 segments in the file defining the horizontal partitioning which goes from X=-300. </w:t>
      </w:r>
      <w:proofErr w:type="gramStart"/>
      <w:r>
        <w:t>to</w:t>
      </w:r>
      <w:proofErr w:type="gramEnd"/>
      <w:r>
        <w:t xml:space="preserve"> X=300. The region [-100,100] has been divided into 40 equal length cells. Four padding cells of increasing width extend the mesh out to [-300,300]. In the Z partitioning there are 14 segments over the depth range [0,300]. Note that the </w:t>
      </w:r>
      <w:r>
        <w:lastRenderedPageBreak/>
        <w:t xml:space="preserve">bottom depth is considerably larger than the depth of investigation of the survey. </w:t>
      </w:r>
      <w:ins w:id="1032" w:author="EOS" w:date="2011-06-14T14:07:00Z">
        <w:r>
          <w:t xml:space="preserve">This procedure is carried out </w:t>
        </w:r>
      </w:ins>
      <w:ins w:id="1033" w:author="EOS" w:date="2011-09-07T11:19:00Z">
        <w:r w:rsidR="000C232B">
          <w:t>automatically</w:t>
        </w:r>
      </w:ins>
      <w:ins w:id="1034" w:author="EOS" w:date="2011-06-14T14:07:00Z">
        <w:r>
          <w:t xml:space="preserve"> in all-default mode. If default meshing is chosen, the </w:t>
        </w:r>
      </w:ins>
      <w:ins w:id="1035" w:author="EOS" w:date="2011-06-14T14:26:00Z">
        <w:r>
          <w:t xml:space="preserve">horizontal </w:t>
        </w:r>
      </w:ins>
      <w:ins w:id="1036" w:author="EOS" w:date="2011-06-14T14:27:00Z">
        <w:r>
          <w:t xml:space="preserve">cell size is set to 1/3 of the </w:t>
        </w:r>
      </w:ins>
      <w:ins w:id="1037" w:author="EOS" w:date="2011-06-14T14:39:00Z">
        <w:r>
          <w:t>average electrode spacing.</w:t>
        </w:r>
      </w:ins>
      <w:ins w:id="1038" w:author="EOS" w:date="2011-06-14T14:40:00Z">
        <w:r>
          <w:t xml:space="preserve"> The vertical discretization is set to accommodate 1:2 vertical to horizontal ratio</w:t>
        </w:r>
      </w:ins>
      <w:ins w:id="1039" w:author="EOS" w:date="2011-06-14T14:43:00Z">
        <w:r>
          <w:t xml:space="preserve"> and the padding coefficient is set by default to 1.5.</w:t>
        </w:r>
      </w:ins>
      <w:ins w:id="1040" w:author="EOS" w:date="2011-06-14T14:39:00Z">
        <w:r>
          <w:t xml:space="preserve"> </w:t>
        </w:r>
      </w:ins>
    </w:p>
    <w:p w:rsidR="007E3981" w:rsidRDefault="00F24369" w:rsidP="00F849BC">
      <w:pPr>
        <w:pStyle w:val="HTMLPreformatted"/>
        <w:rPr>
          <w:color w:val="CC3300"/>
        </w:rPr>
      </w:pPr>
      <w:r>
        <w:pict>
          <v:rect id="_x0000_i1061" style="width:0;height:1.5pt" o:hralign="center" o:hrstd="t" o:hr="t" fillcolor="#a0a0a0" stroked="f"/>
        </w:pict>
      </w:r>
    </w:p>
    <w:p w:rsidR="007E3981" w:rsidRPr="003C4592" w:rsidRDefault="007E3981" w:rsidP="00504815">
      <w:pPr>
        <w:pStyle w:val="HTMLPreformatted"/>
        <w:ind w:firstLine="720"/>
        <w:rPr>
          <w:color w:val="CC3300"/>
        </w:rPr>
      </w:pPr>
      <w:r w:rsidRPr="003C4592">
        <w:rPr>
          <w:color w:val="CC3300"/>
        </w:rPr>
        <w:t>9</w:t>
      </w:r>
    </w:p>
    <w:p w:rsidR="007E3981" w:rsidRPr="003C4592" w:rsidRDefault="007E3981" w:rsidP="00504815">
      <w:pPr>
        <w:pStyle w:val="HTMLPreformatted"/>
        <w:ind w:firstLine="720"/>
        <w:rPr>
          <w:color w:val="CC3300"/>
        </w:rPr>
      </w:pPr>
      <w:r w:rsidRPr="003C4592">
        <w:rPr>
          <w:color w:val="CC3300"/>
        </w:rPr>
        <w:t xml:space="preserve"> -300.0   -180.0     1</w:t>
      </w:r>
    </w:p>
    <w:p w:rsidR="007E3981" w:rsidRPr="003C4592" w:rsidRDefault="007E3981" w:rsidP="00504815">
      <w:pPr>
        <w:pStyle w:val="HTMLPreformatted"/>
        <w:ind w:firstLine="720"/>
        <w:rPr>
          <w:color w:val="CC3300"/>
        </w:rPr>
      </w:pPr>
      <w:r w:rsidRPr="003C4592">
        <w:rPr>
          <w:color w:val="CC3300"/>
        </w:rPr>
        <w:t xml:space="preserve">          -130.0     1</w:t>
      </w:r>
    </w:p>
    <w:p w:rsidR="007E3981" w:rsidRPr="003C4592" w:rsidRDefault="007E3981" w:rsidP="00504815">
      <w:pPr>
        <w:pStyle w:val="HTMLPreformatted"/>
        <w:ind w:firstLine="720"/>
        <w:rPr>
          <w:color w:val="CC3300"/>
        </w:rPr>
      </w:pPr>
      <w:r w:rsidRPr="003C4592">
        <w:rPr>
          <w:color w:val="CC3300"/>
        </w:rPr>
        <w:t xml:space="preserve">          -110.0     1</w:t>
      </w:r>
    </w:p>
    <w:p w:rsidR="007E3981" w:rsidRPr="003C4592" w:rsidRDefault="007E3981" w:rsidP="00504815">
      <w:pPr>
        <w:pStyle w:val="HTMLPreformatted"/>
        <w:ind w:firstLine="720"/>
        <w:rPr>
          <w:color w:val="CC3300"/>
        </w:rPr>
      </w:pPr>
      <w:r w:rsidRPr="003C4592">
        <w:rPr>
          <w:color w:val="CC3300"/>
        </w:rPr>
        <w:t xml:space="preserve">          -100.0     1</w:t>
      </w:r>
    </w:p>
    <w:p w:rsidR="007E3981" w:rsidRPr="003C4592" w:rsidRDefault="007E3981" w:rsidP="00504815">
      <w:pPr>
        <w:pStyle w:val="HTMLPreformatted"/>
        <w:ind w:firstLine="720"/>
        <w:rPr>
          <w:color w:val="CC3300"/>
        </w:rPr>
      </w:pPr>
      <w:r w:rsidRPr="003C4592">
        <w:rPr>
          <w:color w:val="CC3300"/>
        </w:rPr>
        <w:t xml:space="preserve">           100.0    40</w:t>
      </w:r>
    </w:p>
    <w:p w:rsidR="007E3981" w:rsidRPr="003C4592" w:rsidRDefault="007E3981" w:rsidP="00504815">
      <w:pPr>
        <w:pStyle w:val="HTMLPreformatted"/>
        <w:ind w:firstLine="720"/>
        <w:rPr>
          <w:color w:val="CC3300"/>
        </w:rPr>
      </w:pPr>
      <w:r w:rsidRPr="003C4592">
        <w:rPr>
          <w:color w:val="CC3300"/>
        </w:rPr>
        <w:t xml:space="preserve">           110.0     1</w:t>
      </w:r>
    </w:p>
    <w:p w:rsidR="007E3981" w:rsidRPr="003C4592" w:rsidRDefault="007E3981" w:rsidP="00504815">
      <w:pPr>
        <w:pStyle w:val="HTMLPreformatted"/>
        <w:ind w:firstLine="720"/>
        <w:rPr>
          <w:color w:val="CC3300"/>
        </w:rPr>
      </w:pPr>
      <w:r w:rsidRPr="003C4592">
        <w:rPr>
          <w:color w:val="CC3300"/>
        </w:rPr>
        <w:t xml:space="preserve">           130.0     1</w:t>
      </w:r>
    </w:p>
    <w:p w:rsidR="007E3981" w:rsidRPr="003C4592" w:rsidRDefault="007E3981" w:rsidP="00504815">
      <w:pPr>
        <w:pStyle w:val="HTMLPreformatted"/>
        <w:ind w:firstLine="720"/>
        <w:rPr>
          <w:color w:val="CC3300"/>
        </w:rPr>
      </w:pPr>
      <w:r w:rsidRPr="003C4592">
        <w:rPr>
          <w:color w:val="CC3300"/>
        </w:rPr>
        <w:t xml:space="preserve">           180.0     1</w:t>
      </w:r>
    </w:p>
    <w:p w:rsidR="007E3981" w:rsidRPr="003C4592" w:rsidRDefault="007E3981" w:rsidP="00504815">
      <w:pPr>
        <w:pStyle w:val="HTMLPreformatted"/>
        <w:ind w:firstLine="720"/>
        <w:rPr>
          <w:color w:val="CC3300"/>
        </w:rPr>
      </w:pPr>
      <w:r w:rsidRPr="003C4592">
        <w:rPr>
          <w:color w:val="CC3300"/>
        </w:rPr>
        <w:t xml:space="preserve">           300.0     1</w:t>
      </w:r>
    </w:p>
    <w:p w:rsidR="007E3981" w:rsidRPr="003C4592" w:rsidRDefault="007E3981" w:rsidP="00504815">
      <w:pPr>
        <w:pStyle w:val="HTMLPreformatted"/>
        <w:ind w:firstLine="720"/>
        <w:rPr>
          <w:color w:val="CC3300"/>
        </w:rPr>
      </w:pPr>
      <w:r w:rsidRPr="003C4592">
        <w:rPr>
          <w:color w:val="CC3300"/>
        </w:rPr>
        <w:t>14</w:t>
      </w:r>
    </w:p>
    <w:p w:rsidR="007E3981" w:rsidRPr="003C4592" w:rsidRDefault="007E3981" w:rsidP="00504815">
      <w:pPr>
        <w:pStyle w:val="HTMLPreformatted"/>
        <w:ind w:firstLine="720"/>
        <w:rPr>
          <w:color w:val="CC3300"/>
        </w:rPr>
      </w:pPr>
      <w:r w:rsidRPr="003C4592">
        <w:rPr>
          <w:color w:val="CC3300"/>
        </w:rPr>
        <w:t xml:space="preserve">    0.0     10.0     5</w:t>
      </w:r>
    </w:p>
    <w:p w:rsidR="007E3981" w:rsidRPr="003C4592" w:rsidRDefault="007E3981" w:rsidP="00504815">
      <w:pPr>
        <w:pStyle w:val="HTMLPreformatted"/>
        <w:ind w:firstLine="720"/>
        <w:rPr>
          <w:color w:val="CC3300"/>
        </w:rPr>
      </w:pPr>
      <w:r w:rsidRPr="003C4592">
        <w:rPr>
          <w:color w:val="CC3300"/>
        </w:rPr>
        <w:t xml:space="preserve">            22.0     4</w:t>
      </w:r>
    </w:p>
    <w:p w:rsidR="007E3981" w:rsidRPr="003C4592" w:rsidRDefault="007E3981" w:rsidP="00504815">
      <w:pPr>
        <w:pStyle w:val="HTMLPreformatted"/>
        <w:ind w:firstLine="720"/>
        <w:rPr>
          <w:color w:val="CC3300"/>
        </w:rPr>
      </w:pPr>
      <w:r w:rsidRPr="003C4592">
        <w:rPr>
          <w:color w:val="CC3300"/>
        </w:rPr>
        <w:t xml:space="preserve">            42.0     5</w:t>
      </w:r>
    </w:p>
    <w:p w:rsidR="007E3981" w:rsidRPr="003C4592" w:rsidRDefault="007E3981" w:rsidP="00504815">
      <w:pPr>
        <w:pStyle w:val="HTMLPreformatted"/>
        <w:ind w:firstLine="720"/>
        <w:rPr>
          <w:color w:val="CC3300"/>
        </w:rPr>
      </w:pPr>
      <w:r w:rsidRPr="003C4592">
        <w:rPr>
          <w:color w:val="CC3300"/>
        </w:rPr>
        <w:t xml:space="preserve">            57.0     3</w:t>
      </w:r>
    </w:p>
    <w:p w:rsidR="007E3981" w:rsidRPr="003C4592" w:rsidRDefault="007E3981" w:rsidP="00504815">
      <w:pPr>
        <w:pStyle w:val="HTMLPreformatted"/>
        <w:ind w:firstLine="720"/>
        <w:rPr>
          <w:color w:val="CC3300"/>
        </w:rPr>
      </w:pPr>
      <w:r w:rsidRPr="003C4592">
        <w:rPr>
          <w:color w:val="CC3300"/>
        </w:rPr>
        <w:t xml:space="preserve">            63.0     1</w:t>
      </w:r>
    </w:p>
    <w:p w:rsidR="007E3981" w:rsidRPr="003C4592" w:rsidRDefault="007E3981" w:rsidP="00504815">
      <w:pPr>
        <w:pStyle w:val="HTMLPreformatted"/>
        <w:ind w:firstLine="720"/>
        <w:rPr>
          <w:color w:val="CC3300"/>
        </w:rPr>
      </w:pPr>
      <w:r w:rsidRPr="003C4592">
        <w:rPr>
          <w:color w:val="CC3300"/>
        </w:rPr>
        <w:t xml:space="preserve">            71.0     1</w:t>
      </w:r>
    </w:p>
    <w:p w:rsidR="007E3981" w:rsidRPr="003C4592" w:rsidRDefault="007E3981" w:rsidP="00504815">
      <w:pPr>
        <w:pStyle w:val="HTMLPreformatted"/>
        <w:ind w:firstLine="720"/>
        <w:rPr>
          <w:color w:val="CC3300"/>
        </w:rPr>
      </w:pPr>
      <w:r w:rsidRPr="003C4592">
        <w:rPr>
          <w:color w:val="CC3300"/>
        </w:rPr>
        <w:t xml:space="preserve">            81.0     1</w:t>
      </w:r>
    </w:p>
    <w:p w:rsidR="007E3981" w:rsidRPr="003C4592" w:rsidRDefault="007E3981" w:rsidP="00504815">
      <w:pPr>
        <w:pStyle w:val="HTMLPreformatted"/>
        <w:ind w:firstLine="720"/>
        <w:rPr>
          <w:color w:val="CC3300"/>
        </w:rPr>
      </w:pPr>
      <w:r w:rsidRPr="003C4592">
        <w:rPr>
          <w:color w:val="CC3300"/>
        </w:rPr>
        <w:t xml:space="preserve">            95.0     1</w:t>
      </w:r>
    </w:p>
    <w:p w:rsidR="007E3981" w:rsidRPr="003C4592" w:rsidRDefault="007E3981" w:rsidP="00504815">
      <w:pPr>
        <w:pStyle w:val="HTMLPreformatted"/>
        <w:ind w:firstLine="720"/>
        <w:rPr>
          <w:color w:val="CC3300"/>
        </w:rPr>
      </w:pPr>
      <w:r w:rsidRPr="003C4592">
        <w:rPr>
          <w:color w:val="CC3300"/>
        </w:rPr>
        <w:t xml:space="preserve">           115.0     1</w:t>
      </w:r>
    </w:p>
    <w:p w:rsidR="007E3981" w:rsidRPr="003C4592" w:rsidRDefault="007E3981" w:rsidP="00504815">
      <w:pPr>
        <w:pStyle w:val="HTMLPreformatted"/>
        <w:ind w:firstLine="720"/>
        <w:rPr>
          <w:color w:val="CC3300"/>
        </w:rPr>
      </w:pPr>
      <w:r w:rsidRPr="003C4592">
        <w:rPr>
          <w:color w:val="CC3300"/>
        </w:rPr>
        <w:t xml:space="preserve">           140.0     1</w:t>
      </w:r>
    </w:p>
    <w:p w:rsidR="007E3981" w:rsidRPr="003C4592" w:rsidRDefault="007E3981" w:rsidP="00504815">
      <w:pPr>
        <w:pStyle w:val="HTMLPreformatted"/>
        <w:ind w:firstLine="720"/>
        <w:rPr>
          <w:color w:val="CC3300"/>
        </w:rPr>
      </w:pPr>
      <w:r w:rsidRPr="003C4592">
        <w:rPr>
          <w:color w:val="CC3300"/>
        </w:rPr>
        <w:t xml:space="preserve">           170.0     1</w:t>
      </w:r>
    </w:p>
    <w:p w:rsidR="007E3981" w:rsidRPr="003C4592" w:rsidRDefault="007E3981" w:rsidP="00504815">
      <w:pPr>
        <w:pStyle w:val="HTMLPreformatted"/>
        <w:ind w:firstLine="720"/>
        <w:rPr>
          <w:color w:val="CC3300"/>
        </w:rPr>
      </w:pPr>
      <w:r w:rsidRPr="003C4592">
        <w:rPr>
          <w:color w:val="CC3300"/>
        </w:rPr>
        <w:t xml:space="preserve">           205.0     1</w:t>
      </w:r>
    </w:p>
    <w:p w:rsidR="007E3981" w:rsidRPr="003C4592" w:rsidRDefault="007E3981" w:rsidP="00504815">
      <w:pPr>
        <w:pStyle w:val="HTMLPreformatted"/>
        <w:ind w:firstLine="720"/>
        <w:rPr>
          <w:color w:val="CC3300"/>
        </w:rPr>
      </w:pPr>
      <w:r w:rsidRPr="003C4592">
        <w:rPr>
          <w:color w:val="CC3300"/>
        </w:rPr>
        <w:t xml:space="preserve">           245.0     1</w:t>
      </w:r>
    </w:p>
    <w:p w:rsidR="007E3981" w:rsidRDefault="007E3981" w:rsidP="00504815">
      <w:pPr>
        <w:pStyle w:val="HTMLPreformatted"/>
        <w:ind w:firstLine="720"/>
        <w:rPr>
          <w:color w:val="CC3300"/>
        </w:rPr>
      </w:pPr>
      <w:r w:rsidRPr="003C4592">
        <w:rPr>
          <w:color w:val="CC3300"/>
        </w:rPr>
        <w:t xml:space="preserve">           300.0     1</w:t>
      </w:r>
    </w:p>
    <w:p w:rsidR="007E3981" w:rsidRPr="00356F79" w:rsidRDefault="00F24369" w:rsidP="00356F79">
      <w:pPr>
        <w:tabs>
          <w:tab w:val="left" w:pos="1908"/>
        </w:tabs>
      </w:pPr>
      <w:r>
        <w:pict>
          <v:rect id="_x0000_i1062" style="width:0;height:1.5pt" o:hralign="center" o:hrstd="t" o:hr="t" fillcolor="#a0a0a0" stroked="f"/>
        </w:pict>
      </w:r>
    </w:p>
    <w:p w:rsidR="007E3981" w:rsidRDefault="007E3981" w:rsidP="00F849BC">
      <w:pPr>
        <w:pStyle w:val="Heading2"/>
      </w:pPr>
      <w:bookmarkStart w:id="1041" w:name="_Toc296000703"/>
      <w:bookmarkStart w:id="1042" w:name="_Toc296063686"/>
      <w:bookmarkStart w:id="1043" w:name="topodat_elements"/>
      <w:r>
        <w:t>Topo.dat</w:t>
      </w:r>
      <w:bookmarkEnd w:id="1041"/>
      <w:bookmarkEnd w:id="1042"/>
    </w:p>
    <w:bookmarkEnd w:id="1043"/>
    <w:p w:rsidR="007E3981" w:rsidRDefault="007E3981" w:rsidP="00F849BC">
      <w:pPr>
        <w:pStyle w:val="NormalWeb"/>
        <w:rPr>
          <w:i/>
          <w:iCs/>
        </w:rPr>
      </w:pPr>
      <w:r>
        <w:t xml:space="preserve">This file defines the surface topography along the traverse of the DC/IP experiment by specifying the elevations of selected points. The finite difference mesh defined in </w:t>
      </w:r>
      <w:hyperlink w:anchor="fdmeshdat_elements" w:history="1">
        <w:r>
          <w:rPr>
            <w:rStyle w:val="Hyperlink"/>
          </w:rPr>
          <w:t>fdmesh.dat</w:t>
        </w:r>
      </w:hyperlink>
      <w:r>
        <w:t xml:space="preserve"> is linked to the topography by specifying the elevation </w:t>
      </w:r>
      <w:r w:rsidRPr="00E84D7A">
        <w:rPr>
          <w:rFonts w:ascii="Courier New" w:hAnsi="Courier New" w:cs="Courier New"/>
          <w:iCs/>
          <w:color w:val="CC3300"/>
          <w:sz w:val="20"/>
          <w:szCs w:val="20"/>
        </w:rPr>
        <w:t>ELEV0</w:t>
      </w:r>
      <w:r>
        <w:t xml:space="preserve"> of the top of the mesh at </w:t>
      </w:r>
      <w:r>
        <w:rPr>
          <w:i/>
          <w:iCs/>
        </w:rPr>
        <w:t>z</w:t>
      </w:r>
      <w:r>
        <w:t xml:space="preserve"> = 0, i.e., </w:t>
      </w:r>
      <w:r w:rsidRPr="00E84D7A">
        <w:rPr>
          <w:rFonts w:ascii="Courier New" w:hAnsi="Courier New" w:cs="Courier New"/>
          <w:iCs/>
          <w:color w:val="CC3300"/>
          <w:sz w:val="20"/>
          <w:szCs w:val="20"/>
        </w:rPr>
        <w:t>ELEV0</w:t>
      </w:r>
      <w:r>
        <w:t xml:space="preserve"> is assumed to be the highest point on the topographic surface. If there are points higher than </w:t>
      </w:r>
      <w:r w:rsidRPr="00E84D7A">
        <w:rPr>
          <w:rFonts w:ascii="Courier New" w:hAnsi="Courier New" w:cs="Courier New"/>
          <w:iCs/>
          <w:color w:val="CC3300"/>
          <w:sz w:val="20"/>
          <w:szCs w:val="20"/>
        </w:rPr>
        <w:t>ELEV0</w:t>
      </w:r>
      <w:r>
        <w:t xml:space="preserve"> on the surface, they are set to </w:t>
      </w:r>
      <w:r w:rsidRPr="00E84D7A">
        <w:rPr>
          <w:rFonts w:ascii="Courier New" w:hAnsi="Courier New" w:cs="Courier New"/>
          <w:iCs/>
          <w:color w:val="CC3300"/>
          <w:sz w:val="20"/>
          <w:szCs w:val="20"/>
        </w:rPr>
        <w:t>ELEV0</w:t>
      </w:r>
      <w:r w:rsidRPr="00E84D7A">
        <w:t>.</w:t>
      </w:r>
      <w:r>
        <w:t xml:space="preserve"> By convention, the elevation is positive up. It can be given in relative values. The file </w:t>
      </w:r>
      <w:r>
        <w:rPr>
          <w:b/>
          <w:bCs/>
        </w:rPr>
        <w:t>topo.dat</w:t>
      </w:r>
      <w:r>
        <w:t xml:space="preserve"> must cover the core portion of the mesh where electrodes are placed. The coverage should ideally extend to both ends of the mesh, otherwise the remaining portion towards the ends will be assumed to have the same surface elevation as the respective end points given in </w:t>
      </w:r>
      <w:r>
        <w:rPr>
          <w:b/>
          <w:bCs/>
        </w:rPr>
        <w:t>topo.dat</w:t>
      </w:r>
      <w:r>
        <w:t xml:space="preserve">. Otherwise, the program will stop. The topographic surface is discretized onto the mesh using the elevations at the horizontal nodes that are obtained by linear interpolation from this file. The file structure of </w:t>
      </w:r>
      <w:r>
        <w:rPr>
          <w:b/>
          <w:bCs/>
        </w:rPr>
        <w:t>topo.dat</w:t>
      </w:r>
      <w:r>
        <w:t xml:space="preserve"> is as follows: </w:t>
      </w:r>
    </w:p>
    <w:p w:rsidR="007E3981" w:rsidRDefault="00F24369" w:rsidP="00F849BC">
      <w:pPr>
        <w:pStyle w:val="HTMLPreformatted"/>
        <w:rPr>
          <w:i/>
          <w:iCs/>
        </w:rPr>
      </w:pPr>
      <w:r>
        <w:rPr>
          <w:i/>
          <w:iCs/>
        </w:rPr>
        <w:pict>
          <v:rect id="_x0000_i1063" style="width:0;height:1.5pt" o:hralign="center" o:hrstd="t" o:hr="t" fillcolor="#a0a0a0" stroked="f"/>
        </w:pict>
      </w:r>
    </w:p>
    <w:p w:rsidR="007E3981" w:rsidRPr="00892855" w:rsidRDefault="007E3981" w:rsidP="00504815">
      <w:pPr>
        <w:pStyle w:val="HTMLPreformatted"/>
        <w:ind w:firstLine="720"/>
        <w:rPr>
          <w:iCs/>
          <w:color w:val="CC3300"/>
          <w:lang w:val="nb-NO"/>
        </w:rPr>
      </w:pPr>
      <w:r w:rsidRPr="00892855">
        <w:rPr>
          <w:iCs/>
          <w:color w:val="CC3300"/>
          <w:lang w:val="nb-NO"/>
        </w:rPr>
        <w:t>N   ELEV0</w:t>
      </w:r>
    </w:p>
    <w:p w:rsidR="007E3981" w:rsidRPr="00892855" w:rsidRDefault="007E3981" w:rsidP="00504815">
      <w:pPr>
        <w:pStyle w:val="HTMLPreformatted"/>
        <w:ind w:firstLine="720"/>
        <w:rPr>
          <w:iCs/>
          <w:color w:val="CC3300"/>
          <w:lang w:val="nb-NO"/>
        </w:rPr>
      </w:pPr>
      <w:r w:rsidRPr="00892855">
        <w:rPr>
          <w:iCs/>
          <w:color w:val="CC3300"/>
          <w:lang w:val="nb-NO"/>
        </w:rPr>
        <w:t>X</w:t>
      </w:r>
      <w:r w:rsidRPr="00892855">
        <w:rPr>
          <w:iCs/>
          <w:color w:val="CC3300"/>
          <w:vertAlign w:val="subscript"/>
          <w:lang w:val="nb-NO"/>
        </w:rPr>
        <w:t>1</w:t>
      </w:r>
      <w:r w:rsidRPr="00892855">
        <w:rPr>
          <w:iCs/>
          <w:color w:val="CC3300"/>
          <w:lang w:val="nb-NO"/>
        </w:rPr>
        <w:t xml:space="preserve">  ELEV</w:t>
      </w:r>
      <w:r w:rsidRPr="00892855">
        <w:rPr>
          <w:iCs/>
          <w:color w:val="CC3300"/>
          <w:vertAlign w:val="subscript"/>
          <w:lang w:val="nb-NO"/>
        </w:rPr>
        <w:t>1</w:t>
      </w:r>
    </w:p>
    <w:p w:rsidR="007E3981" w:rsidRPr="00892855" w:rsidRDefault="007E3981" w:rsidP="00504815">
      <w:pPr>
        <w:pStyle w:val="HTMLPreformatted"/>
        <w:ind w:firstLine="720"/>
        <w:rPr>
          <w:iCs/>
          <w:color w:val="CC3300"/>
          <w:lang w:val="nb-NO"/>
        </w:rPr>
      </w:pPr>
      <w:r w:rsidRPr="00892855">
        <w:rPr>
          <w:iCs/>
          <w:color w:val="CC3300"/>
          <w:lang w:val="nb-NO"/>
        </w:rPr>
        <w:t>X</w:t>
      </w:r>
      <w:r w:rsidRPr="00892855">
        <w:rPr>
          <w:iCs/>
          <w:color w:val="CC3300"/>
          <w:vertAlign w:val="subscript"/>
          <w:lang w:val="nb-NO"/>
        </w:rPr>
        <w:t>2</w:t>
      </w:r>
      <w:r w:rsidRPr="00892855">
        <w:rPr>
          <w:iCs/>
          <w:color w:val="CC3300"/>
          <w:lang w:val="nb-NO"/>
        </w:rPr>
        <w:t xml:space="preserve">  ELEV</w:t>
      </w:r>
      <w:r w:rsidRPr="00892855">
        <w:rPr>
          <w:iCs/>
          <w:color w:val="CC3300"/>
          <w:vertAlign w:val="subscript"/>
          <w:lang w:val="nb-NO"/>
        </w:rPr>
        <w:t>2</w:t>
      </w:r>
    </w:p>
    <w:p w:rsidR="007E3981" w:rsidRPr="00766502" w:rsidRDefault="007E3981" w:rsidP="00504815">
      <w:pPr>
        <w:pStyle w:val="HTMLPreformatted"/>
        <w:ind w:firstLine="720"/>
        <w:rPr>
          <w:iCs/>
          <w:color w:val="CC3300"/>
        </w:rPr>
      </w:pPr>
      <w:r w:rsidRPr="00766502">
        <w:rPr>
          <w:iCs/>
          <w:color w:val="CC3300"/>
        </w:rPr>
        <w:t>:</w:t>
      </w:r>
    </w:p>
    <w:p w:rsidR="007E3981" w:rsidRPr="00766502" w:rsidRDefault="007E3981" w:rsidP="00504815">
      <w:pPr>
        <w:pStyle w:val="HTMLPreformatted"/>
        <w:ind w:firstLine="720"/>
        <w:rPr>
          <w:iCs/>
          <w:color w:val="CC3300"/>
        </w:rPr>
      </w:pPr>
      <w:proofErr w:type="gramStart"/>
      <w:r w:rsidRPr="00766502">
        <w:rPr>
          <w:iCs/>
          <w:color w:val="CC3300"/>
        </w:rPr>
        <w:t>X</w:t>
      </w:r>
      <w:r w:rsidRPr="00766502">
        <w:rPr>
          <w:iCs/>
          <w:color w:val="CC3300"/>
          <w:vertAlign w:val="subscript"/>
        </w:rPr>
        <w:t>N</w:t>
      </w:r>
      <w:r w:rsidRPr="00766502">
        <w:rPr>
          <w:iCs/>
          <w:color w:val="CC3300"/>
        </w:rPr>
        <w:t xml:space="preserve">  ELEV</w:t>
      </w:r>
      <w:r w:rsidRPr="00766502">
        <w:rPr>
          <w:iCs/>
          <w:color w:val="CC3300"/>
          <w:vertAlign w:val="subscript"/>
        </w:rPr>
        <w:t>N</w:t>
      </w:r>
      <w:proofErr w:type="gramEnd"/>
    </w:p>
    <w:p w:rsidR="007E3981" w:rsidRDefault="00F24369" w:rsidP="00F849BC">
      <w:r>
        <w:pict>
          <v:rect id="_x0000_i1064" style="width:0;height:1.5pt" o:hralign="center" o:hrstd="t" o:hr="t" fillcolor="#a0a0a0" stroked="f"/>
        </w:pict>
      </w:r>
    </w:p>
    <w:p w:rsidR="00D15436" w:rsidRDefault="00D15436" w:rsidP="00C25C1D">
      <w:pPr>
        <w:rPr>
          <w:ins w:id="1044" w:author="EOS" w:date="2011-09-07T12:18:00Z"/>
          <w:rFonts w:ascii="Courier New" w:hAnsi="Courier New" w:cs="Courier New"/>
          <w:iCs/>
          <w:color w:val="CC3300"/>
          <w:sz w:val="20"/>
          <w:szCs w:val="20"/>
        </w:rPr>
      </w:pPr>
    </w:p>
    <w:p w:rsidR="00D15436" w:rsidRDefault="00D15436" w:rsidP="00C25C1D">
      <w:pPr>
        <w:rPr>
          <w:ins w:id="1045" w:author="EOS" w:date="2011-09-07T12:18:00Z"/>
          <w:rFonts w:ascii="Courier New" w:hAnsi="Courier New" w:cs="Courier New"/>
          <w:iCs/>
          <w:color w:val="CC3300"/>
          <w:sz w:val="20"/>
          <w:szCs w:val="20"/>
        </w:rPr>
      </w:pPr>
    </w:p>
    <w:p w:rsidR="007E3981" w:rsidRPr="00E16524" w:rsidRDefault="007E3981" w:rsidP="00C25C1D">
      <w:pPr>
        <w:rPr>
          <w:ins w:id="1046" w:author="EOS" w:date="2011-06-14T15:16:00Z"/>
          <w:rFonts w:ascii="Courier New" w:hAnsi="Courier New" w:cs="Courier New"/>
          <w:color w:val="CC3300"/>
          <w:sz w:val="20"/>
          <w:szCs w:val="20"/>
        </w:rPr>
      </w:pPr>
      <w:ins w:id="1047" w:author="EOS" w:date="2011-06-14T15:16:00Z">
        <w:r>
          <w:rPr>
            <w:rFonts w:ascii="Courier New" w:hAnsi="Courier New" w:cs="Courier New"/>
            <w:iCs/>
            <w:color w:val="CC3300"/>
            <w:sz w:val="20"/>
            <w:szCs w:val="20"/>
          </w:rPr>
          <w:lastRenderedPageBreak/>
          <w:t>N</w:t>
        </w:r>
      </w:ins>
    </w:p>
    <w:p w:rsidR="007E3981" w:rsidRDefault="007E3981" w:rsidP="00C25C1D">
      <w:pPr>
        <w:ind w:left="720"/>
        <w:rPr>
          <w:ins w:id="1048" w:author="EOS" w:date="2011-06-14T15:16:00Z"/>
        </w:rPr>
      </w:pPr>
      <w:proofErr w:type="gramStart"/>
      <w:ins w:id="1049" w:author="EOS" w:date="2011-06-14T15:16:00Z">
        <w:r>
          <w:t>Number of points defining the topographic profile.</w:t>
        </w:r>
        <w:proofErr w:type="gramEnd"/>
        <w:r>
          <w:t xml:space="preserve"> </w:t>
        </w:r>
      </w:ins>
    </w:p>
    <w:p w:rsidR="007E3981" w:rsidRPr="00E16524" w:rsidRDefault="007E3981" w:rsidP="00C25C1D">
      <w:pPr>
        <w:rPr>
          <w:ins w:id="1050" w:author="EOS" w:date="2011-06-14T15:16:00Z"/>
          <w:rFonts w:ascii="Courier New" w:hAnsi="Courier New" w:cs="Courier New"/>
          <w:color w:val="CC3300"/>
          <w:sz w:val="20"/>
          <w:szCs w:val="20"/>
        </w:rPr>
      </w:pPr>
      <w:ins w:id="1051" w:author="EOS" w:date="2011-06-14T15:16:00Z">
        <w:r>
          <w:rPr>
            <w:rFonts w:ascii="Courier New" w:hAnsi="Courier New" w:cs="Courier New"/>
            <w:iCs/>
            <w:color w:val="CC3300"/>
            <w:sz w:val="20"/>
            <w:szCs w:val="20"/>
          </w:rPr>
          <w:t>ELEV0</w:t>
        </w:r>
      </w:ins>
    </w:p>
    <w:p w:rsidR="007E3981" w:rsidRDefault="007E3981">
      <w:pPr>
        <w:ind w:firstLine="720"/>
        <w:rPr>
          <w:ins w:id="1052" w:author="EOS" w:date="2011-06-14T15:16:00Z"/>
          <w:rFonts w:ascii="Courier New" w:hAnsi="Courier New" w:cs="Courier New"/>
          <w:iCs/>
          <w:color w:val="CC3300"/>
          <w:sz w:val="20"/>
          <w:szCs w:val="20"/>
        </w:rPr>
      </w:pPr>
      <w:ins w:id="1053" w:author="EOS" w:date="2011-06-14T15:17:00Z">
        <w:r>
          <w:t xml:space="preserve">The elevation of the top of the mesh defined in </w:t>
        </w:r>
        <w:r w:rsidR="00962591">
          <w:fldChar w:fldCharType="begin"/>
        </w:r>
        <w:r>
          <w:instrText xml:space="preserve"> HYPERLINK \l "fdmeshdat_elements" </w:instrText>
        </w:r>
        <w:r w:rsidR="00962591">
          <w:fldChar w:fldCharType="separate"/>
        </w:r>
        <w:r>
          <w:rPr>
            <w:rStyle w:val="Hyperlink"/>
          </w:rPr>
          <w:t>fdmesh.dat</w:t>
        </w:r>
        <w:r w:rsidR="00962591">
          <w:fldChar w:fldCharType="end"/>
        </w:r>
      </w:ins>
    </w:p>
    <w:p w:rsidR="007E3981" w:rsidRPr="00E16524" w:rsidRDefault="007E3981" w:rsidP="00C25C1D">
      <w:pPr>
        <w:rPr>
          <w:ins w:id="1054" w:author="EOS" w:date="2011-06-14T15:17:00Z"/>
          <w:rFonts w:ascii="Courier New" w:hAnsi="Courier New" w:cs="Courier New"/>
          <w:color w:val="CC3300"/>
          <w:sz w:val="20"/>
          <w:szCs w:val="20"/>
        </w:rPr>
      </w:pPr>
      <w:proofErr w:type="spellStart"/>
      <w:ins w:id="1055" w:author="EOS" w:date="2011-06-14T15:17:00Z">
        <w:r>
          <w:rPr>
            <w:rFonts w:ascii="Courier New" w:hAnsi="Courier New" w:cs="Courier New"/>
            <w:iCs/>
            <w:color w:val="CC3300"/>
            <w:sz w:val="20"/>
            <w:szCs w:val="20"/>
          </w:rPr>
          <w:t>Xn</w:t>
        </w:r>
        <w:proofErr w:type="spellEnd"/>
      </w:ins>
    </w:p>
    <w:p w:rsidR="007E3981" w:rsidRDefault="007E3981" w:rsidP="00C25C1D">
      <w:pPr>
        <w:ind w:left="720"/>
        <w:rPr>
          <w:ins w:id="1056" w:author="EOS" w:date="2011-06-14T15:17:00Z"/>
        </w:rPr>
      </w:pPr>
      <w:ins w:id="1057" w:author="EOS" w:date="2011-06-14T15:17:00Z">
        <w:r>
          <w:t xml:space="preserve">Horizontal </w:t>
        </w:r>
        <w:proofErr w:type="spellStart"/>
        <w:r>
          <w:t>location.</w:t>
        </w:r>
      </w:ins>
      <w:ins w:id="1058" w:author="EOS" w:date="2011-06-14T15:18:00Z">
        <w:r>
          <w:t>of</w:t>
        </w:r>
        <w:proofErr w:type="spellEnd"/>
        <w:r>
          <w:t xml:space="preserve"> the n-</w:t>
        </w:r>
        <w:proofErr w:type="spellStart"/>
        <w:r>
          <w:t>th</w:t>
        </w:r>
        <w:proofErr w:type="spellEnd"/>
        <w:r>
          <w:t xml:space="preserve"> point of the profile</w:t>
        </w:r>
      </w:ins>
      <w:ins w:id="1059" w:author="EOS" w:date="2011-06-14T15:17:00Z">
        <w:r>
          <w:t xml:space="preserve"> </w:t>
        </w:r>
      </w:ins>
    </w:p>
    <w:p w:rsidR="007E3981" w:rsidRPr="00E16524" w:rsidRDefault="007E3981" w:rsidP="00C25C1D">
      <w:pPr>
        <w:rPr>
          <w:ins w:id="1060" w:author="EOS" w:date="2011-06-14T15:18:00Z"/>
          <w:rFonts w:ascii="Courier New" w:hAnsi="Courier New" w:cs="Courier New"/>
          <w:color w:val="CC3300"/>
          <w:sz w:val="20"/>
          <w:szCs w:val="20"/>
        </w:rPr>
      </w:pPr>
      <w:ins w:id="1061" w:author="EOS" w:date="2011-06-14T15:18:00Z">
        <w:r>
          <w:rPr>
            <w:rFonts w:ascii="Courier New" w:hAnsi="Courier New" w:cs="Courier New"/>
            <w:iCs/>
            <w:color w:val="CC3300"/>
            <w:sz w:val="20"/>
            <w:szCs w:val="20"/>
          </w:rPr>
          <w:t>ELEV0</w:t>
        </w:r>
      </w:ins>
    </w:p>
    <w:p w:rsidR="007E3981" w:rsidRDefault="007E3981" w:rsidP="00C25C1D">
      <w:pPr>
        <w:ind w:firstLine="720"/>
        <w:rPr>
          <w:ins w:id="1062" w:author="EOS" w:date="2011-06-14T15:18:00Z"/>
          <w:rFonts w:ascii="Courier New" w:hAnsi="Courier New" w:cs="Courier New"/>
          <w:iCs/>
          <w:color w:val="CC3300"/>
          <w:sz w:val="20"/>
          <w:szCs w:val="20"/>
        </w:rPr>
      </w:pPr>
      <w:ins w:id="1063" w:author="EOS" w:date="2011-06-14T15:18:00Z">
        <w:r>
          <w:t>The elevation of the n-</w:t>
        </w:r>
        <w:proofErr w:type="spellStart"/>
        <w:r>
          <w:t>th</w:t>
        </w:r>
        <w:proofErr w:type="spellEnd"/>
        <w:r>
          <w:t xml:space="preserve"> point of the profile</w:t>
        </w:r>
      </w:ins>
    </w:p>
    <w:p w:rsidR="007E3981" w:rsidRPr="00766502" w:rsidDel="00C25C1D" w:rsidRDefault="007E3981" w:rsidP="00F849BC">
      <w:pPr>
        <w:pStyle w:val="Heading2"/>
        <w:rPr>
          <w:del w:id="1064" w:author="EOS" w:date="2011-06-14T15:17:00Z"/>
          <w:rFonts w:ascii="Courier New" w:hAnsi="Courier New" w:cs="Courier New"/>
          <w:color w:val="CC3300"/>
          <w:sz w:val="20"/>
          <w:szCs w:val="20"/>
        </w:rPr>
      </w:pPr>
      <w:del w:id="1065" w:author="EOS" w:date="2011-06-14T15:17:00Z">
        <w:r w:rsidRPr="00766502" w:rsidDel="00C25C1D">
          <w:rPr>
            <w:rFonts w:ascii="Courier New" w:hAnsi="Courier New" w:cs="Courier New"/>
            <w:iCs/>
            <w:color w:val="CC3300"/>
            <w:sz w:val="20"/>
            <w:szCs w:val="20"/>
          </w:rPr>
          <w:delText>N</w:delText>
        </w:r>
        <w:r w:rsidRPr="00766502" w:rsidDel="00C25C1D">
          <w:rPr>
            <w:rFonts w:ascii="Courier New" w:hAnsi="Courier New" w:cs="Courier New"/>
            <w:color w:val="CC3300"/>
            <w:sz w:val="20"/>
            <w:szCs w:val="20"/>
          </w:rPr>
          <w:delText xml:space="preserve"> </w:delText>
        </w:r>
      </w:del>
    </w:p>
    <w:p w:rsidR="007E3981" w:rsidDel="00C25C1D" w:rsidRDefault="007E3981" w:rsidP="00F849BC">
      <w:pPr>
        <w:pStyle w:val="Heading2"/>
        <w:rPr>
          <w:del w:id="1066" w:author="EOS" w:date="2011-06-14T15:17:00Z"/>
        </w:rPr>
      </w:pPr>
      <w:del w:id="1067" w:author="EOS" w:date="2011-06-14T15:17:00Z">
        <w:r w:rsidDel="00C25C1D">
          <w:delText xml:space="preserve">number of points defining the topographic profile. </w:delText>
        </w:r>
      </w:del>
    </w:p>
    <w:p w:rsidR="007E3981" w:rsidRPr="00766502" w:rsidDel="00C25C1D" w:rsidRDefault="007E3981" w:rsidP="00F849BC">
      <w:pPr>
        <w:pStyle w:val="Heading2"/>
        <w:rPr>
          <w:del w:id="1068" w:author="EOS" w:date="2011-06-14T15:17:00Z"/>
          <w:rFonts w:ascii="Courier New" w:hAnsi="Courier New" w:cs="Courier New"/>
          <w:color w:val="CC3300"/>
          <w:sz w:val="20"/>
          <w:szCs w:val="20"/>
        </w:rPr>
      </w:pPr>
      <w:del w:id="1069" w:author="EOS" w:date="2011-06-14T15:17:00Z">
        <w:r w:rsidRPr="00766502" w:rsidDel="00C25C1D">
          <w:rPr>
            <w:rFonts w:ascii="Courier New" w:hAnsi="Courier New" w:cs="Courier New"/>
            <w:iCs/>
            <w:color w:val="CC3300"/>
            <w:sz w:val="20"/>
            <w:szCs w:val="20"/>
          </w:rPr>
          <w:delText>ELEV0</w:delText>
        </w:r>
        <w:r w:rsidRPr="00766502" w:rsidDel="00C25C1D">
          <w:rPr>
            <w:rFonts w:ascii="Courier New" w:hAnsi="Courier New" w:cs="Courier New"/>
            <w:color w:val="CC3300"/>
            <w:sz w:val="20"/>
            <w:szCs w:val="20"/>
          </w:rPr>
          <w:delText xml:space="preserve"> </w:delText>
        </w:r>
      </w:del>
    </w:p>
    <w:p w:rsidR="007E3981" w:rsidDel="00C25C1D" w:rsidRDefault="007E3981" w:rsidP="00F849BC">
      <w:pPr>
        <w:pStyle w:val="Heading2"/>
        <w:rPr>
          <w:del w:id="1070" w:author="EOS" w:date="2011-06-14T15:17:00Z"/>
        </w:rPr>
      </w:pPr>
      <w:del w:id="1071" w:author="EOS" w:date="2011-06-14T15:17:00Z">
        <w:r w:rsidDel="00C25C1D">
          <w:delText xml:space="preserve">the elevation of the top of the mesh defined in </w:delText>
        </w:r>
        <w:r w:rsidR="00962591" w:rsidDel="00C25C1D">
          <w:rPr>
            <w:b w:val="0"/>
            <w:bCs w:val="0"/>
          </w:rPr>
          <w:fldChar w:fldCharType="begin"/>
        </w:r>
        <w:r w:rsidDel="00C25C1D">
          <w:delInstrText xml:space="preserve"> HYPERLINK \l "fdmeshdat_elements" </w:delInstrText>
        </w:r>
        <w:r w:rsidR="00962591" w:rsidDel="00C25C1D">
          <w:rPr>
            <w:b w:val="0"/>
            <w:bCs w:val="0"/>
          </w:rPr>
          <w:fldChar w:fldCharType="separate"/>
        </w:r>
        <w:r w:rsidDel="00C25C1D">
          <w:rPr>
            <w:rStyle w:val="Hyperlink"/>
          </w:rPr>
          <w:delText>fdmesh.dat</w:delText>
        </w:r>
        <w:r w:rsidR="00962591" w:rsidDel="00C25C1D">
          <w:rPr>
            <w:b w:val="0"/>
            <w:bCs w:val="0"/>
          </w:rPr>
          <w:fldChar w:fldCharType="end"/>
        </w:r>
        <w:r w:rsidDel="00C25C1D">
          <w:delText xml:space="preserve"> </w:delText>
        </w:r>
      </w:del>
    </w:p>
    <w:p w:rsidR="007E3981" w:rsidRPr="00766502" w:rsidDel="00C25C1D" w:rsidRDefault="007E3981" w:rsidP="00F849BC">
      <w:pPr>
        <w:pStyle w:val="Heading2"/>
        <w:rPr>
          <w:del w:id="1072" w:author="EOS" w:date="2011-06-14T15:18:00Z"/>
          <w:rFonts w:ascii="Courier New" w:hAnsi="Courier New" w:cs="Courier New"/>
          <w:color w:val="CC3300"/>
          <w:sz w:val="20"/>
          <w:szCs w:val="20"/>
        </w:rPr>
      </w:pPr>
      <w:del w:id="1073" w:author="EOS" w:date="2011-06-14T15:18:00Z">
        <w:r w:rsidRPr="00766502" w:rsidDel="00C25C1D">
          <w:rPr>
            <w:rFonts w:ascii="Courier New" w:hAnsi="Courier New" w:cs="Courier New"/>
            <w:iCs/>
            <w:color w:val="CC3300"/>
            <w:sz w:val="20"/>
            <w:szCs w:val="20"/>
          </w:rPr>
          <w:delText>Xn</w:delText>
        </w:r>
        <w:r w:rsidRPr="00766502" w:rsidDel="00C25C1D">
          <w:rPr>
            <w:rFonts w:ascii="Courier New" w:hAnsi="Courier New" w:cs="Courier New"/>
            <w:color w:val="CC3300"/>
            <w:sz w:val="20"/>
            <w:szCs w:val="20"/>
          </w:rPr>
          <w:delText xml:space="preserve"> </w:delText>
        </w:r>
      </w:del>
    </w:p>
    <w:p w:rsidR="007E3981" w:rsidDel="00C25C1D" w:rsidRDefault="007E3981" w:rsidP="00F849BC">
      <w:pPr>
        <w:pStyle w:val="Heading2"/>
        <w:rPr>
          <w:del w:id="1074" w:author="EOS" w:date="2011-06-14T15:18:00Z"/>
        </w:rPr>
      </w:pPr>
      <w:del w:id="1075" w:author="EOS" w:date="2011-06-14T15:18:00Z">
        <w:r w:rsidDel="00C25C1D">
          <w:delText xml:space="preserve">horizontal location of the </w:delText>
        </w:r>
        <w:r w:rsidDel="00C25C1D">
          <w:rPr>
            <w:i/>
            <w:iCs/>
          </w:rPr>
          <w:delText>n</w:delText>
        </w:r>
        <w:r w:rsidDel="00C25C1D">
          <w:delText xml:space="preserve">th point on the profile. </w:delText>
        </w:r>
      </w:del>
    </w:p>
    <w:p w:rsidR="007E3981" w:rsidRPr="00766502" w:rsidDel="00C25C1D" w:rsidRDefault="007E3981" w:rsidP="00F849BC">
      <w:pPr>
        <w:pStyle w:val="Heading2"/>
        <w:rPr>
          <w:del w:id="1076" w:author="EOS" w:date="2011-06-14T15:18:00Z"/>
          <w:rFonts w:ascii="Courier New" w:hAnsi="Courier New" w:cs="Courier New"/>
          <w:color w:val="CC3300"/>
          <w:sz w:val="20"/>
          <w:szCs w:val="20"/>
        </w:rPr>
      </w:pPr>
      <w:del w:id="1077" w:author="EOS" w:date="2011-06-14T15:18:00Z">
        <w:r w:rsidRPr="00766502" w:rsidDel="00C25C1D">
          <w:rPr>
            <w:rFonts w:ascii="Courier New" w:hAnsi="Courier New" w:cs="Courier New"/>
            <w:iCs/>
            <w:color w:val="CC3300"/>
            <w:sz w:val="20"/>
            <w:szCs w:val="20"/>
          </w:rPr>
          <w:delText>ELEVn</w:delText>
        </w:r>
        <w:r w:rsidRPr="00766502" w:rsidDel="00C25C1D">
          <w:rPr>
            <w:rFonts w:ascii="Courier New" w:hAnsi="Courier New" w:cs="Courier New"/>
            <w:color w:val="CC3300"/>
            <w:sz w:val="20"/>
            <w:szCs w:val="20"/>
          </w:rPr>
          <w:delText xml:space="preserve"> </w:delText>
        </w:r>
      </w:del>
    </w:p>
    <w:p w:rsidR="007E3981" w:rsidDel="00C25C1D" w:rsidRDefault="007E3981" w:rsidP="00F849BC">
      <w:pPr>
        <w:pStyle w:val="Heading2"/>
        <w:rPr>
          <w:del w:id="1078" w:author="EOS" w:date="2011-06-14T15:18:00Z"/>
        </w:rPr>
      </w:pPr>
      <w:del w:id="1079" w:author="EOS" w:date="2011-06-14T15:18:00Z">
        <w:r w:rsidDel="00C25C1D">
          <w:delText xml:space="preserve">elevation of the </w:delText>
        </w:r>
        <w:r w:rsidDel="00C25C1D">
          <w:rPr>
            <w:i/>
            <w:iCs/>
          </w:rPr>
          <w:delText>n</w:delText>
        </w:r>
        <w:r w:rsidDel="00C25C1D">
          <w:delText xml:space="preserve">th point on the profile. </w:delText>
        </w:r>
      </w:del>
    </w:p>
    <w:p w:rsidR="007E3981" w:rsidRDefault="007E3981" w:rsidP="00F849BC">
      <w:pPr>
        <w:pStyle w:val="Heading2"/>
      </w:pPr>
      <w:bookmarkStart w:id="1080" w:name="_Model.con(chg)"/>
      <w:bookmarkStart w:id="1081" w:name="_Toc296000704"/>
      <w:bookmarkStart w:id="1082" w:name="_Toc296063687"/>
      <w:bookmarkStart w:id="1083" w:name="modelcon_elements"/>
      <w:bookmarkEnd w:id="1080"/>
      <w:proofErr w:type="spellStart"/>
      <w:proofErr w:type="gramStart"/>
      <w:r>
        <w:t>Model.con</w:t>
      </w:r>
      <w:proofErr w:type="spellEnd"/>
      <w:r>
        <w:t>(</w:t>
      </w:r>
      <w:proofErr w:type="spellStart"/>
      <w:proofErr w:type="gramEnd"/>
      <w:r>
        <w:t>chg</w:t>
      </w:r>
      <w:proofErr w:type="spellEnd"/>
      <w:r>
        <w:t>)</w:t>
      </w:r>
      <w:bookmarkEnd w:id="1081"/>
      <w:bookmarkEnd w:id="1082"/>
    </w:p>
    <w:bookmarkEnd w:id="1083"/>
    <w:p w:rsidR="007E3981" w:rsidRDefault="007E3981" w:rsidP="00DD6DFB">
      <w:pPr>
        <w:pStyle w:val="NormalWeb"/>
      </w:pPr>
      <w:r>
        <w:t xml:space="preserve">This format is used in all "model" files defining a conductivity or chargeability model. That is, starting models, reference models, final models in either the DC resistivity or IP forward modelling or inversion have the same structure. Each file contains the cell values of the model. The number of cells in the x and z directions are specified in this file but the lengths and widths of cells are defined in </w:t>
      </w:r>
      <w:hyperlink w:anchor="fdmeshdat_elements" w:history="1">
        <w:r>
          <w:rPr>
            <w:rStyle w:val="Hyperlink"/>
          </w:rPr>
          <w:t>fdmesh.dat</w:t>
        </w:r>
      </w:hyperlink>
      <w:r>
        <w:t xml:space="preserve">. </w:t>
      </w:r>
    </w:p>
    <w:p w:rsidR="007E3981" w:rsidRDefault="007E3981" w:rsidP="00DD6DFB">
      <w:pPr>
        <w:pStyle w:val="NormalWeb"/>
      </w:pPr>
      <w:r>
        <w:t>The extension `</w:t>
      </w:r>
      <w:r>
        <w:rPr>
          <w:b/>
          <w:bCs/>
        </w:rPr>
        <w:t>.con</w:t>
      </w:r>
      <w:r>
        <w:t>' identifies a conductivity model and `</w:t>
      </w:r>
      <w:r>
        <w:rPr>
          <w:b/>
          <w:bCs/>
        </w:rPr>
        <w:t>.chg</w:t>
      </w:r>
      <w:r>
        <w:t xml:space="preserve">' identifies a chargeability model. Although these extensions are not mandatory for input files, the inversion programs attach such extensions to the final model. The file structure for </w:t>
      </w:r>
      <w:r>
        <w:rPr>
          <w:b/>
          <w:bCs/>
        </w:rPr>
        <w:t>model.con</w:t>
      </w:r>
      <w:r>
        <w:t xml:space="preserve"> or </w:t>
      </w:r>
      <w:r>
        <w:rPr>
          <w:b/>
          <w:bCs/>
        </w:rPr>
        <w:t>model.chg</w:t>
      </w:r>
      <w:r>
        <w:t xml:space="preserve"> is as follows:</w:t>
      </w:r>
    </w:p>
    <w:p w:rsidR="007E3981" w:rsidRDefault="00F24369" w:rsidP="00DD6DFB">
      <w:pPr>
        <w:pStyle w:val="HTMLPreformatted"/>
        <w:rPr>
          <w:i/>
          <w:iCs/>
        </w:rPr>
      </w:pPr>
      <w:r>
        <w:rPr>
          <w:i/>
          <w:iCs/>
        </w:rPr>
        <w:pict>
          <v:rect id="_x0000_i1065" style="width:0;height:1.5pt" o:hralign="center" o:hrstd="t" o:hr="t" fillcolor="#a0a0a0" stroked="f"/>
        </w:pict>
      </w:r>
    </w:p>
    <w:p w:rsidR="007E3981" w:rsidRDefault="007E3981" w:rsidP="00DD6DFB">
      <w:pPr>
        <w:pStyle w:val="HTMLPreformatted"/>
        <w:rPr>
          <w:iCs/>
          <w:color w:val="CC3300"/>
        </w:rPr>
      </w:pPr>
    </w:p>
    <w:p w:rsidR="007E3981" w:rsidRPr="00766502" w:rsidRDefault="007E3981" w:rsidP="00504815">
      <w:pPr>
        <w:pStyle w:val="HTMLPreformatted"/>
        <w:ind w:firstLine="630"/>
        <w:rPr>
          <w:iCs/>
          <w:color w:val="CC3300"/>
        </w:rPr>
      </w:pPr>
      <w:proofErr w:type="gramStart"/>
      <w:r w:rsidRPr="00766502">
        <w:rPr>
          <w:iCs/>
          <w:color w:val="CC3300"/>
        </w:rPr>
        <w:t>NX  NZ</w:t>
      </w:r>
      <w:proofErr w:type="gramEnd"/>
    </w:p>
    <w:p w:rsidR="007E3981" w:rsidRPr="00766502" w:rsidRDefault="007E3981" w:rsidP="00504815">
      <w:pPr>
        <w:pStyle w:val="HTMLPreformatted"/>
        <w:ind w:firstLine="630"/>
        <w:rPr>
          <w:iCs/>
          <w:color w:val="CC3300"/>
        </w:rPr>
      </w:pPr>
      <w:r w:rsidRPr="00766502">
        <w:rPr>
          <w:iCs/>
          <w:color w:val="CC3300"/>
        </w:rPr>
        <w:t>V</w:t>
      </w:r>
      <w:r w:rsidRPr="00766502">
        <w:rPr>
          <w:iCs/>
          <w:color w:val="CC3300"/>
          <w:vertAlign w:val="subscript"/>
        </w:rPr>
        <w:t>1</w:t>
      </w:r>
      <w:proofErr w:type="gramStart"/>
      <w:r w:rsidRPr="00766502">
        <w:rPr>
          <w:iCs/>
          <w:color w:val="CC3300"/>
          <w:vertAlign w:val="subscript"/>
        </w:rPr>
        <w:t>,1</w:t>
      </w:r>
      <w:proofErr w:type="gramEnd"/>
      <w:r w:rsidRPr="00766502">
        <w:rPr>
          <w:iCs/>
          <w:color w:val="CC3300"/>
        </w:rPr>
        <w:t xml:space="preserve">   V</w:t>
      </w:r>
      <w:r w:rsidRPr="00766502">
        <w:rPr>
          <w:iCs/>
          <w:color w:val="CC3300"/>
          <w:vertAlign w:val="subscript"/>
        </w:rPr>
        <w:t>2,1</w:t>
      </w:r>
      <w:r w:rsidRPr="00766502">
        <w:rPr>
          <w:iCs/>
          <w:color w:val="CC3300"/>
        </w:rPr>
        <w:t xml:space="preserve">  ...  V</w:t>
      </w:r>
      <w:r w:rsidRPr="00766502">
        <w:rPr>
          <w:iCs/>
          <w:color w:val="CC3300"/>
          <w:vertAlign w:val="subscript"/>
        </w:rPr>
        <w:t>NX,1</w:t>
      </w:r>
    </w:p>
    <w:p w:rsidR="007E3981" w:rsidRPr="00766502" w:rsidRDefault="007E3981" w:rsidP="00504815">
      <w:pPr>
        <w:pStyle w:val="HTMLPreformatted"/>
        <w:ind w:firstLine="630"/>
        <w:rPr>
          <w:iCs/>
          <w:color w:val="CC3300"/>
        </w:rPr>
      </w:pPr>
      <w:r w:rsidRPr="00766502">
        <w:rPr>
          <w:iCs/>
          <w:color w:val="CC3300"/>
        </w:rPr>
        <w:t>:</w:t>
      </w:r>
    </w:p>
    <w:p w:rsidR="007E3981" w:rsidRPr="00766502" w:rsidRDefault="007E3981" w:rsidP="00504815">
      <w:pPr>
        <w:pStyle w:val="HTMLPreformatted"/>
        <w:ind w:firstLine="630"/>
        <w:rPr>
          <w:iCs/>
          <w:color w:val="CC3300"/>
        </w:rPr>
      </w:pPr>
      <w:r w:rsidRPr="00766502">
        <w:rPr>
          <w:iCs/>
          <w:color w:val="CC3300"/>
        </w:rPr>
        <w:t>V</w:t>
      </w:r>
      <w:r w:rsidRPr="00766502">
        <w:rPr>
          <w:iCs/>
          <w:color w:val="CC3300"/>
          <w:vertAlign w:val="subscript"/>
        </w:rPr>
        <w:t>1</w:t>
      </w:r>
      <w:proofErr w:type="gramStart"/>
      <w:r w:rsidRPr="00766502">
        <w:rPr>
          <w:iCs/>
          <w:color w:val="CC3300"/>
          <w:vertAlign w:val="subscript"/>
        </w:rPr>
        <w:t>,NZ</w:t>
      </w:r>
      <w:proofErr w:type="gramEnd"/>
      <w:r w:rsidRPr="00766502">
        <w:rPr>
          <w:iCs/>
          <w:color w:val="CC3300"/>
        </w:rPr>
        <w:t xml:space="preserve">  V</w:t>
      </w:r>
      <w:r w:rsidRPr="00766502">
        <w:rPr>
          <w:iCs/>
          <w:color w:val="CC3300"/>
          <w:vertAlign w:val="subscript"/>
        </w:rPr>
        <w:t>2,NZ</w:t>
      </w:r>
      <w:r w:rsidRPr="00766502">
        <w:rPr>
          <w:iCs/>
          <w:color w:val="CC3300"/>
        </w:rPr>
        <w:t xml:space="preserve">  ... V</w:t>
      </w:r>
      <w:r w:rsidRPr="00766502">
        <w:rPr>
          <w:iCs/>
          <w:color w:val="CC3300"/>
          <w:vertAlign w:val="subscript"/>
        </w:rPr>
        <w:t>NX,NZ</w:t>
      </w:r>
    </w:p>
    <w:p w:rsidR="007E3981" w:rsidRDefault="00F24369" w:rsidP="00DD6DFB">
      <w:r>
        <w:pict>
          <v:rect id="_x0000_i1066" style="width:0;height:1.5pt" o:hralign="center" o:hrstd="t" o:hr="t" fillcolor="#a0a0a0" stroked="f"/>
        </w:pict>
      </w:r>
    </w:p>
    <w:p w:rsidR="00EF6550" w:rsidRDefault="007E3981">
      <w:pPr>
        <w:rPr>
          <w:ins w:id="1084" w:author="EOS" w:date="2011-06-14T15:40:00Z"/>
          <w:rFonts w:ascii="Courier New" w:hAnsi="Courier New" w:cs="Courier New"/>
          <w:iCs/>
          <w:color w:val="CC3300"/>
          <w:sz w:val="20"/>
          <w:szCs w:val="20"/>
        </w:rPr>
        <w:pPrChange w:id="1085" w:author="EOS" w:date="2011-06-14T15:40:00Z">
          <w:pPr>
            <w:ind w:firstLine="720"/>
          </w:pPr>
        </w:pPrChange>
      </w:pPr>
      <w:ins w:id="1086" w:author="EOS" w:date="2011-06-14T15:40:00Z">
        <w:r>
          <w:rPr>
            <w:rFonts w:ascii="Courier New" w:hAnsi="Courier New" w:cs="Courier New"/>
            <w:iCs/>
            <w:color w:val="CC3300"/>
            <w:sz w:val="20"/>
            <w:szCs w:val="20"/>
          </w:rPr>
          <w:t>NX</w:t>
        </w:r>
      </w:ins>
    </w:p>
    <w:p w:rsidR="007E3981" w:rsidRDefault="007E3981">
      <w:pPr>
        <w:ind w:firstLine="720"/>
        <w:rPr>
          <w:ins w:id="1087" w:author="EOS" w:date="2011-06-14T15:40:00Z"/>
          <w:rFonts w:ascii="Courier New" w:hAnsi="Courier New" w:cs="Courier New"/>
          <w:iCs/>
          <w:color w:val="CC3300"/>
          <w:sz w:val="20"/>
          <w:szCs w:val="20"/>
        </w:rPr>
      </w:pPr>
      <w:ins w:id="1088" w:author="EOS" w:date="2011-06-14T15:41:00Z">
        <w:r>
          <w:t>The number of cells in the X direction</w:t>
        </w:r>
      </w:ins>
    </w:p>
    <w:p w:rsidR="007E3981" w:rsidRDefault="007E3981" w:rsidP="00D04E03">
      <w:pPr>
        <w:rPr>
          <w:ins w:id="1089" w:author="EOS" w:date="2011-06-14T15:41:00Z"/>
          <w:rFonts w:ascii="Courier New" w:hAnsi="Courier New" w:cs="Courier New"/>
          <w:iCs/>
          <w:color w:val="CC3300"/>
          <w:sz w:val="20"/>
          <w:szCs w:val="20"/>
        </w:rPr>
      </w:pPr>
      <w:ins w:id="1090" w:author="EOS" w:date="2011-06-14T15:41:00Z">
        <w:r>
          <w:rPr>
            <w:rFonts w:ascii="Courier New" w:hAnsi="Courier New" w:cs="Courier New"/>
            <w:iCs/>
            <w:color w:val="CC3300"/>
            <w:sz w:val="20"/>
            <w:szCs w:val="20"/>
          </w:rPr>
          <w:t>NZ</w:t>
        </w:r>
      </w:ins>
    </w:p>
    <w:p w:rsidR="007E3981" w:rsidRDefault="007E3981" w:rsidP="00D04E03">
      <w:pPr>
        <w:ind w:firstLine="720"/>
        <w:rPr>
          <w:ins w:id="1091" w:author="EOS" w:date="2011-06-14T15:41:00Z"/>
          <w:rFonts w:ascii="Courier New" w:hAnsi="Courier New" w:cs="Courier New"/>
          <w:iCs/>
          <w:color w:val="CC3300"/>
          <w:sz w:val="20"/>
          <w:szCs w:val="20"/>
        </w:rPr>
      </w:pPr>
      <w:ins w:id="1092" w:author="EOS" w:date="2011-06-14T15:41:00Z">
        <w:r>
          <w:t>The number of cells in the Z direction</w:t>
        </w:r>
      </w:ins>
    </w:p>
    <w:p w:rsidR="007E3981" w:rsidRDefault="007E3981" w:rsidP="00D04E03">
      <w:pPr>
        <w:rPr>
          <w:ins w:id="1093" w:author="EOS" w:date="2011-06-14T15:41:00Z"/>
          <w:rFonts w:ascii="Courier New" w:hAnsi="Courier New" w:cs="Courier New"/>
          <w:iCs/>
          <w:color w:val="CC3300"/>
          <w:sz w:val="20"/>
          <w:szCs w:val="20"/>
        </w:rPr>
      </w:pPr>
      <w:ins w:id="1094" w:author="EOS" w:date="2011-06-14T15:41:00Z">
        <w:r>
          <w:rPr>
            <w:rFonts w:ascii="Courier New" w:hAnsi="Courier New" w:cs="Courier New"/>
            <w:iCs/>
            <w:color w:val="CC3300"/>
            <w:sz w:val="20"/>
            <w:szCs w:val="20"/>
          </w:rPr>
          <w:t>V</w:t>
        </w:r>
        <w:r w:rsidR="00962591" w:rsidRPr="00962591">
          <w:rPr>
            <w:rFonts w:ascii="Courier New" w:hAnsi="Courier New" w:cs="Courier New"/>
            <w:iCs/>
            <w:color w:val="CC3300"/>
            <w:sz w:val="20"/>
            <w:szCs w:val="20"/>
            <w:vertAlign w:val="subscript"/>
            <w:rPrChange w:id="1095" w:author="EOS" w:date="2011-06-14T15:42:00Z">
              <w:rPr>
                <w:rFonts w:ascii="Courier New" w:hAnsi="Courier New" w:cs="Courier New"/>
                <w:iCs/>
                <w:color w:val="CC3300"/>
                <w:sz w:val="20"/>
                <w:szCs w:val="20"/>
                <w:u w:val="single"/>
              </w:rPr>
            </w:rPrChange>
          </w:rPr>
          <w:t>i</w:t>
        </w:r>
      </w:ins>
      <w:proofErr w:type="gramStart"/>
      <w:ins w:id="1096" w:author="EOS" w:date="2011-06-14T15:42:00Z">
        <w:r w:rsidR="00962591" w:rsidRPr="00962591">
          <w:rPr>
            <w:rFonts w:ascii="Courier New" w:hAnsi="Courier New" w:cs="Courier New"/>
            <w:iCs/>
            <w:color w:val="CC3300"/>
            <w:sz w:val="20"/>
            <w:szCs w:val="20"/>
            <w:vertAlign w:val="subscript"/>
            <w:rPrChange w:id="1097" w:author="EOS" w:date="2011-06-14T15:42:00Z">
              <w:rPr>
                <w:rFonts w:ascii="Courier New" w:hAnsi="Courier New" w:cs="Courier New"/>
                <w:iCs/>
                <w:color w:val="CC3300"/>
                <w:sz w:val="20"/>
                <w:szCs w:val="20"/>
                <w:u w:val="single"/>
              </w:rPr>
            </w:rPrChange>
          </w:rPr>
          <w:t>..</w:t>
        </w:r>
      </w:ins>
      <w:ins w:id="1098" w:author="EOS" w:date="2011-06-14T15:41:00Z">
        <w:r w:rsidR="00962591" w:rsidRPr="00962591">
          <w:rPr>
            <w:rFonts w:ascii="Courier New" w:hAnsi="Courier New" w:cs="Courier New"/>
            <w:iCs/>
            <w:color w:val="CC3300"/>
            <w:sz w:val="20"/>
            <w:szCs w:val="20"/>
            <w:vertAlign w:val="subscript"/>
            <w:rPrChange w:id="1099" w:author="EOS" w:date="2011-06-14T15:42:00Z">
              <w:rPr>
                <w:rFonts w:ascii="Courier New" w:hAnsi="Courier New" w:cs="Courier New"/>
                <w:iCs/>
                <w:color w:val="CC3300"/>
                <w:sz w:val="20"/>
                <w:szCs w:val="20"/>
                <w:u w:val="single"/>
              </w:rPr>
            </w:rPrChange>
          </w:rPr>
          <w:t>j</w:t>
        </w:r>
        <w:proofErr w:type="gramEnd"/>
      </w:ins>
    </w:p>
    <w:p w:rsidR="007E3981" w:rsidRDefault="007E3981" w:rsidP="00D04E03">
      <w:pPr>
        <w:ind w:firstLine="720"/>
        <w:rPr>
          <w:ins w:id="1100" w:author="EOS" w:date="2011-06-14T15:41:00Z"/>
          <w:rFonts w:ascii="Courier New" w:hAnsi="Courier New" w:cs="Courier New"/>
          <w:iCs/>
          <w:color w:val="CC3300"/>
          <w:sz w:val="20"/>
          <w:szCs w:val="20"/>
        </w:rPr>
      </w:pPr>
      <w:ins w:id="1101" w:author="EOS" w:date="2011-06-14T15:41:00Z">
        <w:r>
          <w:t xml:space="preserve">The </w:t>
        </w:r>
      </w:ins>
      <w:ins w:id="1102" w:author="EOS" w:date="2011-06-14T15:42:00Z">
        <w:r>
          <w:t>cell values</w:t>
        </w:r>
      </w:ins>
    </w:p>
    <w:p w:rsidR="007E3981" w:rsidRPr="00766502" w:rsidDel="00D04E03" w:rsidRDefault="007E3981" w:rsidP="00DD6DFB">
      <w:pPr>
        <w:pStyle w:val="NormalWeb"/>
        <w:rPr>
          <w:del w:id="1103" w:author="EOS" w:date="2011-06-14T15:42:00Z"/>
          <w:rFonts w:ascii="Courier New" w:hAnsi="Courier New" w:cs="Courier New"/>
          <w:color w:val="CC3300"/>
        </w:rPr>
      </w:pPr>
      <w:del w:id="1104" w:author="EOS" w:date="2011-06-14T15:42:00Z">
        <w:r w:rsidRPr="00766502" w:rsidDel="00D04E03">
          <w:rPr>
            <w:rFonts w:ascii="Courier New" w:hAnsi="Courier New" w:cs="Courier New"/>
            <w:iCs/>
            <w:color w:val="CC3300"/>
          </w:rPr>
          <w:delText>NX</w:delText>
        </w:r>
        <w:r w:rsidRPr="00766502" w:rsidDel="00D04E03">
          <w:rPr>
            <w:rFonts w:ascii="Courier New" w:hAnsi="Courier New" w:cs="Courier New"/>
            <w:color w:val="CC3300"/>
          </w:rPr>
          <w:delText xml:space="preserve"> </w:delText>
        </w:r>
      </w:del>
    </w:p>
    <w:p w:rsidR="007E3981" w:rsidDel="00D04E03" w:rsidRDefault="007E3981" w:rsidP="00DD6DFB">
      <w:pPr>
        <w:pStyle w:val="NormalWeb"/>
        <w:rPr>
          <w:del w:id="1105" w:author="EOS" w:date="2011-06-14T15:42:00Z"/>
        </w:rPr>
      </w:pPr>
      <w:del w:id="1106" w:author="EOS" w:date="2011-06-14T15:42:00Z">
        <w:r w:rsidDel="00D04E03">
          <w:delText xml:space="preserve">number of cells in the x-direction. </w:delText>
        </w:r>
      </w:del>
    </w:p>
    <w:p w:rsidR="007E3981" w:rsidRPr="00766502" w:rsidDel="00D04E03" w:rsidRDefault="007E3981" w:rsidP="00DD6DFB">
      <w:pPr>
        <w:pStyle w:val="NormalWeb"/>
        <w:rPr>
          <w:del w:id="1107" w:author="EOS" w:date="2011-06-14T15:42:00Z"/>
          <w:rFonts w:ascii="Courier New" w:hAnsi="Courier New" w:cs="Courier New"/>
          <w:color w:val="CC3300"/>
          <w:sz w:val="20"/>
          <w:szCs w:val="20"/>
        </w:rPr>
      </w:pPr>
      <w:del w:id="1108" w:author="EOS" w:date="2011-06-14T15:42:00Z">
        <w:r w:rsidRPr="00766502" w:rsidDel="00D04E03">
          <w:rPr>
            <w:rFonts w:ascii="Courier New" w:hAnsi="Courier New" w:cs="Courier New"/>
            <w:iCs/>
            <w:color w:val="CC3300"/>
            <w:sz w:val="20"/>
            <w:szCs w:val="20"/>
          </w:rPr>
          <w:delText>NZ</w:delText>
        </w:r>
        <w:r w:rsidRPr="00766502" w:rsidDel="00D04E03">
          <w:rPr>
            <w:rFonts w:ascii="Courier New" w:hAnsi="Courier New" w:cs="Courier New"/>
            <w:color w:val="CC3300"/>
            <w:sz w:val="20"/>
            <w:szCs w:val="20"/>
          </w:rPr>
          <w:delText xml:space="preserve"> </w:delText>
        </w:r>
      </w:del>
    </w:p>
    <w:p w:rsidR="007E3981" w:rsidDel="00D04E03" w:rsidRDefault="007E3981" w:rsidP="00DD6DFB">
      <w:pPr>
        <w:pStyle w:val="NormalWeb"/>
        <w:rPr>
          <w:del w:id="1109" w:author="EOS" w:date="2011-06-14T15:42:00Z"/>
        </w:rPr>
      </w:pPr>
      <w:del w:id="1110" w:author="EOS" w:date="2011-06-14T15:42:00Z">
        <w:r w:rsidDel="00D04E03">
          <w:delText xml:space="preserve">number of cells in the z-direction. </w:delText>
        </w:r>
      </w:del>
    </w:p>
    <w:p w:rsidR="007E3981" w:rsidRPr="00766502" w:rsidDel="00D04E03" w:rsidRDefault="007E3981" w:rsidP="00DD6DFB">
      <w:pPr>
        <w:pStyle w:val="NormalWeb"/>
        <w:rPr>
          <w:del w:id="1111" w:author="EOS" w:date="2011-06-14T15:42:00Z"/>
          <w:rFonts w:ascii="Courier New" w:hAnsi="Courier New" w:cs="Courier New"/>
          <w:color w:val="CC3300"/>
          <w:sz w:val="20"/>
          <w:szCs w:val="20"/>
        </w:rPr>
      </w:pPr>
      <w:del w:id="1112" w:author="EOS" w:date="2011-06-14T15:42:00Z">
        <w:r w:rsidRPr="00766502" w:rsidDel="00D04E03">
          <w:rPr>
            <w:rFonts w:ascii="Courier New" w:hAnsi="Courier New" w:cs="Courier New"/>
            <w:iCs/>
            <w:color w:val="CC3300"/>
            <w:sz w:val="20"/>
            <w:szCs w:val="20"/>
          </w:rPr>
          <w:delText>V</w:delText>
        </w:r>
        <w:r w:rsidRPr="00766502" w:rsidDel="00D04E03">
          <w:rPr>
            <w:rFonts w:ascii="Courier New" w:hAnsi="Courier New" w:cs="Courier New"/>
            <w:iCs/>
            <w:color w:val="CC3300"/>
            <w:sz w:val="20"/>
            <w:szCs w:val="20"/>
            <w:vertAlign w:val="subscript"/>
          </w:rPr>
          <w:delText>i,j</w:delText>
        </w:r>
        <w:r w:rsidRPr="00766502" w:rsidDel="00D04E03">
          <w:rPr>
            <w:rFonts w:ascii="Courier New" w:hAnsi="Courier New" w:cs="Courier New"/>
            <w:color w:val="CC3300"/>
            <w:sz w:val="20"/>
            <w:szCs w:val="20"/>
          </w:rPr>
          <w:delText xml:space="preserve"> </w:delText>
        </w:r>
      </w:del>
    </w:p>
    <w:p w:rsidR="007E3981" w:rsidDel="00D04E03" w:rsidRDefault="007E3981" w:rsidP="00DD6DFB">
      <w:pPr>
        <w:pStyle w:val="NormalWeb"/>
        <w:rPr>
          <w:del w:id="1113" w:author="EOS" w:date="2011-06-14T15:42:00Z"/>
        </w:rPr>
      </w:pPr>
      <w:del w:id="1114" w:author="EOS" w:date="2011-06-14T15:42:00Z">
        <w:r w:rsidDel="00D04E03">
          <w:delText xml:space="preserve">cell values. </w:delText>
        </w:r>
      </w:del>
    </w:p>
    <w:p w:rsidR="007E3981" w:rsidRDefault="007E3981" w:rsidP="00DD6DFB">
      <w:pPr>
        <w:pStyle w:val="NormalWeb"/>
      </w:pPr>
      <w:r>
        <w:t>The model is stored in a row format with V</w:t>
      </w:r>
      <w:r>
        <w:rPr>
          <w:vertAlign w:val="subscript"/>
        </w:rPr>
        <w:t>1</w:t>
      </w:r>
      <w:proofErr w:type="gramStart"/>
      <w:r>
        <w:rPr>
          <w:vertAlign w:val="subscript"/>
        </w:rPr>
        <w:t>,1</w:t>
      </w:r>
      <w:proofErr w:type="gramEnd"/>
      <w:r>
        <w:t xml:space="preserve"> being the top left cell. Each row of the model, V</w:t>
      </w:r>
      <w:r>
        <w:rPr>
          <w:vertAlign w:val="subscript"/>
        </w:rPr>
        <w:t>1</w:t>
      </w:r>
      <w:proofErr w:type="gramStart"/>
      <w:r>
        <w:rPr>
          <w:vertAlign w:val="subscript"/>
        </w:rPr>
        <w:t>,Z</w:t>
      </w:r>
      <w:proofErr w:type="gramEnd"/>
      <w:r>
        <w:t xml:space="preserve"> ... V</w:t>
      </w:r>
      <w:r>
        <w:rPr>
          <w:vertAlign w:val="subscript"/>
        </w:rPr>
        <w:t>NX,Z</w:t>
      </w:r>
      <w:r>
        <w:t xml:space="preserve"> can be broken down into two or more lines in the file, however, each row must start on a new line. </w:t>
      </w:r>
    </w:p>
    <w:p w:rsidR="007E3981" w:rsidRDefault="007E3981" w:rsidP="00DD6DFB">
      <w:pPr>
        <w:pStyle w:val="NormalWeb"/>
      </w:pPr>
      <w:r>
        <w:t xml:space="preserve">In the presence of topography, the cells above the surface specified by </w:t>
      </w:r>
      <w:hyperlink w:anchor="topodat_elements" w:history="1">
        <w:r>
          <w:rPr>
            <w:rStyle w:val="Hyperlink"/>
          </w:rPr>
          <w:t>topo.dat</w:t>
        </w:r>
      </w:hyperlink>
      <w:r>
        <w:t xml:space="preserve"> represent the air and, therefore, are not part of the model. For simplicity, however, the files </w:t>
      </w:r>
      <w:r>
        <w:rPr>
          <w:b/>
          <w:bCs/>
        </w:rPr>
        <w:t>model.con</w:t>
      </w:r>
      <w:r>
        <w:t xml:space="preserve"> and </w:t>
      </w:r>
      <w:r>
        <w:rPr>
          <w:b/>
          <w:bCs/>
        </w:rPr>
        <w:t>model.chg</w:t>
      </w:r>
      <w:r>
        <w:t xml:space="preserve"> must include those cells as defined by the file </w:t>
      </w:r>
      <w:hyperlink w:anchor="fdmeshdat_elements" w:history="1">
        <w:r>
          <w:rPr>
            <w:rStyle w:val="Hyperlink"/>
          </w:rPr>
          <w:t>fdmesh.dat</w:t>
        </w:r>
      </w:hyperlink>
      <w:r>
        <w:t>. These cells in the model file will be ignored when the model is input to a program. To distinguish these cells, the user can assign a special value to them, for instance, a very small value (say 10</w:t>
      </w:r>
      <w:r>
        <w:rPr>
          <w:vertAlign w:val="superscript"/>
        </w:rPr>
        <w:t>-10</w:t>
      </w:r>
      <w:r>
        <w:t>) for conductivity and a negative value for the chargeability model. These cells in the output model files from the inversion programs have a conductivity value equal to 10</w:t>
      </w:r>
      <w:r>
        <w:rPr>
          <w:vertAlign w:val="superscript"/>
        </w:rPr>
        <w:t>-8</w:t>
      </w:r>
      <w:r>
        <w:t xml:space="preserve"> times the mean conductivity value immediately beneath the surface and a chargeability value of -10</w:t>
      </w:r>
      <w:r>
        <w:rPr>
          <w:vertAlign w:val="superscript"/>
        </w:rPr>
        <w:t>30</w:t>
      </w:r>
      <w:r>
        <w:t xml:space="preserve">. </w:t>
      </w:r>
    </w:p>
    <w:p w:rsidR="00D15436" w:rsidRDefault="00D15436" w:rsidP="00DD6DFB">
      <w:pPr>
        <w:pStyle w:val="Heading4"/>
        <w:rPr>
          <w:ins w:id="1115" w:author="EOS" w:date="2011-09-07T12:18:00Z"/>
        </w:rPr>
      </w:pPr>
    </w:p>
    <w:p w:rsidR="007E3981" w:rsidRDefault="007E3981" w:rsidP="00DD6DFB">
      <w:pPr>
        <w:pStyle w:val="Heading4"/>
      </w:pPr>
      <w:r>
        <w:t>Example of model.con file:</w:t>
      </w:r>
    </w:p>
    <w:p w:rsidR="007E3981" w:rsidRDefault="007E3981" w:rsidP="00DD6DFB">
      <w:pPr>
        <w:pStyle w:val="NormalWeb"/>
      </w:pPr>
      <w:r>
        <w:t xml:space="preserve">The following is a file defining a model with 4 columns and 3 rows. </w:t>
      </w:r>
    </w:p>
    <w:p w:rsidR="007E3981" w:rsidRDefault="00F24369" w:rsidP="00DD6DFB">
      <w:pPr>
        <w:pStyle w:val="HTMLPreformatted"/>
        <w:rPr>
          <w:color w:val="CC3300"/>
        </w:rPr>
      </w:pPr>
      <w:r>
        <w:lastRenderedPageBreak/>
        <w:pict>
          <v:rect id="_x0000_i1067" style="width:0;height:1.5pt" o:hralign="center" o:hrstd="t" o:hr="t" fillcolor="#a0a0a0" stroked="f"/>
        </w:pict>
      </w:r>
    </w:p>
    <w:p w:rsidR="007E3981" w:rsidRDefault="007E3981" w:rsidP="00504815">
      <w:pPr>
        <w:pStyle w:val="HTMLPreformatted"/>
        <w:ind w:firstLine="630"/>
        <w:rPr>
          <w:color w:val="CC3300"/>
        </w:rPr>
      </w:pPr>
      <w:proofErr w:type="gramStart"/>
      <w:r w:rsidRPr="003C4592">
        <w:rPr>
          <w:color w:val="CC3300"/>
        </w:rPr>
        <w:t>4  3</w:t>
      </w:r>
      <w:proofErr w:type="gramEnd"/>
    </w:p>
    <w:p w:rsidR="007E3981" w:rsidRPr="003C4592" w:rsidRDefault="007E3981" w:rsidP="00504815">
      <w:pPr>
        <w:pStyle w:val="HTMLPreformatted"/>
        <w:ind w:firstLine="630"/>
        <w:rPr>
          <w:color w:val="CC3300"/>
        </w:rPr>
      </w:pPr>
    </w:p>
    <w:p w:rsidR="007E3981" w:rsidRPr="003C4592" w:rsidRDefault="007E3981" w:rsidP="00504815">
      <w:pPr>
        <w:pStyle w:val="HTMLPreformatted"/>
        <w:ind w:firstLine="630"/>
        <w:rPr>
          <w:color w:val="CC3300"/>
        </w:rPr>
      </w:pPr>
      <w:r w:rsidRPr="003C4592">
        <w:rPr>
          <w:color w:val="CC3300"/>
        </w:rPr>
        <w:t>.01 .23 .20 .46</w:t>
      </w:r>
    </w:p>
    <w:p w:rsidR="007E3981" w:rsidRPr="003C4592" w:rsidRDefault="007E3981" w:rsidP="00504815">
      <w:pPr>
        <w:pStyle w:val="HTMLPreformatted"/>
        <w:ind w:firstLine="630"/>
        <w:rPr>
          <w:color w:val="CC3300"/>
        </w:rPr>
      </w:pPr>
      <w:r w:rsidRPr="003C4592">
        <w:rPr>
          <w:color w:val="CC3300"/>
        </w:rPr>
        <w:t>.64 .32 .54 .19</w:t>
      </w:r>
    </w:p>
    <w:p w:rsidR="007E3981" w:rsidRPr="003C4592" w:rsidRDefault="007E3981" w:rsidP="00504815">
      <w:pPr>
        <w:pStyle w:val="HTMLPreformatted"/>
        <w:ind w:firstLine="630"/>
        <w:rPr>
          <w:color w:val="CC3300"/>
        </w:rPr>
      </w:pPr>
      <w:r w:rsidRPr="003C4592">
        <w:rPr>
          <w:color w:val="CC3300"/>
        </w:rPr>
        <w:t>.64 .33 .21 .85</w:t>
      </w:r>
    </w:p>
    <w:p w:rsidR="007E3981" w:rsidRPr="00DD6DFB" w:rsidRDefault="00F24369" w:rsidP="00DD6DFB">
      <w:r>
        <w:pict>
          <v:rect id="_x0000_i1068" style="width:0;height:1.5pt" o:hralign="center" o:hrstd="t" o:hr="t" fillcolor="#a0a0a0" stroked="f"/>
        </w:pict>
      </w:r>
    </w:p>
    <w:p w:rsidR="007E3981" w:rsidRDefault="007E3981" w:rsidP="00DD6DFB">
      <w:pPr>
        <w:pStyle w:val="Heading2"/>
      </w:pPr>
      <w:bookmarkStart w:id="1116" w:name="_Toc296000705"/>
      <w:bookmarkStart w:id="1117" w:name="_Toc296063688"/>
      <w:bookmarkStart w:id="1118" w:name="wdat_elements"/>
      <w:r>
        <w:t>w.dat</w:t>
      </w:r>
      <w:bookmarkEnd w:id="1116"/>
      <w:bookmarkEnd w:id="1117"/>
    </w:p>
    <w:bookmarkEnd w:id="1118"/>
    <w:p w:rsidR="007E3981" w:rsidRDefault="007E3981" w:rsidP="00DD6DFB">
      <w:pPr>
        <w:pStyle w:val="NormalWeb"/>
      </w:pPr>
      <w:r>
        <w:t xml:space="preserve">This file contains the user specified special weightings that can be incorporated into </w:t>
      </w:r>
      <w:hyperlink w:anchor="DCINV2D_executing" w:history="1">
        <w:r>
          <w:rPr>
            <w:rStyle w:val="Hyperlink"/>
          </w:rPr>
          <w:t>DCINV2D</w:t>
        </w:r>
      </w:hyperlink>
      <w:r>
        <w:t xml:space="preserve"> when performing the DC inversion or </w:t>
      </w:r>
      <w:hyperlink w:anchor="IPINV2D_executing" w:history="1">
        <w:r>
          <w:rPr>
            <w:rStyle w:val="Hyperlink"/>
          </w:rPr>
          <w:t>IPINV2D</w:t>
        </w:r>
      </w:hyperlink>
      <w:r>
        <w:t xml:space="preserve"> for the IP inversion. </w:t>
      </w:r>
      <w:hyperlink w:anchor="EQN9" w:history="1">
        <w:r>
          <w:rPr>
            <w:rStyle w:val="Hyperlink"/>
          </w:rPr>
          <w:t>Equation (10)</w:t>
        </w:r>
      </w:hyperlink>
      <w:r>
        <w:t xml:space="preserve"> allows the objective function to be further tailored by the user through the weighting functions </w:t>
      </w:r>
      <w:proofErr w:type="spellStart"/>
      <w:r>
        <w:rPr>
          <w:i/>
          <w:iCs/>
        </w:rPr>
        <w:t>w</w:t>
      </w:r>
      <w:r>
        <w:rPr>
          <w:i/>
          <w:iCs/>
          <w:vertAlign w:val="subscript"/>
        </w:rPr>
        <w:t>s</w:t>
      </w:r>
      <w:proofErr w:type="spellEnd"/>
      <w:r>
        <w:rPr>
          <w:i/>
          <w:iCs/>
        </w:rPr>
        <w:t>(</w:t>
      </w:r>
      <w:proofErr w:type="spellStart"/>
      <w:r>
        <w:rPr>
          <w:i/>
          <w:iCs/>
        </w:rPr>
        <w:t>x</w:t>
      </w:r>
      <w:proofErr w:type="gramStart"/>
      <w:r>
        <w:rPr>
          <w:i/>
          <w:iCs/>
        </w:rPr>
        <w:t>,z</w:t>
      </w:r>
      <w:proofErr w:type="spellEnd"/>
      <w:proofErr w:type="gramEnd"/>
      <w:r>
        <w:rPr>
          <w:i/>
          <w:iCs/>
        </w:rPr>
        <w:t>)</w:t>
      </w:r>
      <w:r>
        <w:t xml:space="preserve">, </w:t>
      </w:r>
      <w:proofErr w:type="spellStart"/>
      <w:r>
        <w:rPr>
          <w:i/>
          <w:iCs/>
        </w:rPr>
        <w:t>w</w:t>
      </w:r>
      <w:r>
        <w:rPr>
          <w:i/>
          <w:iCs/>
          <w:vertAlign w:val="subscript"/>
        </w:rPr>
        <w:t>x</w:t>
      </w:r>
      <w:proofErr w:type="spellEnd"/>
      <w:r>
        <w:rPr>
          <w:i/>
          <w:iCs/>
        </w:rPr>
        <w:t>(</w:t>
      </w:r>
      <w:proofErr w:type="spellStart"/>
      <w:r>
        <w:rPr>
          <w:i/>
          <w:iCs/>
        </w:rPr>
        <w:t>x,z</w:t>
      </w:r>
      <w:proofErr w:type="spellEnd"/>
      <w:r>
        <w:rPr>
          <w:i/>
          <w:iCs/>
        </w:rPr>
        <w:t>)</w:t>
      </w:r>
      <w:r>
        <w:t xml:space="preserve"> and </w:t>
      </w:r>
      <w:proofErr w:type="spellStart"/>
      <w:r>
        <w:rPr>
          <w:i/>
          <w:iCs/>
        </w:rPr>
        <w:t>w</w:t>
      </w:r>
      <w:r>
        <w:rPr>
          <w:i/>
          <w:iCs/>
          <w:vertAlign w:val="subscript"/>
        </w:rPr>
        <w:t>z</w:t>
      </w:r>
      <w:proofErr w:type="spellEnd"/>
      <w:r>
        <w:rPr>
          <w:i/>
          <w:iCs/>
        </w:rPr>
        <w:t>(</w:t>
      </w:r>
      <w:proofErr w:type="spellStart"/>
      <w:r>
        <w:rPr>
          <w:i/>
          <w:iCs/>
        </w:rPr>
        <w:t>x,z</w:t>
      </w:r>
      <w:proofErr w:type="spellEnd"/>
      <w:r>
        <w:rPr>
          <w:i/>
          <w:iCs/>
        </w:rPr>
        <w:t>)</w:t>
      </w:r>
      <w:r>
        <w:t xml:space="preserve">. </w:t>
      </w:r>
      <w:del w:id="1119" w:author="EOS" w:date="2011-07-02T18:51:00Z">
        <w:r w:rsidDel="00051FB4">
          <w:delText>Discretized values of these functions are stored in the model weight vectors W.S, W.X and W.Z. The weighting for the smallest model, W.S, is specified for each cell interface and has (</w:delText>
        </w:r>
        <w:r w:rsidDel="00051FB4">
          <w:rPr>
            <w:i/>
            <w:iCs/>
          </w:rPr>
          <w:delText>NX-1)</w:delText>
        </w:r>
        <w:r w:rsidDel="00051FB4">
          <w:delText xml:space="preserve"> by (</w:delText>
        </w:r>
        <w:r w:rsidDel="00051FB4">
          <w:rPr>
            <w:i/>
            <w:iCs/>
          </w:rPr>
          <w:delText>NZ-1)</w:delText>
        </w:r>
        <w:r w:rsidDel="00051FB4">
          <w:delText xml:space="preserve"> elements, where </w:delText>
        </w:r>
        <w:r w:rsidDel="00051FB4">
          <w:rPr>
            <w:i/>
            <w:iCs/>
          </w:rPr>
          <w:delText xml:space="preserve">NX </w:delText>
        </w:r>
        <w:r w:rsidDel="00051FB4">
          <w:delText xml:space="preserve">and </w:delText>
        </w:r>
        <w:r w:rsidDel="00051FB4">
          <w:rPr>
            <w:i/>
            <w:iCs/>
          </w:rPr>
          <w:delText>NZ</w:delText>
        </w:r>
        <w:r w:rsidDel="00051FB4">
          <w:delText xml:space="preserve"> are respectively the number of cells in the horizontal and vertical directions. </w:delText>
        </w:r>
      </w:del>
      <w:r>
        <w:t>The weightings W</w:t>
      </w:r>
      <w:del w:id="1120" w:author="EOS" w:date="2011-07-03T15:55:00Z">
        <w:r w:rsidDel="00FE5D82">
          <w:delText>.</w:delText>
        </w:r>
      </w:del>
      <w:r>
        <w:t>X and W</w:t>
      </w:r>
      <w:del w:id="1121" w:author="EOS" w:date="2011-07-03T15:55:00Z">
        <w:r w:rsidDel="00FE5D82">
          <w:delText>.</w:delText>
        </w:r>
      </w:del>
      <w:r>
        <w:t xml:space="preserve">Z are applied to the partial derivatives used to define the model objective function. This specification is dependent upon the axis direction of the structural coordinates. </w:t>
      </w:r>
    </w:p>
    <w:p w:rsidR="007E3981" w:rsidRDefault="007E3981" w:rsidP="00DD6DFB">
      <w:pPr>
        <w:pStyle w:val="NormalWeb"/>
      </w:pPr>
      <w:r>
        <w:t>The weights in W</w:t>
      </w:r>
      <w:del w:id="1122" w:author="EOS" w:date="2011-07-02T18:52:00Z">
        <w:r w:rsidDel="00ED11AB">
          <w:delText>.</w:delText>
        </w:r>
      </w:del>
      <w:r>
        <w:t>S, W</w:t>
      </w:r>
      <w:del w:id="1123" w:author="EOS" w:date="2011-07-02T18:52:00Z">
        <w:r w:rsidDel="00ED11AB">
          <w:delText>.</w:delText>
        </w:r>
      </w:del>
      <w:r>
        <w:t>X, W</w:t>
      </w:r>
      <w:del w:id="1124" w:author="EOS" w:date="2011-07-02T18:52:00Z">
        <w:r w:rsidDel="00ED11AB">
          <w:delText>.</w:delText>
        </w:r>
      </w:del>
      <w:r>
        <w:t xml:space="preserve">Z are stored in a row format and the values in the file will generally lie between unity and some number that is small but greater than zero. It is the relative difference in these weighting coefficients that can force the constructed model to be close to a reference model in certain cells or allow large variations in the horizontal or vertical directions between certain cells or within cell corridors. If the default </w:t>
      </w:r>
      <w:r w:rsidR="00962591" w:rsidRPr="00962591">
        <w:rPr>
          <w:rStyle w:val="HTMLKeyboard"/>
          <w:color w:val="C00000"/>
          <w:rPrChange w:id="1125" w:author="EOS" w:date="2011-07-02T18:52:00Z">
            <w:rPr>
              <w:rStyle w:val="HTMLKeyboard"/>
            </w:rPr>
          </w:rPrChange>
        </w:rPr>
        <w:t>NULL</w:t>
      </w:r>
      <w:r>
        <w:t xml:space="preserve"> is used then the result will be the same as if each of these weighting vectors had all elements set equal to unity. </w:t>
      </w:r>
    </w:p>
    <w:p w:rsidR="007E3981" w:rsidRDefault="007E3981" w:rsidP="00DD6DFB">
      <w:pPr>
        <w:pStyle w:val="NormalWeb"/>
        <w:rPr>
          <w:i/>
          <w:iCs/>
        </w:rPr>
      </w:pPr>
      <w:r>
        <w:t xml:space="preserve">File Structure for </w:t>
      </w:r>
      <w:r>
        <w:rPr>
          <w:b/>
          <w:bCs/>
        </w:rPr>
        <w:t>w.dat</w:t>
      </w:r>
      <w:r>
        <w:t>:</w:t>
      </w:r>
    </w:p>
    <w:p w:rsidR="007E3981" w:rsidRDefault="00F24369" w:rsidP="00DD6DFB">
      <w:pPr>
        <w:pStyle w:val="HTMLPreformatted"/>
        <w:rPr>
          <w:i/>
          <w:iCs/>
        </w:rPr>
      </w:pPr>
      <w:r>
        <w:rPr>
          <w:i/>
          <w:iCs/>
        </w:rPr>
        <w:pict>
          <v:rect id="_x0000_i1069" style="width:0;height:1.5pt" o:hralign="center" o:hrstd="t" o:hr="t" fillcolor="#a0a0a0" stroked="f"/>
        </w:pict>
      </w:r>
    </w:p>
    <w:p w:rsidR="007E3981" w:rsidRDefault="007E3981" w:rsidP="00DD6DFB">
      <w:pPr>
        <w:pStyle w:val="HTMLPreformatted"/>
        <w:rPr>
          <w:iCs/>
          <w:color w:val="CC3300"/>
        </w:rPr>
      </w:pPr>
    </w:p>
    <w:p w:rsidR="007E3981" w:rsidRPr="00766502" w:rsidRDefault="007E3981" w:rsidP="00504815">
      <w:pPr>
        <w:pStyle w:val="HTMLPreformatted"/>
        <w:ind w:firstLine="630"/>
        <w:rPr>
          <w:iCs/>
          <w:color w:val="CC3300"/>
        </w:rPr>
      </w:pPr>
      <w:r w:rsidRPr="00766502">
        <w:rPr>
          <w:iCs/>
          <w:color w:val="CC3300"/>
        </w:rPr>
        <w:t>NX NZ</w:t>
      </w:r>
    </w:p>
    <w:p w:rsidR="007E3981" w:rsidRPr="00766502" w:rsidRDefault="007E3981" w:rsidP="00504815">
      <w:pPr>
        <w:pStyle w:val="HTMLPreformatted"/>
        <w:ind w:firstLine="630"/>
        <w:rPr>
          <w:iCs/>
          <w:color w:val="CC3300"/>
        </w:rPr>
      </w:pPr>
      <w:r w:rsidRPr="00766502">
        <w:rPr>
          <w:iCs/>
          <w:color w:val="CC3300"/>
        </w:rPr>
        <w:t>W</w:t>
      </w:r>
      <w:del w:id="1126" w:author="EOS" w:date="2011-07-02T18:49:00Z">
        <w:r w:rsidRPr="00766502" w:rsidDel="00A66E05">
          <w:rPr>
            <w:iCs/>
            <w:color w:val="CC3300"/>
          </w:rPr>
          <w:delText>.</w:delText>
        </w:r>
      </w:del>
      <w:r w:rsidRPr="00766502">
        <w:rPr>
          <w:iCs/>
          <w:color w:val="CC3300"/>
        </w:rPr>
        <w:t>S</w:t>
      </w:r>
    </w:p>
    <w:p w:rsidR="007E3981" w:rsidRPr="00766502" w:rsidRDefault="007E3981" w:rsidP="00504815">
      <w:pPr>
        <w:pStyle w:val="HTMLPreformatted"/>
        <w:ind w:firstLine="630"/>
        <w:rPr>
          <w:iCs/>
          <w:color w:val="CC3300"/>
        </w:rPr>
      </w:pPr>
      <w:r w:rsidRPr="00766502">
        <w:rPr>
          <w:iCs/>
          <w:color w:val="CC3300"/>
        </w:rPr>
        <w:t>W</w:t>
      </w:r>
      <w:del w:id="1127" w:author="EOS" w:date="2011-07-02T18:49:00Z">
        <w:r w:rsidRPr="00766502" w:rsidDel="00A66E05">
          <w:rPr>
            <w:iCs/>
            <w:color w:val="CC3300"/>
          </w:rPr>
          <w:delText>.</w:delText>
        </w:r>
      </w:del>
      <w:r w:rsidRPr="00766502">
        <w:rPr>
          <w:iCs/>
          <w:color w:val="CC3300"/>
        </w:rPr>
        <w:t>X</w:t>
      </w:r>
    </w:p>
    <w:p w:rsidR="007E3981" w:rsidRPr="00766502" w:rsidRDefault="007E3981" w:rsidP="00504815">
      <w:pPr>
        <w:pStyle w:val="HTMLPreformatted"/>
        <w:ind w:firstLine="630"/>
        <w:rPr>
          <w:iCs/>
          <w:color w:val="CC3300"/>
        </w:rPr>
      </w:pPr>
      <w:r w:rsidRPr="00766502">
        <w:rPr>
          <w:iCs/>
          <w:color w:val="CC3300"/>
        </w:rPr>
        <w:t>W</w:t>
      </w:r>
      <w:del w:id="1128" w:author="EOS" w:date="2011-07-02T18:49:00Z">
        <w:r w:rsidRPr="00766502" w:rsidDel="00A66E05">
          <w:rPr>
            <w:iCs/>
            <w:color w:val="CC3300"/>
          </w:rPr>
          <w:delText>.</w:delText>
        </w:r>
      </w:del>
      <w:r w:rsidRPr="00766502">
        <w:rPr>
          <w:iCs/>
          <w:color w:val="CC3300"/>
        </w:rPr>
        <w:t>Z</w:t>
      </w:r>
    </w:p>
    <w:p w:rsidR="007E3981" w:rsidRDefault="00F24369" w:rsidP="00DD6DFB">
      <w:r>
        <w:pict>
          <v:rect id="_x0000_i1070" style="width:0;height:1.5pt" o:hralign="center" o:hrstd="t" o:hr="t" fillcolor="#a0a0a0" stroked="f"/>
        </w:pict>
      </w:r>
    </w:p>
    <w:p w:rsidR="007E3981" w:rsidRDefault="007E3981" w:rsidP="00D04E03">
      <w:pPr>
        <w:rPr>
          <w:ins w:id="1129" w:author="EOS" w:date="2011-07-02T18:52:00Z"/>
          <w:rFonts w:ascii="Courier New" w:hAnsi="Courier New" w:cs="Courier New"/>
          <w:iCs/>
          <w:color w:val="CC3300"/>
          <w:sz w:val="20"/>
          <w:szCs w:val="20"/>
        </w:rPr>
      </w:pPr>
    </w:p>
    <w:p w:rsidR="007E3981" w:rsidRDefault="007E3981" w:rsidP="00D04E03">
      <w:pPr>
        <w:rPr>
          <w:ins w:id="1130" w:author="EOS" w:date="2011-06-14T15:42:00Z"/>
          <w:rFonts w:ascii="Courier New" w:hAnsi="Courier New" w:cs="Courier New"/>
          <w:iCs/>
          <w:color w:val="CC3300"/>
          <w:sz w:val="20"/>
          <w:szCs w:val="20"/>
        </w:rPr>
      </w:pPr>
      <w:ins w:id="1131" w:author="EOS" w:date="2011-06-14T15:42:00Z">
        <w:r>
          <w:rPr>
            <w:rFonts w:ascii="Courier New" w:hAnsi="Courier New" w:cs="Courier New"/>
            <w:iCs/>
            <w:color w:val="CC3300"/>
            <w:sz w:val="20"/>
            <w:szCs w:val="20"/>
          </w:rPr>
          <w:t>NX</w:t>
        </w:r>
      </w:ins>
    </w:p>
    <w:p w:rsidR="007E3981" w:rsidRDefault="007E3981" w:rsidP="00D04E03">
      <w:pPr>
        <w:ind w:firstLine="720"/>
        <w:rPr>
          <w:ins w:id="1132" w:author="EOS" w:date="2011-06-14T15:42:00Z"/>
          <w:rFonts w:ascii="Courier New" w:hAnsi="Courier New" w:cs="Courier New"/>
          <w:iCs/>
          <w:color w:val="CC3300"/>
          <w:sz w:val="20"/>
          <w:szCs w:val="20"/>
        </w:rPr>
      </w:pPr>
      <w:ins w:id="1133" w:author="EOS" w:date="2011-06-14T15:42:00Z">
        <w:r>
          <w:t>The number of cells in the X direction</w:t>
        </w:r>
      </w:ins>
    </w:p>
    <w:p w:rsidR="007E3981" w:rsidRDefault="007E3981" w:rsidP="00D04E03">
      <w:pPr>
        <w:rPr>
          <w:ins w:id="1134" w:author="EOS" w:date="2011-06-14T15:42:00Z"/>
          <w:rFonts w:ascii="Courier New" w:hAnsi="Courier New" w:cs="Courier New"/>
          <w:iCs/>
          <w:color w:val="CC3300"/>
          <w:sz w:val="20"/>
          <w:szCs w:val="20"/>
        </w:rPr>
      </w:pPr>
      <w:ins w:id="1135" w:author="EOS" w:date="2011-06-14T15:42:00Z">
        <w:r>
          <w:rPr>
            <w:rFonts w:ascii="Courier New" w:hAnsi="Courier New" w:cs="Courier New"/>
            <w:iCs/>
            <w:color w:val="CC3300"/>
            <w:sz w:val="20"/>
            <w:szCs w:val="20"/>
          </w:rPr>
          <w:t>NZ</w:t>
        </w:r>
      </w:ins>
    </w:p>
    <w:p w:rsidR="007E3981" w:rsidRDefault="007E3981" w:rsidP="00D04E03">
      <w:pPr>
        <w:ind w:firstLine="720"/>
        <w:rPr>
          <w:ins w:id="1136" w:author="EOS" w:date="2011-06-14T15:42:00Z"/>
          <w:rFonts w:ascii="Courier New" w:hAnsi="Courier New" w:cs="Courier New"/>
          <w:iCs/>
          <w:color w:val="CC3300"/>
          <w:sz w:val="20"/>
          <w:szCs w:val="20"/>
        </w:rPr>
      </w:pPr>
      <w:ins w:id="1137" w:author="EOS" w:date="2011-06-14T15:42:00Z">
        <w:r>
          <w:t>The number of cells in the Z direction</w:t>
        </w:r>
      </w:ins>
    </w:p>
    <w:p w:rsidR="007E3981" w:rsidRDefault="007E3981" w:rsidP="00D04E03">
      <w:pPr>
        <w:rPr>
          <w:ins w:id="1138" w:author="EOS" w:date="2011-06-14T15:42:00Z"/>
          <w:rFonts w:ascii="Courier New" w:hAnsi="Courier New" w:cs="Courier New"/>
          <w:iCs/>
          <w:color w:val="CC3300"/>
          <w:sz w:val="20"/>
          <w:szCs w:val="20"/>
        </w:rPr>
      </w:pPr>
      <w:ins w:id="1139" w:author="EOS" w:date="2011-06-14T15:43:00Z">
        <w:r>
          <w:rPr>
            <w:rFonts w:ascii="Courier New" w:hAnsi="Courier New" w:cs="Courier New"/>
            <w:iCs/>
            <w:color w:val="CC3300"/>
            <w:sz w:val="20"/>
            <w:szCs w:val="20"/>
          </w:rPr>
          <w:t>WS</w:t>
        </w:r>
      </w:ins>
    </w:p>
    <w:p w:rsidR="007E3981" w:rsidRDefault="007E3981" w:rsidP="00D04E03">
      <w:pPr>
        <w:ind w:left="720"/>
        <w:rPr>
          <w:ins w:id="1140" w:author="EOS" w:date="2011-06-14T15:43:00Z"/>
        </w:rPr>
      </w:pPr>
      <w:proofErr w:type="gramStart"/>
      <w:ins w:id="1141" w:author="EOS" w:date="2011-06-14T15:43:00Z">
        <w:r>
          <w:t>Weighting for each cell when evaluating the smallest model component of the objective function.</w:t>
        </w:r>
        <w:proofErr w:type="gramEnd"/>
        <w:r>
          <w:t xml:space="preserve">  The weightings are ordered in the same manner as the cells of the model. </w:t>
        </w:r>
      </w:ins>
    </w:p>
    <w:p w:rsidR="007E3981" w:rsidRDefault="007E3981" w:rsidP="00D04E03">
      <w:pPr>
        <w:rPr>
          <w:ins w:id="1142" w:author="EOS" w:date="2011-06-14T15:42:00Z"/>
          <w:rFonts w:ascii="Courier New" w:hAnsi="Courier New" w:cs="Courier New"/>
          <w:iCs/>
          <w:color w:val="CC3300"/>
          <w:sz w:val="20"/>
          <w:szCs w:val="20"/>
        </w:rPr>
      </w:pPr>
      <w:ins w:id="1143" w:author="EOS" w:date="2011-06-14T15:43:00Z">
        <w:r>
          <w:rPr>
            <w:rFonts w:ascii="Courier New" w:hAnsi="Courier New" w:cs="Courier New"/>
            <w:iCs/>
            <w:color w:val="CC3300"/>
            <w:sz w:val="20"/>
            <w:szCs w:val="20"/>
          </w:rPr>
          <w:t>W</w:t>
        </w:r>
      </w:ins>
      <w:ins w:id="1144" w:author="EOS" w:date="2011-06-14T15:42:00Z">
        <w:r>
          <w:rPr>
            <w:rFonts w:ascii="Courier New" w:hAnsi="Courier New" w:cs="Courier New"/>
            <w:iCs/>
            <w:color w:val="CC3300"/>
            <w:sz w:val="20"/>
            <w:szCs w:val="20"/>
          </w:rPr>
          <w:t>X</w:t>
        </w:r>
      </w:ins>
    </w:p>
    <w:p w:rsidR="007E3981" w:rsidRDefault="007E3981" w:rsidP="00D04E03">
      <w:pPr>
        <w:ind w:left="720"/>
        <w:rPr>
          <w:ins w:id="1145" w:author="EOS" w:date="2011-06-14T15:43:00Z"/>
        </w:rPr>
      </w:pPr>
      <w:ins w:id="1146" w:author="EOS" w:date="2011-06-14T15:43:00Z">
        <w:r>
          <w:t>Interface weights for the x-derivative. There is one weight per interface in the x-direction and so each row has N</w:t>
        </w:r>
        <w:r w:rsidRPr="00134CC8">
          <w:rPr>
            <w:vertAlign w:val="subscript"/>
          </w:rPr>
          <w:t>x-1</w:t>
        </w:r>
        <w:r>
          <w:t xml:space="preserve"> weights. This is a (N</w:t>
        </w:r>
        <w:r w:rsidRPr="00134CC8">
          <w:rPr>
            <w:vertAlign w:val="subscript"/>
          </w:rPr>
          <w:t>x-1</w:t>
        </w:r>
        <w:r>
          <w:t xml:space="preserve"> x </w:t>
        </w:r>
        <w:proofErr w:type="spellStart"/>
        <w:r>
          <w:t>N</w:t>
        </w:r>
        <w:r w:rsidRPr="00134CC8">
          <w:rPr>
            <w:vertAlign w:val="subscript"/>
          </w:rPr>
          <w:t>z</w:t>
        </w:r>
        <w:proofErr w:type="spellEnd"/>
        <w:r>
          <w:t xml:space="preserve">) matrix. </w:t>
        </w:r>
      </w:ins>
    </w:p>
    <w:p w:rsidR="007E3981" w:rsidRDefault="007E3981" w:rsidP="00D04E03">
      <w:pPr>
        <w:rPr>
          <w:ins w:id="1147" w:author="EOS" w:date="2011-06-14T15:42:00Z"/>
          <w:rFonts w:ascii="Courier New" w:hAnsi="Courier New" w:cs="Courier New"/>
          <w:iCs/>
          <w:color w:val="CC3300"/>
          <w:sz w:val="20"/>
          <w:szCs w:val="20"/>
        </w:rPr>
      </w:pPr>
      <w:ins w:id="1148" w:author="EOS" w:date="2011-06-14T15:43:00Z">
        <w:r>
          <w:rPr>
            <w:rFonts w:ascii="Courier New" w:hAnsi="Courier New" w:cs="Courier New"/>
            <w:iCs/>
            <w:color w:val="CC3300"/>
            <w:sz w:val="20"/>
            <w:szCs w:val="20"/>
          </w:rPr>
          <w:t>W</w:t>
        </w:r>
      </w:ins>
      <w:ins w:id="1149" w:author="EOS" w:date="2011-06-14T15:42:00Z">
        <w:r>
          <w:rPr>
            <w:rFonts w:ascii="Courier New" w:hAnsi="Courier New" w:cs="Courier New"/>
            <w:iCs/>
            <w:color w:val="CC3300"/>
            <w:sz w:val="20"/>
            <w:szCs w:val="20"/>
          </w:rPr>
          <w:t>Z</w:t>
        </w:r>
      </w:ins>
    </w:p>
    <w:p w:rsidR="007E3981" w:rsidRDefault="007E3981" w:rsidP="00D04E03">
      <w:pPr>
        <w:ind w:left="720"/>
        <w:rPr>
          <w:ins w:id="1150" w:author="EOS" w:date="2011-06-14T15:43:00Z"/>
        </w:rPr>
      </w:pPr>
      <w:ins w:id="1151" w:author="EOS" w:date="2011-07-02T18:49:00Z">
        <w:r>
          <w:t>I</w:t>
        </w:r>
      </w:ins>
      <w:ins w:id="1152" w:author="EOS" w:date="2011-06-14T15:43:00Z">
        <w:r>
          <w:t xml:space="preserve">nterface weights for the z-derivative. There is one weight for each interface in the z direction. This is an </w:t>
        </w:r>
        <w:proofErr w:type="spellStart"/>
        <w:r>
          <w:t>N</w:t>
        </w:r>
        <w:r w:rsidRPr="00134CC8">
          <w:rPr>
            <w:vertAlign w:val="subscript"/>
          </w:rPr>
          <w:t>x</w:t>
        </w:r>
        <w:proofErr w:type="spellEnd"/>
        <w:r>
          <w:t xml:space="preserve"> x (N</w:t>
        </w:r>
        <w:r w:rsidRPr="00134CC8">
          <w:rPr>
            <w:vertAlign w:val="subscript"/>
          </w:rPr>
          <w:t>z-1</w:t>
        </w:r>
        <w:r>
          <w:t xml:space="preserve">) matrix. </w:t>
        </w:r>
      </w:ins>
    </w:p>
    <w:p w:rsidR="007E3981" w:rsidRPr="00766502" w:rsidDel="00D04E03" w:rsidRDefault="007E3981" w:rsidP="00DD6DFB">
      <w:pPr>
        <w:pStyle w:val="NormalWeb"/>
        <w:rPr>
          <w:del w:id="1153" w:author="EOS" w:date="2011-06-14T15:42:00Z"/>
          <w:rFonts w:ascii="Courier New" w:hAnsi="Courier New" w:cs="Courier New"/>
          <w:color w:val="CC3300"/>
          <w:sz w:val="20"/>
          <w:szCs w:val="20"/>
        </w:rPr>
      </w:pPr>
      <w:del w:id="1154" w:author="EOS" w:date="2011-06-14T15:42:00Z">
        <w:r w:rsidRPr="00766502" w:rsidDel="00D04E03">
          <w:rPr>
            <w:rFonts w:ascii="Courier New" w:hAnsi="Courier New" w:cs="Courier New"/>
            <w:iCs/>
            <w:color w:val="CC3300"/>
            <w:sz w:val="20"/>
            <w:szCs w:val="20"/>
          </w:rPr>
          <w:delText>NX</w:delText>
        </w:r>
        <w:r w:rsidRPr="00766502" w:rsidDel="00D04E03">
          <w:rPr>
            <w:rFonts w:ascii="Courier New" w:hAnsi="Courier New" w:cs="Courier New"/>
            <w:color w:val="CC3300"/>
            <w:sz w:val="20"/>
            <w:szCs w:val="20"/>
          </w:rPr>
          <w:delText xml:space="preserve"> </w:delText>
        </w:r>
      </w:del>
    </w:p>
    <w:p w:rsidR="007E3981" w:rsidDel="00D04E03" w:rsidRDefault="007E3981" w:rsidP="00DD6DFB">
      <w:pPr>
        <w:pStyle w:val="NormalWeb"/>
        <w:rPr>
          <w:del w:id="1155" w:author="EOS" w:date="2011-06-14T15:42:00Z"/>
        </w:rPr>
      </w:pPr>
      <w:del w:id="1156" w:author="EOS" w:date="2011-06-14T15:42:00Z">
        <w:r w:rsidDel="00D04E03">
          <w:delText xml:space="preserve">number of cells in the horizontal direction. </w:delText>
        </w:r>
      </w:del>
    </w:p>
    <w:p w:rsidR="007E3981" w:rsidRPr="00766502" w:rsidDel="00D04E03" w:rsidRDefault="007E3981" w:rsidP="00DD6DFB">
      <w:pPr>
        <w:pStyle w:val="NormalWeb"/>
        <w:rPr>
          <w:del w:id="1157" w:author="EOS" w:date="2011-06-14T15:42:00Z"/>
          <w:rFonts w:ascii="Courier New" w:hAnsi="Courier New" w:cs="Courier New"/>
          <w:color w:val="CC3300"/>
          <w:sz w:val="20"/>
          <w:szCs w:val="20"/>
        </w:rPr>
      </w:pPr>
      <w:del w:id="1158" w:author="EOS" w:date="2011-06-14T15:42:00Z">
        <w:r w:rsidRPr="00766502" w:rsidDel="00D04E03">
          <w:rPr>
            <w:rFonts w:ascii="Courier New" w:hAnsi="Courier New" w:cs="Courier New"/>
            <w:iCs/>
            <w:color w:val="CC3300"/>
            <w:sz w:val="20"/>
            <w:szCs w:val="20"/>
          </w:rPr>
          <w:delText>NZ</w:delText>
        </w:r>
        <w:r w:rsidRPr="00766502" w:rsidDel="00D04E03">
          <w:rPr>
            <w:rFonts w:ascii="Courier New" w:hAnsi="Courier New" w:cs="Courier New"/>
            <w:color w:val="CC3300"/>
            <w:sz w:val="20"/>
            <w:szCs w:val="20"/>
          </w:rPr>
          <w:delText xml:space="preserve"> </w:delText>
        </w:r>
      </w:del>
    </w:p>
    <w:p w:rsidR="007E3981" w:rsidDel="00D04E03" w:rsidRDefault="007E3981" w:rsidP="00DD6DFB">
      <w:pPr>
        <w:pStyle w:val="NormalWeb"/>
        <w:rPr>
          <w:del w:id="1159" w:author="EOS" w:date="2011-06-14T15:42:00Z"/>
        </w:rPr>
      </w:pPr>
      <w:del w:id="1160" w:author="EOS" w:date="2011-06-14T15:42:00Z">
        <w:r w:rsidDel="00D04E03">
          <w:delText xml:space="preserve">number of cells in the vertical direction. </w:delText>
        </w:r>
      </w:del>
    </w:p>
    <w:p w:rsidR="007E3981" w:rsidRPr="00766502" w:rsidDel="00D04E03" w:rsidRDefault="007E3981" w:rsidP="00DD6DFB">
      <w:pPr>
        <w:pStyle w:val="NormalWeb"/>
        <w:rPr>
          <w:del w:id="1161" w:author="EOS" w:date="2011-06-14T15:43:00Z"/>
          <w:rFonts w:ascii="Courier New" w:hAnsi="Courier New" w:cs="Courier New"/>
          <w:color w:val="CC3300"/>
          <w:sz w:val="20"/>
          <w:szCs w:val="20"/>
        </w:rPr>
      </w:pPr>
      <w:del w:id="1162" w:author="EOS" w:date="2011-06-14T15:43:00Z">
        <w:r w:rsidRPr="00766502" w:rsidDel="00D04E03">
          <w:rPr>
            <w:rFonts w:ascii="Courier New" w:hAnsi="Courier New" w:cs="Courier New"/>
            <w:iCs/>
            <w:color w:val="CC3300"/>
            <w:sz w:val="20"/>
            <w:szCs w:val="20"/>
          </w:rPr>
          <w:delText>W.S</w:delText>
        </w:r>
        <w:r w:rsidRPr="00766502" w:rsidDel="00D04E03">
          <w:rPr>
            <w:rFonts w:ascii="Courier New" w:hAnsi="Courier New" w:cs="Courier New"/>
            <w:color w:val="CC3300"/>
            <w:sz w:val="20"/>
            <w:szCs w:val="20"/>
          </w:rPr>
          <w:delText xml:space="preserve"> </w:delText>
        </w:r>
      </w:del>
    </w:p>
    <w:p w:rsidR="007E3981" w:rsidDel="00D04E03" w:rsidRDefault="007E3981" w:rsidP="00DD6DFB">
      <w:pPr>
        <w:pStyle w:val="NormalWeb"/>
        <w:rPr>
          <w:del w:id="1163" w:author="EOS" w:date="2011-06-14T15:43:00Z"/>
        </w:rPr>
      </w:pPr>
      <w:del w:id="1164" w:author="EOS" w:date="2011-06-14T15:43:00Z">
        <w:r w:rsidDel="00D04E03">
          <w:delText xml:space="preserve">Weighting for each cell when evaluating the smallest model component of the objective function.  The weightings are ordered in the same manner as the cells of the model. </w:delText>
        </w:r>
      </w:del>
    </w:p>
    <w:p w:rsidR="007E3981" w:rsidRPr="00766502" w:rsidDel="00D04E03" w:rsidRDefault="007E3981" w:rsidP="00DD6DFB">
      <w:pPr>
        <w:pStyle w:val="NormalWeb"/>
        <w:rPr>
          <w:del w:id="1165" w:author="EOS" w:date="2011-06-14T15:43:00Z"/>
          <w:rFonts w:ascii="Courier New" w:hAnsi="Courier New" w:cs="Courier New"/>
          <w:color w:val="CC3300"/>
          <w:sz w:val="20"/>
          <w:szCs w:val="20"/>
        </w:rPr>
      </w:pPr>
      <w:del w:id="1166" w:author="EOS" w:date="2011-06-14T15:43:00Z">
        <w:r w:rsidRPr="00766502" w:rsidDel="00D04E03">
          <w:rPr>
            <w:rFonts w:ascii="Courier New" w:hAnsi="Courier New" w:cs="Courier New"/>
            <w:iCs/>
            <w:color w:val="CC3300"/>
            <w:sz w:val="20"/>
            <w:szCs w:val="20"/>
          </w:rPr>
          <w:delText>W.X</w:delText>
        </w:r>
        <w:r w:rsidRPr="00766502" w:rsidDel="00D04E03">
          <w:rPr>
            <w:rFonts w:ascii="Courier New" w:hAnsi="Courier New" w:cs="Courier New"/>
            <w:color w:val="CC3300"/>
            <w:sz w:val="20"/>
            <w:szCs w:val="20"/>
          </w:rPr>
          <w:delText xml:space="preserve"> </w:delText>
        </w:r>
      </w:del>
    </w:p>
    <w:p w:rsidR="007E3981" w:rsidDel="00D04E03" w:rsidRDefault="007E3981" w:rsidP="00DD6DFB">
      <w:pPr>
        <w:pStyle w:val="NormalWeb"/>
        <w:rPr>
          <w:del w:id="1167" w:author="EOS" w:date="2011-06-14T15:43:00Z"/>
        </w:rPr>
      </w:pPr>
      <w:del w:id="1168" w:author="EOS" w:date="2011-06-14T15:43:00Z">
        <w:r w:rsidDel="00D04E03">
          <w:delText>Interface weights for the x-derivative. There is one weight per interface in the x-direction and so each row has N</w:delText>
        </w:r>
        <w:r w:rsidR="00962591" w:rsidRPr="00962591">
          <w:rPr>
            <w:vertAlign w:val="subscript"/>
            <w:rPrChange w:id="1169" w:author="EOS" w:date="2011-06-14T15:14:00Z">
              <w:rPr>
                <w:rFonts w:ascii="Courier New" w:hAnsi="Courier New" w:cs="Courier New"/>
                <w:color w:val="0000FF"/>
                <w:sz w:val="20"/>
                <w:szCs w:val="20"/>
                <w:u w:val="single"/>
              </w:rPr>
            </w:rPrChange>
          </w:rPr>
          <w:delText>x-1</w:delText>
        </w:r>
        <w:r w:rsidDel="00D04E03">
          <w:delText xml:space="preserve"> weights. This is a (N</w:delText>
        </w:r>
        <w:r w:rsidR="00962591" w:rsidRPr="00962591">
          <w:rPr>
            <w:vertAlign w:val="subscript"/>
            <w:rPrChange w:id="1170" w:author="EOS" w:date="2011-06-14T15:14:00Z">
              <w:rPr>
                <w:rFonts w:ascii="Courier New" w:hAnsi="Courier New" w:cs="Courier New"/>
                <w:color w:val="0000FF"/>
                <w:sz w:val="20"/>
                <w:szCs w:val="20"/>
                <w:u w:val="single"/>
              </w:rPr>
            </w:rPrChange>
          </w:rPr>
          <w:delText>x-1</w:delText>
        </w:r>
        <w:r w:rsidDel="00D04E03">
          <w:delText xml:space="preserve"> x N</w:delText>
        </w:r>
        <w:r w:rsidR="00962591" w:rsidRPr="00962591">
          <w:rPr>
            <w:vertAlign w:val="subscript"/>
            <w:rPrChange w:id="1171" w:author="EOS" w:date="2011-06-14T15:14:00Z">
              <w:rPr>
                <w:rFonts w:ascii="Courier New" w:hAnsi="Courier New" w:cs="Courier New"/>
                <w:color w:val="0000FF"/>
                <w:sz w:val="20"/>
                <w:szCs w:val="20"/>
                <w:u w:val="single"/>
              </w:rPr>
            </w:rPrChange>
          </w:rPr>
          <w:delText>z</w:delText>
        </w:r>
        <w:r w:rsidDel="00D04E03">
          <w:delText xml:space="preserve">) matrix. </w:delText>
        </w:r>
      </w:del>
    </w:p>
    <w:p w:rsidR="007E3981" w:rsidRPr="00766502" w:rsidDel="00D04E03" w:rsidRDefault="007E3981" w:rsidP="00DD6DFB">
      <w:pPr>
        <w:pStyle w:val="NormalWeb"/>
        <w:rPr>
          <w:del w:id="1172" w:author="EOS" w:date="2011-06-14T15:43:00Z"/>
          <w:rFonts w:ascii="Courier New" w:hAnsi="Courier New" w:cs="Courier New"/>
          <w:color w:val="CC3300"/>
          <w:sz w:val="20"/>
          <w:szCs w:val="20"/>
        </w:rPr>
      </w:pPr>
      <w:del w:id="1173" w:author="EOS" w:date="2011-06-14T15:43:00Z">
        <w:r w:rsidRPr="00766502" w:rsidDel="00D04E03">
          <w:rPr>
            <w:rFonts w:ascii="Courier New" w:hAnsi="Courier New" w:cs="Courier New"/>
            <w:iCs/>
            <w:color w:val="CC3300"/>
            <w:sz w:val="20"/>
            <w:szCs w:val="20"/>
          </w:rPr>
          <w:delText>W.Z</w:delText>
        </w:r>
        <w:r w:rsidRPr="00766502" w:rsidDel="00D04E03">
          <w:rPr>
            <w:rFonts w:ascii="Courier New" w:hAnsi="Courier New" w:cs="Courier New"/>
            <w:color w:val="CC3300"/>
            <w:sz w:val="20"/>
            <w:szCs w:val="20"/>
          </w:rPr>
          <w:delText xml:space="preserve"> </w:delText>
        </w:r>
      </w:del>
    </w:p>
    <w:p w:rsidR="007E3981" w:rsidDel="00D04E03" w:rsidRDefault="007E3981" w:rsidP="00DD6DFB">
      <w:pPr>
        <w:pStyle w:val="NormalWeb"/>
        <w:rPr>
          <w:del w:id="1174" w:author="EOS" w:date="2011-06-14T15:43:00Z"/>
        </w:rPr>
      </w:pPr>
      <w:del w:id="1175" w:author="EOS" w:date="2011-06-14T15:43:00Z">
        <w:r w:rsidDel="00D04E03">
          <w:delText>interface weights for the z-derivative. There is one weight for each interface in the z direction. This is an N</w:delText>
        </w:r>
        <w:r w:rsidR="00962591" w:rsidRPr="00962591">
          <w:rPr>
            <w:vertAlign w:val="subscript"/>
            <w:rPrChange w:id="1176" w:author="EOS" w:date="2011-06-14T15:14:00Z">
              <w:rPr>
                <w:rFonts w:ascii="Courier New" w:hAnsi="Courier New" w:cs="Courier New"/>
                <w:color w:val="0000FF"/>
                <w:sz w:val="20"/>
                <w:szCs w:val="20"/>
                <w:u w:val="single"/>
              </w:rPr>
            </w:rPrChange>
          </w:rPr>
          <w:delText>x</w:delText>
        </w:r>
        <w:r w:rsidDel="00D04E03">
          <w:delText xml:space="preserve"> x (N</w:delText>
        </w:r>
        <w:r w:rsidR="00962591" w:rsidRPr="00962591">
          <w:rPr>
            <w:vertAlign w:val="subscript"/>
            <w:rPrChange w:id="1177" w:author="EOS" w:date="2011-06-14T15:14:00Z">
              <w:rPr>
                <w:rFonts w:ascii="Courier New" w:hAnsi="Courier New" w:cs="Courier New"/>
                <w:color w:val="0000FF"/>
                <w:sz w:val="20"/>
                <w:szCs w:val="20"/>
                <w:u w:val="single"/>
              </w:rPr>
            </w:rPrChange>
          </w:rPr>
          <w:delText>z-1</w:delText>
        </w:r>
        <w:r w:rsidDel="00D04E03">
          <w:delText xml:space="preserve">) matrix. </w:delText>
        </w:r>
      </w:del>
    </w:p>
    <w:p w:rsidR="007E3981" w:rsidRDefault="007E3981" w:rsidP="00DD6DFB">
      <w:pPr>
        <w:pStyle w:val="NormalWeb"/>
        <w:rPr>
          <w:ins w:id="1178" w:author="EOS" w:date="2011-06-14T15:43:00Z"/>
        </w:rPr>
      </w:pPr>
    </w:p>
    <w:p w:rsidR="007E3981" w:rsidRDefault="007E3981" w:rsidP="00DD6DFB">
      <w:pPr>
        <w:pStyle w:val="NormalWeb"/>
      </w:pPr>
      <w:r>
        <w:t xml:space="preserve">The weighting matrices for all three components must be present in the file. If </w:t>
      </w:r>
      <w:r w:rsidR="00962591" w:rsidRPr="00962591">
        <w:rPr>
          <w:rStyle w:val="HTMLKeyboard"/>
          <w:color w:val="C00000"/>
          <w:rPrChange w:id="1179" w:author="EOS" w:date="2011-07-03T15:55:00Z">
            <w:rPr>
              <w:rStyle w:val="HTMLKeyboard"/>
            </w:rPr>
          </w:rPrChange>
        </w:rPr>
        <w:t>NULL</w:t>
      </w:r>
      <w:r>
        <w:t xml:space="preserve"> is entered instead of the file name </w:t>
      </w:r>
      <w:r>
        <w:rPr>
          <w:b/>
          <w:bCs/>
        </w:rPr>
        <w:t>w.dat</w:t>
      </w:r>
      <w:r>
        <w:t xml:space="preserve"> on this line, then the following default values will be used: all cells will be assigned unit weights. </w:t>
      </w:r>
    </w:p>
    <w:p w:rsidR="007E3981" w:rsidRDefault="007E3981" w:rsidP="00DD6DFB">
      <w:pPr>
        <w:pStyle w:val="NormalWeb"/>
      </w:pPr>
      <w:r>
        <w:lastRenderedPageBreak/>
        <w:t xml:space="preserve">If there is topography, the entries in </w:t>
      </w:r>
      <w:r>
        <w:rPr>
          <w:b/>
          <w:bCs/>
        </w:rPr>
        <w:t>w.dat</w:t>
      </w:r>
      <w:r>
        <w:t xml:space="preserve"> that are associated with the interfaces with the air are still needed for input, but they will be ignored during the inversion. In such a case, these weights could be assigned a negative value to avoid confusion when, for instance, the weights are plotted. </w:t>
      </w:r>
    </w:p>
    <w:p w:rsidR="007E3981" w:rsidRDefault="007E3981" w:rsidP="00DD6DFB">
      <w:pPr>
        <w:pStyle w:val="Heading4"/>
      </w:pPr>
      <w:r>
        <w:t>Example of w.dat file:</w:t>
      </w:r>
    </w:p>
    <w:p w:rsidR="007E3981" w:rsidRDefault="007E3981" w:rsidP="00DD6DFB">
      <w:pPr>
        <w:pStyle w:val="NormalWeb"/>
        <w:rPr>
          <w:ins w:id="1180" w:author="EOS" w:date="2011-08-02T13:24:00Z"/>
        </w:rPr>
      </w:pPr>
      <w:r>
        <w:t xml:space="preserve">The following is an example weighting matrix for a 5×4 model. The smallest model component has a weighting so that the model can have relatively large deviation from the reference model </w:t>
      </w:r>
      <w:ins w:id="1181" w:author="Doug Oldenburg" w:date="2011-07-17T09:10:00Z">
        <w:r>
          <w:t xml:space="preserve">for cells (8, 9, </w:t>
        </w:r>
      </w:ins>
      <w:ins w:id="1182" w:author="Doug Oldenburg" w:date="2011-07-17T09:11:00Z">
        <w:r>
          <w:t xml:space="preserve">13, </w:t>
        </w:r>
        <w:proofErr w:type="gramStart"/>
        <w:r>
          <w:t>14</w:t>
        </w:r>
        <w:proofErr w:type="gramEnd"/>
        <w:del w:id="1183" w:author="EOS" w:date="2011-08-02T10:42:00Z">
          <w:r w:rsidDel="00DF092E">
            <w:delText xml:space="preserve"> </w:delText>
          </w:r>
        </w:del>
        <w:r>
          <w:t>)</w:t>
        </w:r>
      </w:ins>
      <w:r>
        <w:t xml:space="preserve"> in the centre right region. The x-derivative weighting allows a possible rapid change </w:t>
      </w:r>
      <w:ins w:id="1184" w:author="Doug Oldenburg" w:date="2011-07-17T09:12:00Z">
        <w:r>
          <w:t xml:space="preserve">in the horizontal direction at the interfaces </w:t>
        </w:r>
      </w:ins>
      <w:ins w:id="1185" w:author="Doug Oldenburg" w:date="2011-07-17T09:14:00Z">
        <w:r>
          <w:t>between</w:t>
        </w:r>
      </w:ins>
      <w:ins w:id="1186" w:author="Doug Oldenburg" w:date="2011-07-17T09:12:00Z">
        <w:r>
          <w:t xml:space="preserve"> cells (2</w:t>
        </w:r>
        <w:proofErr w:type="gramStart"/>
        <w:r>
          <w:t>,3</w:t>
        </w:r>
        <w:proofErr w:type="gramEnd"/>
        <w:r>
          <w:t>), (7,8), (12,13), (17,18).</w:t>
        </w:r>
      </w:ins>
      <w:del w:id="1187" w:author="Doug Oldenburg" w:date="2011-07-17T09:13:00Z">
        <w:r w:rsidDel="003573BA">
          <w:delText>at column-2</w:delText>
        </w:r>
      </w:del>
      <w:r>
        <w:t xml:space="preserve">. </w:t>
      </w:r>
      <w:del w:id="1188" w:author="Doug Oldenburg" w:date="2011-07-17T09:13:00Z">
        <w:r w:rsidDel="003573BA">
          <w:delText xml:space="preserve">The weighting for the z-derivative is uniform. </w:delText>
        </w:r>
      </w:del>
      <w:ins w:id="1189" w:author="Doug Oldenburg" w:date="2011-07-17T09:13:00Z">
        <w:r>
          <w:t>The z-derivative weightings allow a possible rapid change in the vertical direction at the interfaces between</w:t>
        </w:r>
      </w:ins>
      <w:ins w:id="1190" w:author="Doug Oldenburg" w:date="2011-07-17T09:14:00Z">
        <w:r>
          <w:t xml:space="preserve"> cells (2</w:t>
        </w:r>
        <w:proofErr w:type="gramStart"/>
        <w:r>
          <w:t>,7</w:t>
        </w:r>
        <w:proofErr w:type="gramEnd"/>
        <w:r>
          <w:t>), (7,12), and (12,17).</w:t>
        </w:r>
      </w:ins>
    </w:p>
    <w:p w:rsidR="006D5769" w:rsidRDefault="006D5769" w:rsidP="00DD6DFB">
      <w:pPr>
        <w:pStyle w:val="NormalWeb"/>
        <w:rPr>
          <w:ins w:id="1191" w:author="EOS" w:date="2011-06-14T15:43:00Z"/>
        </w:rPr>
      </w:pPr>
      <w:ins w:id="1192" w:author="EOS" w:date="2011-08-02T13:24:00Z">
        <w:r>
          <w:t>It is possible to incorporate the weighting matrixes WS, WX, WZ as a single fi</w:t>
        </w:r>
      </w:ins>
      <w:ins w:id="1193" w:author="EOS" w:date="2011-08-02T13:26:00Z">
        <w:r>
          <w:t>l</w:t>
        </w:r>
      </w:ins>
      <w:ins w:id="1194" w:author="EOS" w:date="2011-08-02T13:24:00Z">
        <w:r>
          <w:t xml:space="preserve">e or </w:t>
        </w:r>
      </w:ins>
      <w:ins w:id="1195" w:author="EOS" w:date="2011-08-02T13:26:00Z">
        <w:r>
          <w:t>separately</w:t>
        </w:r>
      </w:ins>
      <w:ins w:id="1196" w:author="EOS" w:date="2011-08-02T13:28:00Z">
        <w:r>
          <w:t>.</w:t>
        </w:r>
      </w:ins>
      <w:ins w:id="1197" w:author="EOS" w:date="2011-08-02T13:26:00Z">
        <w:r>
          <w:t xml:space="preserve"> </w:t>
        </w:r>
      </w:ins>
      <w:ins w:id="1198" w:author="EOS" w:date="2011-08-02T13:28:00Z">
        <w:r>
          <w:t>In case weighting files are listed separately they should all have headers with two numbers equal to number of elements in each direction.</w:t>
        </w:r>
      </w:ins>
    </w:p>
    <w:p w:rsidR="00EF6550" w:rsidRDefault="00EF6550">
      <w:pPr>
        <w:pStyle w:val="HTMLPreformatted"/>
        <w:ind w:left="720"/>
        <w:rPr>
          <w:del w:id="1199" w:author="EOS" w:date="2011-07-02T18:51:00Z"/>
        </w:rPr>
        <w:pPrChange w:id="1200" w:author="EOS" w:date="2011-07-18T11:50:00Z">
          <w:pPr>
            <w:pStyle w:val="HTMLPreformatted"/>
          </w:pPr>
        </w:pPrChange>
      </w:pPr>
      <w:ins w:id="1201" w:author="EOS" w:date="2011-07-18T11:32:00Z">
        <w:r>
          <w:rPr>
            <w:noProof/>
            <w:lang w:val="en-CA" w:eastAsia="en-CA"/>
          </w:rPr>
          <w:drawing>
            <wp:inline distT="0" distB="0" distL="0" distR="0">
              <wp:extent cx="2032000" cy="1625600"/>
              <wp:effectExtent l="0" t="0" r="6350" b="0"/>
              <wp:docPr id="151"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2000" cy="1625600"/>
                      </a:xfrm>
                      <a:prstGeom prst="rect">
                        <a:avLst/>
                      </a:prstGeom>
                      <a:noFill/>
                      <a:ln>
                        <a:noFill/>
                      </a:ln>
                    </pic:spPr>
                  </pic:pic>
                </a:graphicData>
              </a:graphic>
            </wp:inline>
          </w:drawing>
        </w:r>
      </w:ins>
    </w:p>
    <w:p w:rsidR="00EF6550" w:rsidRDefault="00EF6550">
      <w:pPr>
        <w:pStyle w:val="HTMLPreformatted"/>
        <w:ind w:left="720"/>
        <w:rPr>
          <w:ins w:id="1202" w:author="EOS" w:date="2011-07-18T12:35:00Z"/>
        </w:rPr>
        <w:pPrChange w:id="1203" w:author="EOS" w:date="2011-07-18T11:50:00Z">
          <w:pPr>
            <w:pStyle w:val="HTMLPreformatted"/>
          </w:pPr>
        </w:pPrChange>
      </w:pPr>
    </w:p>
    <w:p w:rsidR="00EF6550" w:rsidRDefault="00962591">
      <w:pPr>
        <w:pStyle w:val="HTMLPreformatted"/>
        <w:ind w:left="720"/>
        <w:rPr>
          <w:ins w:id="1204" w:author="EOS" w:date="2011-09-07T11:18:00Z"/>
          <w:color w:val="C00000"/>
        </w:rPr>
        <w:pPrChange w:id="1205" w:author="EOS" w:date="2011-07-18T11:50:00Z">
          <w:pPr>
            <w:pStyle w:val="HTMLPreformatted"/>
          </w:pPr>
        </w:pPrChange>
      </w:pPr>
      <w:ins w:id="1206" w:author="EOS" w:date="2011-07-18T12:36:00Z">
        <w:r w:rsidRPr="00962591">
          <w:rPr>
            <w:color w:val="C00000"/>
            <w:rPrChange w:id="1207" w:author="EOS" w:date="2011-07-18T12:36:00Z">
              <w:rPr/>
            </w:rPrChange>
          </w:rPr>
          <w:t>Model</w:t>
        </w:r>
      </w:ins>
    </w:p>
    <w:p w:rsidR="00EF6550" w:rsidRDefault="00EF6550">
      <w:pPr>
        <w:pStyle w:val="HTMLPreformatted"/>
        <w:ind w:left="720"/>
        <w:rPr>
          <w:ins w:id="1208" w:author="EOS" w:date="2011-09-07T11:18:00Z"/>
          <w:color w:val="C00000"/>
        </w:rPr>
        <w:pPrChange w:id="1209" w:author="EOS" w:date="2011-07-18T11:50:00Z">
          <w:pPr>
            <w:pStyle w:val="HTMLPreformatted"/>
          </w:pPr>
        </w:pPrChange>
      </w:pPr>
    </w:p>
    <w:p w:rsidR="00EF6550" w:rsidRDefault="00EF6550">
      <w:pPr>
        <w:pStyle w:val="HTMLPreformatted"/>
        <w:ind w:left="720"/>
        <w:rPr>
          <w:ins w:id="1210" w:author="EOS" w:date="2011-09-07T12:18:00Z"/>
          <w:color w:val="C00000"/>
        </w:rPr>
        <w:pPrChange w:id="1211" w:author="EOS" w:date="2011-07-18T11:50:00Z">
          <w:pPr>
            <w:pStyle w:val="HTMLPreformatted"/>
          </w:pPr>
        </w:pPrChange>
      </w:pPr>
    </w:p>
    <w:p w:rsidR="00EF6550" w:rsidRDefault="00EF6550">
      <w:pPr>
        <w:pStyle w:val="HTMLPreformatted"/>
        <w:ind w:left="720"/>
        <w:rPr>
          <w:ins w:id="1212" w:author="EOS" w:date="2011-09-07T11:19:00Z"/>
          <w:color w:val="C00000"/>
        </w:rPr>
        <w:pPrChange w:id="1213" w:author="EOS" w:date="2011-07-18T11:50:00Z">
          <w:pPr>
            <w:pStyle w:val="HTMLPreformatted"/>
          </w:pPr>
        </w:pPrChange>
      </w:pPr>
    </w:p>
    <w:p w:rsidR="00EF6550" w:rsidRDefault="00EF6550">
      <w:pPr>
        <w:pStyle w:val="HTMLPreformatted"/>
        <w:ind w:left="720"/>
        <w:rPr>
          <w:ins w:id="1214" w:author="EOS" w:date="2011-07-18T12:35:00Z"/>
          <w:color w:val="C00000"/>
          <w:rPrChange w:id="1215" w:author="EOS" w:date="2011-07-18T11:50:00Z">
            <w:rPr>
              <w:ins w:id="1216" w:author="EOS" w:date="2011-07-18T12:35:00Z"/>
            </w:rPr>
          </w:rPrChange>
        </w:rPr>
        <w:pPrChange w:id="1217" w:author="EOS" w:date="2011-07-18T11:50:00Z">
          <w:pPr>
            <w:pStyle w:val="HTMLPreformatted"/>
          </w:pPr>
        </w:pPrChange>
      </w:pPr>
    </w:p>
    <w:p w:rsidR="007E3981" w:rsidRPr="007E3981" w:rsidRDefault="007E3981" w:rsidP="00DD6DFB">
      <w:pPr>
        <w:pStyle w:val="HTMLPreformatted"/>
        <w:rPr>
          <w:i/>
          <w:color w:val="CC3300"/>
          <w:rPrChange w:id="1218" w:author="Unknown">
            <w:rPr>
              <w:color w:val="CC3300"/>
            </w:rPr>
          </w:rPrChange>
        </w:rPr>
      </w:pPr>
      <w:ins w:id="1219" w:author="Doug Oldenburg" w:date="2011-07-17T09:09:00Z">
        <w:del w:id="1220" w:author="EOS" w:date="2011-07-18T11:33:00Z">
          <w:r w:rsidRPr="00EA7258" w:rsidDel="009264EF">
            <w:rPr>
              <w:i/>
              <w:iCs/>
            </w:rPr>
            <w:delText xml:space="preserve">Vlad: Insert a model with 5 col and 4 rows and number them 1-20. </w:delText>
          </w:r>
        </w:del>
      </w:ins>
      <w:ins w:id="1221" w:author="Doug Oldenburg" w:date="2011-07-17T09:15:00Z">
        <w:del w:id="1222" w:author="EOS" w:date="2011-07-18T11:33:00Z">
          <w:r w:rsidRPr="00EA7258" w:rsidDel="009264EF">
            <w:rPr>
              <w:i/>
              <w:iCs/>
            </w:rPr>
            <w:delText>See notes.</w:delText>
          </w:r>
        </w:del>
      </w:ins>
      <w:r w:rsidR="00F24369">
        <w:rPr>
          <w:i/>
          <w:iCs/>
        </w:rPr>
        <w:pict>
          <v:rect id="_x0000_i1071" style="width:0;height:1.5pt" o:hralign="center" o:hrstd="t" o:hr="t" fillcolor="#a0a0a0" stroked="f"/>
        </w:pict>
      </w:r>
    </w:p>
    <w:p w:rsidR="007E3981" w:rsidRPr="00607BEA" w:rsidRDefault="007E3981" w:rsidP="00504815">
      <w:pPr>
        <w:pStyle w:val="HTMLPreformatted"/>
        <w:ind w:firstLine="720"/>
        <w:rPr>
          <w:color w:val="CC3300"/>
        </w:rPr>
      </w:pPr>
      <w:r w:rsidRPr="00607BEA">
        <w:rPr>
          <w:color w:val="CC3300"/>
        </w:rPr>
        <w:t>5 4</w:t>
      </w:r>
    </w:p>
    <w:p w:rsidR="007E3981" w:rsidRPr="00607BEA" w:rsidRDefault="007E3981" w:rsidP="00504815">
      <w:pPr>
        <w:pStyle w:val="HTMLPreformatted"/>
        <w:ind w:firstLine="720"/>
        <w:rPr>
          <w:color w:val="CC3300"/>
        </w:rPr>
      </w:pPr>
    </w:p>
    <w:p w:rsidR="007E3981" w:rsidRPr="00607BEA" w:rsidRDefault="007E3981" w:rsidP="00504815">
      <w:pPr>
        <w:pStyle w:val="HTMLPreformatted"/>
        <w:ind w:firstLine="720"/>
        <w:rPr>
          <w:color w:val="CC3300"/>
        </w:rPr>
      </w:pPr>
      <w:r w:rsidRPr="00607BEA">
        <w:rPr>
          <w:color w:val="CC3300"/>
        </w:rPr>
        <w:t>1.0 1.0 1.0 1.0 1.0</w:t>
      </w:r>
    </w:p>
    <w:p w:rsidR="007E3981" w:rsidRPr="00607BEA" w:rsidRDefault="007E3981" w:rsidP="00504815">
      <w:pPr>
        <w:pStyle w:val="HTMLPreformatted"/>
        <w:ind w:firstLine="720"/>
        <w:rPr>
          <w:color w:val="CC3300"/>
        </w:rPr>
      </w:pPr>
      <w:r w:rsidRPr="00607BEA">
        <w:rPr>
          <w:color w:val="CC3300"/>
        </w:rPr>
        <w:t>1.0 1.0 0.2 0.2 1.0</w:t>
      </w:r>
    </w:p>
    <w:p w:rsidR="007E3981" w:rsidRPr="00607BEA" w:rsidRDefault="007E3981" w:rsidP="00504815">
      <w:pPr>
        <w:pStyle w:val="HTMLPreformatted"/>
        <w:ind w:firstLine="720"/>
        <w:rPr>
          <w:color w:val="CC3300"/>
        </w:rPr>
      </w:pPr>
      <w:r w:rsidRPr="00607BEA">
        <w:rPr>
          <w:color w:val="CC3300"/>
        </w:rPr>
        <w:t>1.0 1.0 0.2 0.2 1.0</w:t>
      </w:r>
    </w:p>
    <w:p w:rsidR="007E3981" w:rsidRPr="00607BEA" w:rsidRDefault="007E3981" w:rsidP="00504815">
      <w:pPr>
        <w:pStyle w:val="HTMLPreformatted"/>
        <w:ind w:firstLine="720"/>
        <w:rPr>
          <w:color w:val="CC3300"/>
        </w:rPr>
      </w:pPr>
      <w:r w:rsidRPr="00607BEA">
        <w:rPr>
          <w:color w:val="CC3300"/>
        </w:rPr>
        <w:t>1.0 1.0 1.0 1.0 1.0</w:t>
      </w:r>
    </w:p>
    <w:p w:rsidR="007E3981" w:rsidRDefault="007E3981" w:rsidP="00504815">
      <w:pPr>
        <w:pStyle w:val="HTMLPreformatted"/>
        <w:ind w:firstLine="720"/>
        <w:rPr>
          <w:ins w:id="1223" w:author="EOS" w:date="2011-08-02T13:29:00Z"/>
          <w:color w:val="CC3300"/>
        </w:rPr>
      </w:pPr>
    </w:p>
    <w:p w:rsidR="006D5769" w:rsidRPr="00607BEA" w:rsidRDefault="006D5769" w:rsidP="00504815">
      <w:pPr>
        <w:pStyle w:val="HTMLPreformatted"/>
        <w:ind w:firstLine="720"/>
        <w:rPr>
          <w:color w:val="CC3300"/>
        </w:rPr>
      </w:pPr>
      <w:ins w:id="1224" w:author="EOS" w:date="2011-08-02T13:29:00Z">
        <w:r>
          <w:rPr>
            <w:color w:val="CC3300"/>
          </w:rPr>
          <w:t>(4 4)!</w:t>
        </w:r>
      </w:ins>
      <w:ins w:id="1225" w:author="EOS" w:date="2011-09-07T12:18:00Z">
        <w:r w:rsidR="00D15436">
          <w:rPr>
            <w:color w:val="CC3300"/>
          </w:rPr>
          <w:t xml:space="preserve"> </w:t>
        </w:r>
      </w:ins>
      <w:proofErr w:type="gramStart"/>
      <w:ins w:id="1226" w:author="EOS" w:date="2011-08-02T13:29:00Z">
        <w:r>
          <w:rPr>
            <w:color w:val="CC3300"/>
          </w:rPr>
          <w:t>only</w:t>
        </w:r>
        <w:proofErr w:type="gramEnd"/>
        <w:r>
          <w:rPr>
            <w:color w:val="CC3300"/>
          </w:rPr>
          <w:t xml:space="preserve"> needed if used as a separate file</w:t>
        </w:r>
      </w:ins>
    </w:p>
    <w:p w:rsidR="007E3981" w:rsidRPr="00607BEA" w:rsidRDefault="007E3981" w:rsidP="00504815">
      <w:pPr>
        <w:pStyle w:val="HTMLPreformatted"/>
        <w:ind w:firstLine="720"/>
        <w:rPr>
          <w:color w:val="CC3300"/>
        </w:rPr>
      </w:pPr>
      <w:r>
        <w:rPr>
          <w:color w:val="CC3300"/>
        </w:rPr>
        <w:t>1.0 0.2 1.0 1.0</w:t>
      </w:r>
    </w:p>
    <w:p w:rsidR="007E3981" w:rsidRPr="00607BEA" w:rsidRDefault="007E3981" w:rsidP="00504815">
      <w:pPr>
        <w:pStyle w:val="HTMLPreformatted"/>
        <w:ind w:firstLine="720"/>
        <w:rPr>
          <w:color w:val="CC3300"/>
        </w:rPr>
      </w:pPr>
      <w:r w:rsidRPr="00607BEA">
        <w:rPr>
          <w:color w:val="CC3300"/>
        </w:rPr>
        <w:t>1.0 0.2 1.0 1.0</w:t>
      </w:r>
    </w:p>
    <w:p w:rsidR="007E3981" w:rsidRPr="00607BEA" w:rsidRDefault="007E3981" w:rsidP="00504815">
      <w:pPr>
        <w:pStyle w:val="HTMLPreformatted"/>
        <w:ind w:firstLine="720"/>
        <w:rPr>
          <w:color w:val="CC3300"/>
        </w:rPr>
      </w:pPr>
      <w:r w:rsidRPr="00607BEA">
        <w:rPr>
          <w:color w:val="CC3300"/>
        </w:rPr>
        <w:t>1.0 0.2 1.0 1.0</w:t>
      </w:r>
    </w:p>
    <w:p w:rsidR="007E3981" w:rsidRPr="00EF68CA" w:rsidRDefault="007E3981" w:rsidP="00EF68CA">
      <w:pPr>
        <w:pStyle w:val="HTMLPreformatted"/>
        <w:ind w:firstLine="720"/>
        <w:rPr>
          <w:ins w:id="1227" w:author="EOS" w:date="2011-06-13T14:49:00Z"/>
          <w:color w:val="CC3300"/>
        </w:rPr>
      </w:pPr>
      <w:ins w:id="1228" w:author="EOS" w:date="2011-06-13T14:49:00Z">
        <w:r w:rsidRPr="00EF68CA">
          <w:rPr>
            <w:color w:val="CC3300"/>
          </w:rPr>
          <w:t>1.0 0.2 1.0 1.0</w:t>
        </w:r>
      </w:ins>
    </w:p>
    <w:p w:rsidR="007E3981" w:rsidDel="006D5769" w:rsidRDefault="007E3981" w:rsidP="006D5769">
      <w:pPr>
        <w:pStyle w:val="HTMLPreformatted"/>
        <w:ind w:firstLine="720"/>
        <w:rPr>
          <w:del w:id="1229" w:author="EOS" w:date="2011-06-13T14:49:00Z"/>
          <w:color w:val="CC3300"/>
        </w:rPr>
      </w:pPr>
    </w:p>
    <w:p w:rsidR="006D5769" w:rsidRDefault="006D5769" w:rsidP="00504815">
      <w:pPr>
        <w:pStyle w:val="HTMLPreformatted"/>
        <w:ind w:firstLine="720"/>
        <w:rPr>
          <w:ins w:id="1230" w:author="EOS" w:date="2011-08-02T13:30:00Z"/>
          <w:color w:val="CC3300"/>
        </w:rPr>
      </w:pPr>
    </w:p>
    <w:p w:rsidR="006D5769" w:rsidRPr="00607BEA" w:rsidRDefault="006D5769" w:rsidP="006D5769">
      <w:pPr>
        <w:pStyle w:val="HTMLPreformatted"/>
        <w:ind w:firstLine="720"/>
        <w:rPr>
          <w:ins w:id="1231" w:author="EOS" w:date="2011-08-02T13:29:00Z"/>
          <w:color w:val="CC3300"/>
        </w:rPr>
      </w:pPr>
      <w:ins w:id="1232" w:author="EOS" w:date="2011-08-02T13:29:00Z">
        <w:r>
          <w:rPr>
            <w:color w:val="CC3300"/>
          </w:rPr>
          <w:t>(</w:t>
        </w:r>
      </w:ins>
      <w:ins w:id="1233" w:author="EOS" w:date="2011-08-02T13:30:00Z">
        <w:r w:rsidR="00870CB8">
          <w:rPr>
            <w:color w:val="CC3300"/>
          </w:rPr>
          <w:t>5</w:t>
        </w:r>
      </w:ins>
      <w:ins w:id="1234" w:author="EOS" w:date="2011-08-02T13:29:00Z">
        <w:r>
          <w:rPr>
            <w:color w:val="CC3300"/>
          </w:rPr>
          <w:t xml:space="preserve"> </w:t>
        </w:r>
      </w:ins>
      <w:ins w:id="1235" w:author="EOS" w:date="2011-08-02T13:30:00Z">
        <w:r w:rsidR="00870CB8">
          <w:rPr>
            <w:color w:val="CC3300"/>
          </w:rPr>
          <w:t>3</w:t>
        </w:r>
      </w:ins>
      <w:ins w:id="1236" w:author="EOS" w:date="2011-08-02T13:29:00Z">
        <w:r>
          <w:rPr>
            <w:color w:val="CC3300"/>
          </w:rPr>
          <w:t>)!</w:t>
        </w:r>
      </w:ins>
      <w:ins w:id="1237" w:author="EOS" w:date="2011-09-07T12:18:00Z">
        <w:r w:rsidR="00D15436">
          <w:rPr>
            <w:color w:val="CC3300"/>
          </w:rPr>
          <w:t xml:space="preserve"> </w:t>
        </w:r>
      </w:ins>
      <w:ins w:id="1238" w:author="EOS" w:date="2011-08-02T13:29:00Z">
        <w:r>
          <w:rPr>
            <w:color w:val="CC3300"/>
          </w:rPr>
          <w:t>only needed if used as a separate file</w:t>
        </w:r>
      </w:ins>
    </w:p>
    <w:p w:rsidR="007E3981" w:rsidRPr="00607BEA" w:rsidRDefault="007E3981" w:rsidP="00504815">
      <w:pPr>
        <w:pStyle w:val="HTMLPreformatted"/>
        <w:ind w:firstLine="720"/>
        <w:rPr>
          <w:color w:val="CC3300"/>
        </w:rPr>
      </w:pPr>
      <w:r w:rsidRPr="00607BEA">
        <w:rPr>
          <w:color w:val="CC3300"/>
        </w:rPr>
        <w:t xml:space="preserve">1.0 </w:t>
      </w:r>
      <w:ins w:id="1239" w:author="EOS" w:date="2011-06-13T14:49:00Z">
        <w:r>
          <w:rPr>
            <w:color w:val="CC3300"/>
          </w:rPr>
          <w:t xml:space="preserve">0.2 </w:t>
        </w:r>
      </w:ins>
      <w:r w:rsidRPr="00607BEA">
        <w:rPr>
          <w:color w:val="CC3300"/>
        </w:rPr>
        <w:t xml:space="preserve">1.0 1.0 1.0 </w:t>
      </w:r>
    </w:p>
    <w:p w:rsidR="007E3981" w:rsidRPr="00607BEA" w:rsidRDefault="007E3981" w:rsidP="00504815">
      <w:pPr>
        <w:pStyle w:val="HTMLPreformatted"/>
        <w:ind w:firstLine="720"/>
        <w:rPr>
          <w:color w:val="CC3300"/>
        </w:rPr>
      </w:pPr>
      <w:r w:rsidRPr="00607BEA">
        <w:rPr>
          <w:color w:val="CC3300"/>
        </w:rPr>
        <w:t xml:space="preserve">1.0 </w:t>
      </w:r>
      <w:ins w:id="1240" w:author="EOS" w:date="2011-06-13T14:49:00Z">
        <w:r>
          <w:rPr>
            <w:color w:val="CC3300"/>
          </w:rPr>
          <w:t xml:space="preserve">0.2 </w:t>
        </w:r>
      </w:ins>
      <w:r w:rsidRPr="00607BEA">
        <w:rPr>
          <w:color w:val="CC3300"/>
        </w:rPr>
        <w:t xml:space="preserve">1.0 1.0 1.0 </w:t>
      </w:r>
    </w:p>
    <w:p w:rsidR="007E3981" w:rsidRPr="00607BEA" w:rsidRDefault="007E3981" w:rsidP="00504815">
      <w:pPr>
        <w:pStyle w:val="HTMLPreformatted"/>
        <w:ind w:firstLine="720"/>
        <w:rPr>
          <w:color w:val="CC3300"/>
        </w:rPr>
      </w:pPr>
      <w:r w:rsidRPr="00607BEA">
        <w:rPr>
          <w:color w:val="CC3300"/>
        </w:rPr>
        <w:t xml:space="preserve">1.0 </w:t>
      </w:r>
      <w:ins w:id="1241" w:author="EOS" w:date="2011-06-13T14:49:00Z">
        <w:r>
          <w:rPr>
            <w:color w:val="CC3300"/>
          </w:rPr>
          <w:t xml:space="preserve">0.2 </w:t>
        </w:r>
      </w:ins>
      <w:r w:rsidRPr="00607BEA">
        <w:rPr>
          <w:color w:val="CC3300"/>
        </w:rPr>
        <w:t xml:space="preserve">1.0 1.0 1.0 </w:t>
      </w:r>
    </w:p>
    <w:p w:rsidR="007E3981" w:rsidRDefault="00F24369" w:rsidP="00DD6DFB">
      <w:r>
        <w:rPr>
          <w:i/>
          <w:iCs/>
        </w:rPr>
        <w:pict>
          <v:rect id="_x0000_i1072" style="width:0;height:1.5pt" o:hralign="center" o:hrstd="t" o:hr="t" fillcolor="#a0a0a0" stroked="f"/>
        </w:pict>
      </w:r>
    </w:p>
    <w:p w:rsidR="007E3981" w:rsidRDefault="007E3981" w:rsidP="00F4235C">
      <w:pPr>
        <w:pStyle w:val="Heading2"/>
      </w:pPr>
      <w:bookmarkStart w:id="1242" w:name="_active.dat"/>
      <w:bookmarkStart w:id="1243" w:name="Active_dat_elements"/>
      <w:bookmarkStart w:id="1244" w:name="_Toc296000706"/>
      <w:bookmarkStart w:id="1245" w:name="_Toc296063689"/>
      <w:bookmarkEnd w:id="1242"/>
      <w:bookmarkEnd w:id="1243"/>
      <w:r>
        <w:lastRenderedPageBreak/>
        <w:t>active.dat</w:t>
      </w:r>
      <w:bookmarkEnd w:id="1244"/>
      <w:bookmarkEnd w:id="1245"/>
    </w:p>
    <w:p w:rsidR="007E3981" w:rsidRDefault="007E3981" w:rsidP="00F4235C">
      <w:pPr>
        <w:pStyle w:val="NormalWeb"/>
      </w:pPr>
      <w:r>
        <w:t xml:space="preserve">This file contains the information about active and inactive cells. In </w:t>
      </w:r>
      <w:r w:rsidRPr="00F4235C">
        <w:rPr>
          <w:u w:val="single"/>
        </w:rPr>
        <w:t>DCIP2D V5.0</w:t>
      </w:r>
      <w:r w:rsidRPr="00F4235C">
        <w:t xml:space="preserve"> there </w:t>
      </w:r>
      <w:r>
        <w:t xml:space="preserve">is a capability of fixing the properties of particular cells with or without ability to influence the neighbouring cells. </w:t>
      </w:r>
      <w:del w:id="1246" w:author="EOS" w:date="2011-07-02T18:57:00Z">
        <w:r w:rsidDel="00F61BDD">
          <w:delText xml:space="preserve">More detailed information about the computational algorithms behind these concepts is provided in Appendix 1 to the manual. </w:delText>
        </w:r>
      </w:del>
      <w:r>
        <w:t xml:space="preserve">The structure of the active.dat file has to be consistent with the mesh and with model used for the inversion. </w:t>
      </w:r>
    </w:p>
    <w:p w:rsidR="007E3981" w:rsidRDefault="007E3981" w:rsidP="005A2FBB">
      <w:pPr>
        <w:pStyle w:val="NormalWeb"/>
      </w:pPr>
      <w:r>
        <w:t>Below is an example of active.dat file. The header format indicates first the number of cells in the X direction, followed by the number of cells in Z direction. By default all cells are active. When “active.dat” file is introduced, all active cells are assigned a value of 1 and all inactive cells are assigned a value of “</w:t>
      </w:r>
      <w:r w:rsidR="00962591" w:rsidRPr="00962591">
        <w:rPr>
          <w:color w:val="C00000"/>
          <w:rPrChange w:id="1247" w:author="EOS" w:date="2011-07-03T15:56:00Z">
            <w:rPr>
              <w:rFonts w:ascii="Courier New" w:hAnsi="Courier New" w:cs="Courier New"/>
              <w:sz w:val="20"/>
              <w:szCs w:val="20"/>
            </w:rPr>
          </w:rPrChange>
        </w:rPr>
        <w:t>0</w:t>
      </w:r>
      <w:r>
        <w:t>” (no influence on neighbouring cells) or “</w:t>
      </w:r>
      <w:r w:rsidR="00962591" w:rsidRPr="00962591">
        <w:rPr>
          <w:color w:val="C00000"/>
          <w:rPrChange w:id="1248" w:author="EOS" w:date="2011-07-03T15:55:00Z">
            <w:rPr>
              <w:rFonts w:ascii="Courier New" w:hAnsi="Courier New" w:cs="Courier New"/>
              <w:sz w:val="20"/>
              <w:szCs w:val="20"/>
            </w:rPr>
          </w:rPrChange>
        </w:rPr>
        <w:t>-1</w:t>
      </w:r>
      <w:r>
        <w:t>” (allows influence on neighbouring cells.</w:t>
      </w:r>
    </w:p>
    <w:p w:rsidR="007E3981" w:rsidRPr="005A2FBB" w:rsidRDefault="00F24369" w:rsidP="005A2FBB">
      <w:pPr>
        <w:pStyle w:val="NormalWeb"/>
      </w:pPr>
      <w:r>
        <w:rPr>
          <w:i/>
          <w:iCs/>
        </w:rPr>
        <w:pict>
          <v:rect id="_x0000_i1073" style="width:0;height:1.5pt" o:hralign="center" o:hrstd="t" o:hr="t" fillcolor="#a0a0a0" stroked="f"/>
        </w:pict>
      </w:r>
    </w:p>
    <w:p w:rsidR="007E3981" w:rsidRDefault="007E3981" w:rsidP="008E768D">
      <w:pPr>
        <w:pStyle w:val="HTMLPreformatted"/>
        <w:ind w:firstLine="630"/>
        <w:rPr>
          <w:color w:val="993300"/>
        </w:rPr>
      </w:pPr>
      <w:proofErr w:type="gramStart"/>
      <w:r>
        <w:rPr>
          <w:color w:val="993300"/>
        </w:rPr>
        <w:t>14  7</w:t>
      </w:r>
      <w:proofErr w:type="gramEnd"/>
    </w:p>
    <w:p w:rsidR="007E3981" w:rsidRDefault="007E3981" w:rsidP="008E768D">
      <w:pPr>
        <w:pStyle w:val="HTMLPreformatted"/>
        <w:ind w:firstLine="630"/>
        <w:rPr>
          <w:color w:val="993300"/>
        </w:rPr>
      </w:pPr>
      <w:r w:rsidRPr="00CB629C">
        <w:rPr>
          <w:color w:val="993300"/>
        </w:rPr>
        <w:t>1   1   1   1   1   1   1   1   1   1   1   1   1   1</w:t>
      </w:r>
    </w:p>
    <w:p w:rsidR="007E3981" w:rsidRDefault="007E3981" w:rsidP="008E768D">
      <w:pPr>
        <w:pStyle w:val="HTMLPreformatted"/>
        <w:ind w:firstLine="630"/>
        <w:rPr>
          <w:color w:val="993300"/>
        </w:rPr>
      </w:pPr>
      <w:r w:rsidRPr="00CB629C">
        <w:rPr>
          <w:color w:val="993300"/>
        </w:rPr>
        <w:t xml:space="preserve">1   1   1   1   1   1   1   1   1   1   1   1   1   1  </w:t>
      </w:r>
    </w:p>
    <w:p w:rsidR="007E3981" w:rsidRDefault="007E3981" w:rsidP="008E768D">
      <w:pPr>
        <w:pStyle w:val="HTMLPreformatted"/>
        <w:ind w:firstLine="630"/>
        <w:rPr>
          <w:color w:val="993300"/>
        </w:rPr>
      </w:pPr>
      <w:r w:rsidRPr="00CB629C">
        <w:rPr>
          <w:color w:val="993300"/>
        </w:rPr>
        <w:t xml:space="preserve">1   1   1   1   </w:t>
      </w:r>
      <w:r>
        <w:rPr>
          <w:color w:val="993300"/>
        </w:rPr>
        <w:t>0</w:t>
      </w:r>
      <w:r w:rsidRPr="00CB629C">
        <w:rPr>
          <w:color w:val="993300"/>
        </w:rPr>
        <w:t xml:space="preserve">   </w:t>
      </w:r>
      <w:r>
        <w:rPr>
          <w:color w:val="993300"/>
        </w:rPr>
        <w:t>0</w:t>
      </w:r>
      <w:r w:rsidRPr="00CB629C">
        <w:rPr>
          <w:color w:val="993300"/>
        </w:rPr>
        <w:t xml:space="preserve">   </w:t>
      </w:r>
      <w:r>
        <w:rPr>
          <w:color w:val="993300"/>
        </w:rPr>
        <w:t>0</w:t>
      </w:r>
      <w:r w:rsidRPr="00CB629C">
        <w:rPr>
          <w:color w:val="993300"/>
        </w:rPr>
        <w:t xml:space="preserve">   </w:t>
      </w:r>
      <w:r>
        <w:rPr>
          <w:color w:val="993300"/>
        </w:rPr>
        <w:t>0</w:t>
      </w:r>
      <w:r w:rsidRPr="00CB629C">
        <w:rPr>
          <w:color w:val="993300"/>
        </w:rPr>
        <w:t xml:space="preserve">   </w:t>
      </w:r>
      <w:r>
        <w:rPr>
          <w:color w:val="993300"/>
        </w:rPr>
        <w:t>0</w:t>
      </w:r>
      <w:r w:rsidRPr="00CB629C">
        <w:rPr>
          <w:color w:val="993300"/>
        </w:rPr>
        <w:t xml:space="preserve">   1   1   1   1   1  </w:t>
      </w:r>
    </w:p>
    <w:p w:rsidR="007E3981" w:rsidRDefault="007E3981" w:rsidP="008E768D">
      <w:pPr>
        <w:pStyle w:val="HTMLPreformatted"/>
        <w:ind w:firstLine="630"/>
        <w:rPr>
          <w:color w:val="993300"/>
        </w:rPr>
      </w:pPr>
      <w:r w:rsidRPr="00CB629C">
        <w:rPr>
          <w:color w:val="993300"/>
        </w:rPr>
        <w:t xml:space="preserve">1   1   1   1   </w:t>
      </w:r>
      <w:r>
        <w:rPr>
          <w:color w:val="993300"/>
        </w:rPr>
        <w:t>0</w:t>
      </w:r>
      <w:r w:rsidRPr="00CB629C">
        <w:rPr>
          <w:color w:val="993300"/>
        </w:rPr>
        <w:t xml:space="preserve">   </w:t>
      </w:r>
      <w:r>
        <w:rPr>
          <w:color w:val="993300"/>
        </w:rPr>
        <w:t>0</w:t>
      </w:r>
      <w:r w:rsidRPr="00CB629C">
        <w:rPr>
          <w:color w:val="993300"/>
        </w:rPr>
        <w:t xml:space="preserve">   </w:t>
      </w:r>
      <w:r>
        <w:rPr>
          <w:color w:val="993300"/>
        </w:rPr>
        <w:t>0</w:t>
      </w:r>
      <w:r w:rsidRPr="00CB629C">
        <w:rPr>
          <w:color w:val="993300"/>
        </w:rPr>
        <w:t xml:space="preserve">   </w:t>
      </w:r>
      <w:r>
        <w:rPr>
          <w:color w:val="993300"/>
        </w:rPr>
        <w:t>0</w:t>
      </w:r>
      <w:r w:rsidRPr="00CB629C">
        <w:rPr>
          <w:color w:val="993300"/>
        </w:rPr>
        <w:t xml:space="preserve">   </w:t>
      </w:r>
      <w:r>
        <w:rPr>
          <w:color w:val="993300"/>
        </w:rPr>
        <w:t>0</w:t>
      </w:r>
      <w:r w:rsidRPr="00CB629C">
        <w:rPr>
          <w:color w:val="993300"/>
        </w:rPr>
        <w:t xml:space="preserve">   1   1   1   1   1  </w:t>
      </w:r>
    </w:p>
    <w:p w:rsidR="007E3981" w:rsidRDefault="007E3981" w:rsidP="008E768D">
      <w:pPr>
        <w:pStyle w:val="HTMLPreformatted"/>
        <w:ind w:firstLine="630"/>
        <w:rPr>
          <w:color w:val="993300"/>
        </w:rPr>
      </w:pPr>
      <w:r w:rsidRPr="00CB629C">
        <w:rPr>
          <w:color w:val="993300"/>
        </w:rPr>
        <w:t xml:space="preserve">1   1   1   1   </w:t>
      </w:r>
      <w:r>
        <w:rPr>
          <w:color w:val="993300"/>
        </w:rPr>
        <w:t>0</w:t>
      </w:r>
      <w:r w:rsidRPr="00CB629C">
        <w:rPr>
          <w:color w:val="993300"/>
        </w:rPr>
        <w:t xml:space="preserve">   </w:t>
      </w:r>
      <w:r>
        <w:rPr>
          <w:color w:val="993300"/>
        </w:rPr>
        <w:t>0</w:t>
      </w:r>
      <w:r w:rsidRPr="00CB629C">
        <w:rPr>
          <w:color w:val="993300"/>
        </w:rPr>
        <w:t xml:space="preserve">   </w:t>
      </w:r>
      <w:r>
        <w:rPr>
          <w:color w:val="993300"/>
        </w:rPr>
        <w:t>0</w:t>
      </w:r>
      <w:r w:rsidRPr="00CB629C">
        <w:rPr>
          <w:color w:val="993300"/>
        </w:rPr>
        <w:t xml:space="preserve">   </w:t>
      </w:r>
      <w:r>
        <w:rPr>
          <w:color w:val="993300"/>
        </w:rPr>
        <w:t>0</w:t>
      </w:r>
      <w:r w:rsidRPr="00CB629C">
        <w:rPr>
          <w:color w:val="993300"/>
        </w:rPr>
        <w:t xml:space="preserve">   </w:t>
      </w:r>
      <w:r>
        <w:rPr>
          <w:color w:val="993300"/>
        </w:rPr>
        <w:t>0</w:t>
      </w:r>
      <w:r w:rsidRPr="00CB629C">
        <w:rPr>
          <w:color w:val="993300"/>
        </w:rPr>
        <w:t xml:space="preserve">   1   1   1   1   1  </w:t>
      </w:r>
    </w:p>
    <w:p w:rsidR="007E3981" w:rsidRDefault="007E3981" w:rsidP="008E768D">
      <w:pPr>
        <w:pStyle w:val="HTMLPreformatted"/>
        <w:ind w:firstLine="630"/>
        <w:rPr>
          <w:color w:val="993300"/>
        </w:rPr>
      </w:pPr>
      <w:r w:rsidRPr="00CB629C">
        <w:rPr>
          <w:color w:val="993300"/>
        </w:rPr>
        <w:t xml:space="preserve">1   1   1   1   1   1  </w:t>
      </w:r>
      <w:r>
        <w:rPr>
          <w:color w:val="993300"/>
        </w:rPr>
        <w:t xml:space="preserve"> 1   1   1   1   1   1   1   1 </w:t>
      </w:r>
    </w:p>
    <w:p w:rsidR="007E3981" w:rsidRDefault="007E3981" w:rsidP="008E768D">
      <w:pPr>
        <w:pStyle w:val="HTMLPreformatted"/>
        <w:ind w:firstLine="630"/>
        <w:rPr>
          <w:color w:val="993300"/>
        </w:rPr>
      </w:pPr>
      <w:r w:rsidRPr="00CB629C">
        <w:rPr>
          <w:color w:val="993300"/>
        </w:rPr>
        <w:t xml:space="preserve">1   1   1   1   1   1  </w:t>
      </w:r>
      <w:r>
        <w:rPr>
          <w:color w:val="993300"/>
        </w:rPr>
        <w:t xml:space="preserve"> 1   1   1   1   1   1   1   1 </w:t>
      </w:r>
    </w:p>
    <w:p w:rsidR="007E3981" w:rsidRDefault="00F24369" w:rsidP="005A2FBB">
      <w:pPr>
        <w:pStyle w:val="HTMLPreformatted"/>
        <w:rPr>
          <w:rFonts w:ascii="Verdana" w:hAnsi="Verdana" w:cs="Verdana"/>
          <w:b/>
          <w:bCs/>
          <w:color w:val="CB0000"/>
          <w:sz w:val="24"/>
          <w:szCs w:val="24"/>
        </w:rPr>
      </w:pPr>
      <w:r>
        <w:rPr>
          <w:i/>
          <w:iCs/>
        </w:rPr>
        <w:pict>
          <v:rect id="_x0000_i1074" style="width:0;height:1.5pt" o:hralign="center" o:hrstd="t" o:hr="t" fillcolor="#a0a0a0" stroked="f"/>
        </w:pict>
      </w:r>
    </w:p>
    <w:p w:rsidR="007E3981" w:rsidDel="00382076" w:rsidRDefault="007E3981" w:rsidP="00415A7B">
      <w:pPr>
        <w:rPr>
          <w:del w:id="1249" w:author="EOS" w:date="2011-06-14T15:15:00Z"/>
          <w:rFonts w:ascii="Verdana" w:hAnsi="Verdana" w:cs="Verdana"/>
          <w:b/>
          <w:bCs/>
          <w:color w:val="CB0000"/>
          <w:sz w:val="24"/>
          <w:szCs w:val="24"/>
        </w:rPr>
      </w:pPr>
    </w:p>
    <w:p w:rsidR="007E3981" w:rsidRPr="005249B8" w:rsidDel="00F071CB" w:rsidRDefault="007E3981">
      <w:pPr>
        <w:rPr>
          <w:del w:id="1250" w:author="Anonymous" w:date="2013-07-09T17:23:00Z"/>
          <w:rFonts w:ascii="Verdana" w:hAnsi="Verdana" w:cs="Verdana"/>
          <w:color w:val="000000"/>
          <w:sz w:val="24"/>
          <w:szCs w:val="24"/>
        </w:rPr>
      </w:pPr>
      <w:r>
        <w:rPr>
          <w:rFonts w:ascii="Verdana" w:hAnsi="Verdana" w:cs="Verdana"/>
          <w:b/>
          <w:bCs/>
          <w:color w:val="CB0000"/>
          <w:sz w:val="24"/>
          <w:szCs w:val="24"/>
        </w:rPr>
        <w:br w:type="page"/>
      </w:r>
      <w:bookmarkStart w:id="1251" w:name="WORKFLOW"/>
      <w:r w:rsidR="00F24369">
        <w:rPr>
          <w:noProof/>
          <w:lang w:val="en-CA" w:eastAsia="en-CA"/>
        </w:rPr>
        <w:lastRenderedPageBreak/>
        <w:pict>
          <v:group id="_x0000_s1173" style="position:absolute;margin-left:63.55pt;margin-top:8.15pt;width:504.85pt;height:74.6pt;z-index:-251657216;mso-position-horizontal-relative:page;mso-position-vertical-relative:page" coordorigin="1198,795" coordsize="10097,1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" o:allowincell="f">
            <v:shape id="Freeform 38" o:spid="_x0000_s1178" style="position:absolute;left:4184;top:1920;width:7110;height:0;visibility:visible;mso-wrap-style:square;v-text-anchor:top" coordsize="7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hmhMIA&#10;AADcAAAADwAAAGRycy9kb3ducmV2LnhtbERPy4rCMBTdC/5DuAOzEU1nEDtWo4goKCgyPvaX5tqW&#10;aW5Kk7HVrzcLweXhvKfz1pTiRrUrLCv4GkQgiFOrC84UnE/r/g8I55E1lpZJwZ0czGfdzhQTbRv+&#10;pdvRZyKEsEtQQe59lUjp0pwMuoGtiAN3tbVBH2CdSV1jE8JNKb+jaCQNFhwacqxomVP6d/w3Ci6H&#10;7apX9uJ2s9yPV4+4ueyGtFbq86NdTEB4av1b/HJvtII4CmvDmXAE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WGaEwgAAANwAAAAPAAAAAAAAAAAAAAAAAJgCAABkcnMvZG93&#10;bnJldi54bWxQSwUGAAAAAAQABAD1AAAAhwMAAAAA&#10;" path="m,l7110,e" filled="f" strokecolor="#bfbfbf" strokeweight=".06pt">
              <v:path arrowok="t" o:connecttype="custom" o:connectlocs="0,0;7110,0" o:connectangles="0,0"/>
            </v:shape>
            <v:shape id="Freeform 39" o:spid="_x0000_s1177" style="position:absolute;left:4184;top:1905;width:0;height:30;visibility:visible;mso-wrap-style:square;v-text-anchor:top" coordsize="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LlOMIA&#10;AADcAAAADwAAAGRycy9kb3ducmV2LnhtbESPQWsCMRSE7wX/Q3gFbzVRirVbo4ggiLdavT83r5vF&#10;zcuSpLurv74RCj0OM/MNs1wPrhEdhVh71jCdKBDEpTc1VxpOX7uXBYiYkA02nknDjSKsV6OnJRbG&#10;9/xJ3TFVIkM4FqjBptQWUsbSksM48S1x9r59cJiyDJU0AfsMd42cKTWXDmvOCxZb2loqr8cfpyHc&#10;t+F64fJA3aZRO/M63ff2rPX4edh8gEg0pP/wX3tvNLypd3icy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AuU4wgAAANwAAAAPAAAAAAAAAAAAAAAAAJgCAABkcnMvZG93&#10;bnJldi54bWxQSwUGAAAAAAQABAD1AAAAhwMAAAAA&#10;" path="m,l,30e" filled="f" strokecolor="#8d8d8d" strokeweight=".06pt">
              <v:path arrowok="t" o:connecttype="custom" o:connectlocs="0,0;0,30" o:connectangles="0,0"/>
            </v:shape>
            <v:shape id="Freeform 40" o:spid="_x0000_s1176" style="position:absolute;left:4184;top:1905;width:7110;height:0;visibility:visible;mso-wrap-style:square;v-text-anchor:top" coordsize="7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MqPMIA&#10;AADcAAAADwAAAGRycy9kb3ducmV2LnhtbERPy4rCMBTdC/MP4Q6401QXWqpRpDAwKrPwgbi8Nte2&#10;2NyUJGqdrzeLgVkeznu+7EwjHuR8bVnBaJiAIC6srrlUcDx8DVIQPiBrbCyTghd5WC4+enPMtH3y&#10;jh77UIoYwj5DBVUIbSalLyoy6Ie2JY7c1TqDIUJXSu3wGcNNI8dJMpEGa44NFbaUV1Tc9nej4Jxu&#10;KV91l1OK5fr3lL+mP5u1U6r/2a1mIAJ14V/85/7WCqajOD+eiUd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yo8wgAAANwAAAAPAAAAAAAAAAAAAAAAAJgCAABkcnMvZG93&#10;bnJldi54bWxQSwUGAAAAAAQABAD1AAAAhwMAAAAA&#10;" path="m,l7110,e" filled="f" strokecolor="#8d8d8d" strokeweight=".06pt">
              <v:path arrowok="t" o:connecttype="custom" o:connectlocs="0,0;7110,0" o:connectangles="0,0"/>
            </v:shape>
            <v:shape id="Freeform 41" o:spid="_x0000_s1175" style="position:absolute;left:11280;top:1905;width:0;height:30;visibility:visible;mso-wrap-style:square;v-text-anchor:top" coordsize="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xusgA&#10;AADcAAAADwAAAGRycy9kb3ducmV2LnhtbESPT2vCQBTE74LfYXmCF9FNPPgnzUZEra0XaW176O2R&#10;fU2C2bchu9W0n94tFDwOM/MbJl11phYXal1lWUE8iUAQ51ZXXCh4f3scL0A4j6yxtkwKfsjBKuv3&#10;Uky0vfIrXU6+EAHCLkEFpfdNIqXLSzLoJrYhDt6XbQ36INtC6havAW5qOY2imTRYcVgosaFNSfn5&#10;9G0UTI8fo9/l/rjDlxlv7NPntlkctkoNB936AYSnzt/D/+1nrWAex/B3JhwBmd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9DG6yAAAANwAAAAPAAAAAAAAAAAAAAAAAJgCAABk&#10;cnMvZG93bnJldi54bWxQSwUGAAAAAAQABAD1AAAAjQMAAAAA&#10;" path="m,l,30e" filled="f" strokecolor="#bfbfbf" strokeweight=".06pt">
              <v:path arrowok="t" o:connecttype="custom" o:connectlocs="0,0;0,30" o:connectangles="0,0"/>
            </v:shape>
            <v:rect id="Rectangle 42" o:spid="_x0000_s1174" style="position:absolute;left:1199;top:796;width:2980;height:15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eDg8UA&#10;AADcAAAADwAAAGRycy9kb3ducmV2LnhtbESPT4vCMBTE74LfITxhb5rqwT/VKKIrety1gnp7NM+2&#10;2LyUJmu7fvrNguBxmJnfMItVa0rxoNoVlhUMBxEI4tTqgjMFp2TXn4JwHlljaZkU/JKD1bLbWWCs&#10;bcPf9Dj6TAQIuxgV5N5XsZQuzcmgG9iKOHg3Wxv0QdaZ1DU2AW5KOYqisTRYcFjIsaJNTun9+GMU&#10;7KfV+nKwzyYrP6/789d5tk1mXqmPXrueg/DU+nf41T5oBZPhC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N4ODxQAAANwAAAAPAAAAAAAAAAAAAAAAAJgCAABkcnMv&#10;ZG93bnJldi54bWxQSwUGAAAAAAQABAD1AAAAigMAAAAA&#10;" filled="f" stroked="f">
              <v:textbox inset="0,0,0,0">
                <w:txbxContent>
                  <w:p w:rsidR="00F24369" w:rsidRDefault="00F24369" w:rsidP="00B21F58">
                    <w:pPr>
                      <w:spacing w:line="1500" w:lineRule="atLeast"/>
                      <w:rPr>
                        <w:rFonts w:ascii="Times New Roman" w:hAnsi="Times New Roman"/>
                        <w:sz w:val="24"/>
                        <w:szCs w:val="24"/>
                      </w:rPr>
                    </w:pPr>
                    <w:r>
                      <w:rPr>
                        <w:rFonts w:ascii="Times New Roman" w:hAnsi="Times New Roman"/>
                        <w:noProof/>
                        <w:sz w:val="24"/>
                        <w:szCs w:val="24"/>
                        <w:lang w:val="en-CA" w:eastAsia="en-CA"/>
                      </w:rPr>
                      <w:drawing>
                        <wp:inline distT="0" distB="0" distL="0" distR="0" wp14:anchorId="32233F90" wp14:editId="0D4A5859">
                          <wp:extent cx="1854200" cy="939800"/>
                          <wp:effectExtent l="0" t="0" r="0" b="0"/>
                          <wp:docPr id="157"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54200" cy="939800"/>
                                  </a:xfrm>
                                  <a:prstGeom prst="rect">
                                    <a:avLst/>
                                  </a:prstGeom>
                                  <a:noFill/>
                                  <a:ln>
                                    <a:noFill/>
                                  </a:ln>
                                </pic:spPr>
                              </pic:pic>
                            </a:graphicData>
                          </a:graphic>
                        </wp:inline>
                      </w:drawing>
                    </w:r>
                  </w:p>
                  <w:p w:rsidR="00F24369" w:rsidRDefault="00F24369" w:rsidP="00B21F58">
                    <w:pPr>
                      <w:widowControl w:val="0"/>
                      <w:autoSpaceDE w:val="0"/>
                      <w:autoSpaceDN w:val="0"/>
                      <w:adjustRightInd w:val="0"/>
                      <w:rPr>
                        <w:rFonts w:ascii="Times New Roman" w:hAnsi="Times New Roman"/>
                        <w:sz w:val="24"/>
                        <w:szCs w:val="24"/>
                      </w:rPr>
                    </w:pPr>
                  </w:p>
                </w:txbxContent>
              </v:textbox>
            </v:rect>
            <w10:wrap anchorx="page" anchory="page"/>
          </v:group>
        </w:pict>
      </w:r>
      <w:del w:id="1252" w:author="Anonymous" w:date="2013-07-09T17:23:00Z">
        <w:r w:rsidDel="00F071CB">
          <w:rPr>
            <w:rFonts w:ascii="Verdana" w:hAnsi="Verdana" w:cs="Verdana"/>
            <w:b/>
            <w:bCs/>
            <w:color w:val="CB0000"/>
            <w:sz w:val="24"/>
            <w:szCs w:val="24"/>
          </w:rPr>
          <w:delText>DCIP2D</w:delText>
        </w:r>
        <w:r w:rsidRPr="005249B8" w:rsidDel="00F071CB">
          <w:rPr>
            <w:rFonts w:ascii="Verdana" w:hAnsi="Verdana" w:cs="Verdana"/>
            <w:b/>
            <w:bCs/>
            <w:color w:val="CB0000"/>
            <w:spacing w:val="-35"/>
            <w:sz w:val="24"/>
            <w:szCs w:val="24"/>
          </w:rPr>
          <w:delText xml:space="preserve"> </w:delText>
        </w:r>
        <w:r w:rsidRPr="005249B8" w:rsidDel="00F071CB">
          <w:rPr>
            <w:rFonts w:ascii="Verdana" w:hAnsi="Verdana" w:cs="Verdana"/>
            <w:b/>
            <w:bCs/>
            <w:color w:val="CB0000"/>
            <w:w w:val="99"/>
            <w:sz w:val="24"/>
            <w:szCs w:val="24"/>
          </w:rPr>
          <w:delText>manual:</w:delText>
        </w:r>
      </w:del>
    </w:p>
    <w:p w:rsidR="007E3981" w:rsidRPr="005249B8" w:rsidDel="00F071CB" w:rsidRDefault="007E3981">
      <w:pPr>
        <w:rPr>
          <w:del w:id="1253" w:author="Anonymous" w:date="2013-07-09T17:23:00Z"/>
          <w:rFonts w:ascii="Verdana" w:hAnsi="Verdana" w:cs="Verdana"/>
          <w:color w:val="000000"/>
          <w:sz w:val="24"/>
          <w:szCs w:val="24"/>
        </w:rPr>
        <w:pPrChange w:id="1254" w:author="Anonymous" w:date="2013-07-09T17:23:00Z">
          <w:pPr>
            <w:widowControl w:val="0"/>
            <w:autoSpaceDE w:val="0"/>
            <w:autoSpaceDN w:val="0"/>
            <w:adjustRightInd w:val="0"/>
            <w:spacing w:line="314" w:lineRule="exact"/>
            <w:ind w:right="128"/>
            <w:jc w:val="both"/>
          </w:pPr>
        </w:pPrChange>
      </w:pPr>
      <w:del w:id="1255" w:author="Anonymous" w:date="2013-07-09T17:23:00Z">
        <w:r w:rsidDel="00F071CB">
          <w:rPr>
            <w:rFonts w:ascii="Verdana" w:hAnsi="Verdana" w:cs="Verdana"/>
            <w:b/>
            <w:bCs/>
            <w:i/>
            <w:iCs/>
            <w:color w:val="CB0000"/>
            <w:position w:val="-2"/>
            <w:sz w:val="24"/>
            <w:szCs w:val="24"/>
          </w:rPr>
          <w:delText>Workflow</w:delText>
        </w:r>
      </w:del>
    </w:p>
    <w:bookmarkEnd w:id="1251"/>
    <w:p w:rsidR="007E3981" w:rsidRPr="005249B8" w:rsidDel="00F071CB" w:rsidRDefault="007E3981">
      <w:pPr>
        <w:rPr>
          <w:del w:id="1256" w:author="Anonymous" w:date="2013-07-09T17:23:00Z"/>
          <w:rFonts w:ascii="Verdana" w:hAnsi="Verdana" w:cs="Verdana"/>
          <w:color w:val="000000"/>
          <w:sz w:val="16"/>
          <w:szCs w:val="16"/>
        </w:rPr>
        <w:pPrChange w:id="1257" w:author="Anonymous" w:date="2013-07-09T17:23:00Z">
          <w:pPr>
            <w:widowControl w:val="0"/>
            <w:autoSpaceDE w:val="0"/>
            <w:autoSpaceDN w:val="0"/>
            <w:adjustRightInd w:val="0"/>
            <w:spacing w:before="8" w:line="180" w:lineRule="exact"/>
            <w:jc w:val="both"/>
          </w:pPr>
        </w:pPrChange>
      </w:pPr>
    </w:p>
    <w:p w:rsidR="007E3981" w:rsidDel="00F071CB" w:rsidRDefault="007E3981">
      <w:pPr>
        <w:rPr>
          <w:del w:id="1258" w:author="Anonymous" w:date="2013-07-09T17:23:00Z"/>
        </w:rPr>
      </w:pPr>
      <w:del w:id="1259" w:author="Anonymous" w:date="2013-07-09T17:23:00Z">
        <w:r w:rsidDel="00F071CB">
          <w:rPr>
            <w:rStyle w:val="Strong"/>
          </w:rPr>
          <w:delText xml:space="preserve">Content:  </w:delText>
        </w:r>
        <w:r w:rsidDel="00F071CB">
          <w:delText xml:space="preserve">| </w:delText>
        </w:r>
      </w:del>
      <w:ins w:id="1260" w:author="EOS" w:date="2011-07-03T16:18:00Z">
        <w:del w:id="1261" w:author="Anonymous" w:date="2013-07-09T17:23:00Z">
          <w:r w:rsidR="00962591" w:rsidDel="00F071CB">
            <w:fldChar w:fldCharType="begin"/>
          </w:r>
        </w:del>
      </w:ins>
      <w:ins w:id="1262" w:author="EOS" w:date="2011-08-02T16:45:00Z">
        <w:del w:id="1263" w:author="Anonymous" w:date="2013-07-09T17:23:00Z">
          <w:r w:rsidR="007E4F1C" w:rsidDel="00F071CB">
            <w:delInstrText>HYPERLINK  \l "Introduction_Workflow"</w:delInstrText>
          </w:r>
        </w:del>
      </w:ins>
      <w:del w:id="1264" w:author="Anonymous" w:date="2013-07-09T17:23:00Z">
        <w:r w:rsidDel="00F071CB">
          <w:delInstrText xml:space="preserve"> HYPERLINK \l "Understanding_the_data_Workflow" </w:delInstrText>
        </w:r>
      </w:del>
      <w:ins w:id="1265" w:author="EOS" w:date="2011-07-03T16:18:00Z">
        <w:del w:id="1266" w:author="Anonymous" w:date="2013-07-09T17:23:00Z">
          <w:r w:rsidR="00962591" w:rsidDel="00F071CB">
            <w:fldChar w:fldCharType="separate"/>
          </w:r>
        </w:del>
      </w:ins>
      <w:del w:id="1267" w:author="Anonymous" w:date="2013-07-09T17:23:00Z">
        <w:r w:rsidDel="00F071CB">
          <w:rPr>
            <w:rStyle w:val="Hyperlink"/>
          </w:rPr>
          <w:delText>Introduction</w:delText>
        </w:r>
        <w:r w:rsidRPr="001D5272" w:rsidDel="00F071CB">
          <w:rPr>
            <w:rStyle w:val="Hyperlink"/>
            <w:u w:val="none"/>
          </w:rPr>
          <w:delText xml:space="preserve"> | </w:delText>
        </w:r>
        <w:r w:rsidDel="00F071CB">
          <w:rPr>
            <w:rStyle w:val="Hyperlink"/>
          </w:rPr>
          <w:delText>Understanding the data</w:delText>
        </w:r>
      </w:del>
      <w:ins w:id="1268" w:author="EOS" w:date="2011-07-03T16:18:00Z">
        <w:del w:id="1269" w:author="Anonymous" w:date="2013-07-09T17:23:00Z">
          <w:r w:rsidR="00962591" w:rsidDel="00F071CB">
            <w:fldChar w:fldCharType="end"/>
          </w:r>
        </w:del>
      </w:ins>
      <w:del w:id="1270" w:author="Anonymous" w:date="2013-07-09T17:23:00Z">
        <w:r w:rsidDel="00F071CB">
          <w:delText xml:space="preserve">  | </w:delText>
        </w:r>
        <w:r w:rsidR="00444143" w:rsidDel="00F071CB">
          <w:fldChar w:fldCharType="begin"/>
        </w:r>
        <w:r w:rsidR="00444143" w:rsidDel="00F071CB">
          <w:delInstrText xml:space="preserve"> HYPERLINK \l "Reference_model_Workflow" </w:delInstrText>
        </w:r>
        <w:r w:rsidR="00444143" w:rsidDel="00F071CB">
          <w:fldChar w:fldCharType="separate"/>
        </w:r>
        <w:r w:rsidDel="00F071CB">
          <w:rPr>
            <w:rStyle w:val="Hyperlink"/>
          </w:rPr>
          <w:delText>Reference model</w:delText>
        </w:r>
        <w:r w:rsidR="00444143" w:rsidDel="00F071CB">
          <w:rPr>
            <w:rStyle w:val="Hyperlink"/>
          </w:rPr>
          <w:fldChar w:fldCharType="end"/>
        </w:r>
        <w:r w:rsidDel="00F071CB">
          <w:delText xml:space="preserve"> |</w:delText>
        </w:r>
      </w:del>
      <w:ins w:id="1271" w:author="EOS" w:date="2011-08-02T16:46:00Z">
        <w:del w:id="1272" w:author="Anonymous" w:date="2013-07-09T17:23:00Z">
          <w:r w:rsidR="00962591" w:rsidDel="00F071CB">
            <w:fldChar w:fldCharType="begin"/>
          </w:r>
          <w:r w:rsidR="007E4F1C" w:rsidDel="00F071CB">
            <w:delInstrText xml:space="preserve"> HYPERLINK  \l "Discretizing_Earth_Workflow" </w:delInstrText>
          </w:r>
          <w:r w:rsidR="00962591" w:rsidDel="00F071CB">
            <w:fldChar w:fldCharType="separate"/>
          </w:r>
          <w:r w:rsidR="00962591" w:rsidRPr="00962591" w:rsidDel="00F071CB">
            <w:rPr>
              <w:rStyle w:val="Hyperlink"/>
              <w:rPrChange w:id="1273" w:author="EOS" w:date="2011-08-02T16:46:00Z">
                <w:rPr>
                  <w:rStyle w:val="Hyperlink"/>
                  <w:rFonts w:ascii="Courier New" w:hAnsi="Courier New"/>
                  <w:sz w:val="20"/>
                  <w:szCs w:val="20"/>
                </w:rPr>
              </w:rPrChange>
            </w:rPr>
            <w:delText>Mesh</w:delText>
          </w:r>
          <w:r w:rsidRPr="007E4F1C" w:rsidDel="00F071CB">
            <w:rPr>
              <w:rStyle w:val="Hyperlink"/>
            </w:rPr>
            <w:delText xml:space="preserve"> design</w:delText>
          </w:r>
          <w:r w:rsidR="00962591" w:rsidDel="00F071CB">
            <w:fldChar w:fldCharType="end"/>
          </w:r>
        </w:del>
      </w:ins>
      <w:del w:id="1274" w:author="Anonymous" w:date="2013-07-09T17:23:00Z">
        <w:r w:rsidDel="00F071CB">
          <w:delText xml:space="preserve"> |</w:delText>
        </w:r>
        <w:r w:rsidR="00444143" w:rsidDel="00F071CB">
          <w:fldChar w:fldCharType="begin"/>
        </w:r>
        <w:r w:rsidR="00444143" w:rsidDel="00F071CB">
          <w:delInstrText xml:space="preserve"> HYPERLINK \l "Assigning_errors_workflow" </w:delInstrText>
        </w:r>
        <w:r w:rsidR="00444143" w:rsidDel="00F071CB">
          <w:fldChar w:fldCharType="separate"/>
        </w:r>
        <w:r w:rsidRPr="00CF4BF8" w:rsidDel="00F071CB">
          <w:rPr>
            <w:rStyle w:val="Hyperlink"/>
          </w:rPr>
          <w:delText>Assigning uncertainties</w:delText>
        </w:r>
        <w:r w:rsidR="00444143" w:rsidDel="00F071CB">
          <w:rPr>
            <w:rStyle w:val="Hyperlink"/>
          </w:rPr>
          <w:fldChar w:fldCharType="end"/>
        </w:r>
        <w:r w:rsidDel="00F071CB">
          <w:delText xml:space="preserve"> | </w:delText>
        </w:r>
        <w:r w:rsidR="00444143" w:rsidDel="00F071CB">
          <w:fldChar w:fldCharType="begin"/>
        </w:r>
        <w:r w:rsidR="00444143" w:rsidDel="00F071CB">
          <w:delInstrText xml:space="preserve"> HYPERLINK \l "Selection_model_obj_funct_workflow" </w:delInstrText>
        </w:r>
        <w:r w:rsidR="00444143" w:rsidDel="00F071CB">
          <w:fldChar w:fldCharType="separate"/>
        </w:r>
        <w:r w:rsidRPr="00821A1A" w:rsidDel="00F071CB">
          <w:rPr>
            <w:rStyle w:val="Hyperlink"/>
          </w:rPr>
          <w:delText>Model objective function</w:delText>
        </w:r>
        <w:r w:rsidR="00444143" w:rsidDel="00F071CB">
          <w:rPr>
            <w:rStyle w:val="Hyperlink"/>
          </w:rPr>
          <w:fldChar w:fldCharType="end"/>
        </w:r>
        <w:r w:rsidDel="00F071CB">
          <w:delText xml:space="preserve"> | </w:delText>
        </w:r>
        <w:r w:rsidR="00444143" w:rsidDel="00F071CB">
          <w:fldChar w:fldCharType="begin"/>
        </w:r>
        <w:r w:rsidR="00444143" w:rsidDel="00F071CB">
          <w:delInstrText xml:space="preserve"> HYPERLINK \l "Evaluation_of_results_workflow" </w:delInstrText>
        </w:r>
        <w:r w:rsidR="00444143" w:rsidDel="00F071CB">
          <w:fldChar w:fldCharType="separate"/>
        </w:r>
        <w:r w:rsidDel="00F071CB">
          <w:rPr>
            <w:rStyle w:val="Hyperlink"/>
          </w:rPr>
          <w:delText>Assessing results</w:delText>
        </w:r>
        <w:r w:rsidR="00444143" w:rsidDel="00F071CB">
          <w:rPr>
            <w:rStyle w:val="Hyperlink"/>
          </w:rPr>
          <w:fldChar w:fldCharType="end"/>
        </w:r>
        <w:r w:rsidDel="00F071CB">
          <w:delText xml:space="preserve"> | </w:delText>
        </w:r>
      </w:del>
    </w:p>
    <w:p w:rsidR="007E3981" w:rsidDel="00F071CB" w:rsidRDefault="007E3981">
      <w:pPr>
        <w:rPr>
          <w:del w:id="1275" w:author="Anonymous" w:date="2013-07-09T17:23:00Z"/>
        </w:rPr>
      </w:pPr>
    </w:p>
    <w:p w:rsidR="007E3981" w:rsidDel="00F071CB" w:rsidRDefault="007E3981">
      <w:pPr>
        <w:rPr>
          <w:del w:id="1276" w:author="Anonymous" w:date="2013-07-09T17:23:00Z"/>
        </w:rPr>
        <w:pPrChange w:id="1277" w:author="Anonymous" w:date="2013-07-09T17:23:00Z">
          <w:pPr>
            <w:pStyle w:val="Heading2"/>
          </w:pPr>
        </w:pPrChange>
      </w:pPr>
      <w:bookmarkStart w:id="1278" w:name="_Toc296000707"/>
      <w:bookmarkStart w:id="1279" w:name="_Toc296063690"/>
      <w:bookmarkStart w:id="1280" w:name="Introduction_Workflow"/>
      <w:del w:id="1281" w:author="Anonymous" w:date="2013-07-09T17:23:00Z">
        <w:r w:rsidDel="00F071CB">
          <w:delText>Introduction</w:delText>
        </w:r>
        <w:bookmarkEnd w:id="1278"/>
        <w:bookmarkEnd w:id="1279"/>
      </w:del>
    </w:p>
    <w:bookmarkEnd w:id="1280"/>
    <w:p w:rsidR="007E3981" w:rsidDel="00F071CB" w:rsidRDefault="007E3981">
      <w:pPr>
        <w:rPr>
          <w:del w:id="1282" w:author="Anonymous" w:date="2013-07-09T17:23:00Z"/>
          <w:rFonts w:ascii="Times New Roman" w:hAnsi="Times New Roman"/>
          <w:sz w:val="24"/>
          <w:szCs w:val="24"/>
        </w:rPr>
      </w:pPr>
    </w:p>
    <w:p w:rsidR="007E3981" w:rsidDel="00F071CB" w:rsidRDefault="007E3981">
      <w:pPr>
        <w:rPr>
          <w:del w:id="1283" w:author="Anonymous" w:date="2013-07-09T17:23:00Z"/>
          <w:rFonts w:ascii="Times New Roman" w:hAnsi="Times New Roman"/>
          <w:sz w:val="24"/>
          <w:szCs w:val="24"/>
        </w:rPr>
      </w:pPr>
      <w:del w:id="1284" w:author="Anonymous" w:date="2013-07-09T17:23:00Z">
        <w:r w:rsidRPr="00805579" w:rsidDel="00F071CB">
          <w:rPr>
            <w:rFonts w:ascii="Times New Roman" w:hAnsi="Times New Roman"/>
            <w:sz w:val="24"/>
            <w:szCs w:val="24"/>
          </w:rPr>
          <w:delText>This section describes the standard workflow</w:delText>
        </w:r>
        <w:r w:rsidDel="00F071CB">
          <w:rPr>
            <w:rFonts w:ascii="Times New Roman" w:hAnsi="Times New Roman"/>
            <w:sz w:val="24"/>
            <w:szCs w:val="24"/>
          </w:rPr>
          <w:delText xml:space="preserve"> for running the DCIP2D inversion. It is provided  in a form of a checklist, where elements are linked to other sections of this manual with a more detailed explanation of the concepts. </w:delText>
        </w:r>
        <w:r w:rsidR="00444143" w:rsidDel="00F071CB">
          <w:fldChar w:fldCharType="begin"/>
        </w:r>
        <w:r w:rsidR="00444143" w:rsidDel="00F071CB">
          <w:delInstrText xml:space="preserve"> HYPERLINK \l "FIG07" </w:delInstrText>
        </w:r>
        <w:r w:rsidR="00444143" w:rsidDel="00F071CB">
          <w:fldChar w:fldCharType="separate"/>
        </w:r>
        <w:r w:rsidRPr="00D63835" w:rsidDel="00F071CB">
          <w:rPr>
            <w:rStyle w:val="Hyperlink"/>
            <w:rFonts w:ascii="Times New Roman" w:hAnsi="Times New Roman"/>
            <w:sz w:val="24"/>
            <w:szCs w:val="24"/>
          </w:rPr>
          <w:delText>Figure 7</w:delText>
        </w:r>
        <w:r w:rsidR="00444143" w:rsidDel="00F071CB">
          <w:rPr>
            <w:rStyle w:val="Hyperlink"/>
            <w:rFonts w:ascii="Times New Roman" w:hAnsi="Times New Roman"/>
            <w:sz w:val="24"/>
            <w:szCs w:val="24"/>
          </w:rPr>
          <w:fldChar w:fldCharType="end"/>
        </w:r>
        <w:r w:rsidDel="00F071CB">
          <w:rPr>
            <w:rFonts w:ascii="Times New Roman" w:hAnsi="Times New Roman"/>
            <w:sz w:val="24"/>
            <w:szCs w:val="24"/>
          </w:rPr>
          <w:delText xml:space="preserve"> shows the workflow guiding the user through the steps of correctly performed inversion. Inverting data is not a one-step  process and each inversion should be carried out with an understanding of each step of the process.</w:delText>
        </w:r>
      </w:del>
    </w:p>
    <w:p w:rsidR="007E3981" w:rsidDel="00F071CB" w:rsidRDefault="007E3981">
      <w:pPr>
        <w:rPr>
          <w:del w:id="1285" w:author="Anonymous" w:date="2013-07-09T17:23:00Z"/>
          <w:rFonts w:ascii="Times New Roman" w:hAnsi="Times New Roman"/>
          <w:sz w:val="24"/>
          <w:szCs w:val="24"/>
        </w:rPr>
      </w:pPr>
    </w:p>
    <w:p w:rsidR="007E3981" w:rsidDel="00F071CB" w:rsidRDefault="00E1549D">
      <w:pPr>
        <w:rPr>
          <w:del w:id="1286" w:author="Anonymous" w:date="2013-07-09T17:23:00Z"/>
          <w:rFonts w:ascii="Times New Roman" w:hAnsi="Times New Roman"/>
          <w:sz w:val="24"/>
          <w:szCs w:val="24"/>
        </w:rPr>
        <w:pPrChange w:id="1287" w:author="Anonymous" w:date="2013-07-09T17:23:00Z">
          <w:pPr>
            <w:jc w:val="center"/>
          </w:pPr>
        </w:pPrChange>
      </w:pPr>
      <w:del w:id="1288" w:author="Anonymous" w:date="2013-07-09T17:23:00Z">
        <w:r w:rsidDel="00F071CB">
          <w:rPr>
            <w:rFonts w:ascii="Times New Roman" w:hAnsi="Times New Roman"/>
            <w:noProof/>
            <w:sz w:val="24"/>
            <w:szCs w:val="24"/>
            <w:lang w:val="en-CA" w:eastAsia="en-CA"/>
            <w:rPrChange w:id="1289" w:author="Unknown">
              <w:rPr>
                <w:noProof/>
                <w:lang w:val="en-CA" w:eastAsia="en-CA"/>
              </w:rPr>
            </w:rPrChange>
          </w:rPr>
          <w:drawing>
            <wp:inline distT="0" distB="0" distL="0" distR="0" wp14:anchorId="40AAB3C5" wp14:editId="6FBF6CEC">
              <wp:extent cx="3581400" cy="5334000"/>
              <wp:effectExtent l="0" t="0" r="0" b="0"/>
              <wp:docPr id="15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81400" cy="5334000"/>
                      </a:xfrm>
                      <a:prstGeom prst="rect">
                        <a:avLst/>
                      </a:prstGeom>
                      <a:noFill/>
                      <a:ln>
                        <a:noFill/>
                      </a:ln>
                    </pic:spPr>
                  </pic:pic>
                </a:graphicData>
              </a:graphic>
            </wp:inline>
          </w:drawing>
        </w:r>
      </w:del>
    </w:p>
    <w:p w:rsidR="007E3981" w:rsidDel="00F071CB" w:rsidRDefault="007E3981">
      <w:pPr>
        <w:rPr>
          <w:del w:id="1290" w:author="Anonymous" w:date="2013-07-09T17:23:00Z"/>
          <w:rFonts w:ascii="Times New Roman" w:hAnsi="Times New Roman"/>
          <w:sz w:val="24"/>
          <w:szCs w:val="24"/>
        </w:rPr>
        <w:pPrChange w:id="1291" w:author="Anonymous" w:date="2013-07-09T17:23:00Z">
          <w:pPr>
            <w:jc w:val="center"/>
          </w:pPr>
        </w:pPrChange>
      </w:pPr>
    </w:p>
    <w:p w:rsidR="007E3981" w:rsidDel="00F071CB" w:rsidRDefault="00962591">
      <w:pPr>
        <w:rPr>
          <w:del w:id="1292" w:author="Anonymous" w:date="2013-07-09T17:23:00Z"/>
          <w:rFonts w:ascii="Times New Roman" w:hAnsi="Times New Roman"/>
          <w:sz w:val="24"/>
        </w:rPr>
        <w:pPrChange w:id="1293" w:author="Anonymous" w:date="2013-07-09T17:23:00Z">
          <w:pPr>
            <w:pStyle w:val="Figurestyle"/>
          </w:pPr>
        </w:pPrChange>
      </w:pPr>
      <w:bookmarkStart w:id="1294" w:name="FIG07"/>
      <w:del w:id="1295" w:author="Anonymous" w:date="2013-07-09T17:23:00Z">
        <w:r w:rsidRPr="00962591" w:rsidDel="00F071CB">
          <w:rPr>
            <w:rStyle w:val="FigurestyleChar"/>
            <w:sz w:val="22"/>
            <w:rPrChange w:id="1296" w:author="EOS" w:date="2011-06-16T16:10:00Z">
              <w:rPr>
                <w:rStyle w:val="FigurestyleChar"/>
                <w:rFonts w:ascii="Times New Roman" w:hAnsi="Times New Roman"/>
                <w:b/>
                <w:color w:val="0000FF"/>
                <w:u w:val="single"/>
              </w:rPr>
            </w:rPrChange>
          </w:rPr>
          <w:delText>Figure 7</w:delText>
        </w:r>
        <w:bookmarkEnd w:id="1294"/>
        <w:r w:rsidRPr="00962591" w:rsidDel="00F071CB">
          <w:rPr>
            <w:rStyle w:val="FigurestyleChar"/>
            <w:sz w:val="22"/>
            <w:rPrChange w:id="1297" w:author="EOS" w:date="2011-06-16T16:10:00Z">
              <w:rPr>
                <w:rStyle w:val="FigurestyleChar"/>
                <w:rFonts w:ascii="Times New Roman" w:hAnsi="Times New Roman"/>
                <w:b/>
                <w:color w:val="0000FF"/>
                <w:u w:val="single"/>
              </w:rPr>
            </w:rPrChange>
          </w:rPr>
          <w:delText xml:space="preserve">. </w:delText>
        </w:r>
      </w:del>
      <w:ins w:id="1298" w:author="EOS" w:date="2011-06-16T15:47:00Z">
        <w:del w:id="1299" w:author="Anonymous" w:date="2013-07-09T17:23:00Z">
          <w:r w:rsidRPr="00962591" w:rsidDel="00F071CB">
            <w:rPr>
              <w:rStyle w:val="FigurestyleChar"/>
              <w:sz w:val="22"/>
              <w:rPrChange w:id="1300" w:author="EOS" w:date="2011-06-16T16:10:00Z">
                <w:rPr>
                  <w:rStyle w:val="FigurestyleChar"/>
                  <w:color w:val="0000FF"/>
                  <w:sz w:val="22"/>
                  <w:u w:val="single"/>
                </w:rPr>
              </w:rPrChange>
            </w:rPr>
            <w:delText xml:space="preserve">Figure </w:delText>
          </w:r>
          <w:r w:rsidRPr="006C6DDD" w:rsidDel="00F071CB">
            <w:rPr>
              <w:rStyle w:val="FigurestyleChar"/>
              <w:sz w:val="22"/>
            </w:rPr>
            <w:fldChar w:fldCharType="begin"/>
          </w:r>
          <w:r w:rsidRPr="00962591" w:rsidDel="00F071CB">
            <w:rPr>
              <w:rStyle w:val="FigurestyleChar"/>
              <w:sz w:val="22"/>
              <w:rPrChange w:id="1301" w:author="EOS" w:date="2011-06-16T16:10:00Z">
                <w:rPr>
                  <w:rStyle w:val="FigurestyleChar"/>
                  <w:color w:val="0000FF"/>
                  <w:sz w:val="22"/>
                  <w:u w:val="single"/>
                </w:rPr>
              </w:rPrChange>
            </w:rPr>
            <w:delInstrText xml:space="preserve"> SEQ Figure </w:delInstrText>
          </w:r>
          <w:r w:rsidR="007E3981" w:rsidRPr="00E66FE7" w:rsidDel="00F071CB">
            <w:rPr>
              <w:rStyle w:val="FigurestyleChar"/>
              <w:sz w:val="22"/>
            </w:rPr>
            <w:delInstrText>\</w:delInstrText>
          </w:r>
          <w:r w:rsidRPr="00962591" w:rsidDel="00F071CB">
            <w:rPr>
              <w:rStyle w:val="FigurestyleChar"/>
              <w:sz w:val="22"/>
              <w:rPrChange w:id="1302" w:author="EOS" w:date="2011-06-16T16:10:00Z">
                <w:rPr>
                  <w:rStyle w:val="FigurestyleChar"/>
                  <w:color w:val="0000FF"/>
                  <w:sz w:val="22"/>
                  <w:u w:val="single"/>
                </w:rPr>
              </w:rPrChange>
            </w:rPr>
            <w:delInstrText xml:space="preserve">* ARABIC </w:delInstrText>
          </w:r>
          <w:r w:rsidRPr="006C6DDD" w:rsidDel="00F071CB">
            <w:rPr>
              <w:rStyle w:val="FigurestyleChar"/>
              <w:sz w:val="22"/>
              <w:rPrChange w:id="1303" w:author="EOS" w:date="2011-06-16T16:10:00Z">
                <w:rPr>
                  <w:rStyle w:val="FigurestyleChar"/>
                  <w:sz w:val="22"/>
                </w:rPr>
              </w:rPrChange>
            </w:rPr>
            <w:fldChar w:fldCharType="separate"/>
          </w:r>
        </w:del>
      </w:ins>
      <w:ins w:id="1304" w:author="EOS" w:date="2011-09-07T12:31:00Z">
        <w:del w:id="1305" w:author="Anonymous" w:date="2013-07-09T17:23:00Z">
          <w:r w:rsidR="00F26A78" w:rsidDel="00F071CB">
            <w:rPr>
              <w:rStyle w:val="FigurestyleChar"/>
              <w:noProof/>
              <w:sz w:val="22"/>
            </w:rPr>
            <w:delText>7</w:delText>
          </w:r>
        </w:del>
      </w:ins>
      <w:ins w:id="1306" w:author="EOS" w:date="2011-06-16T15:47:00Z">
        <w:del w:id="1307" w:author="Anonymous" w:date="2013-07-09T17:23:00Z">
          <w:r w:rsidRPr="006C6DDD" w:rsidDel="00F071CB">
            <w:rPr>
              <w:rStyle w:val="FigurestyleChar"/>
              <w:sz w:val="22"/>
            </w:rPr>
            <w:fldChar w:fldCharType="end"/>
          </w:r>
          <w:r w:rsidR="007E3981" w:rsidDel="00F071CB">
            <w:delText xml:space="preserve">. </w:delText>
          </w:r>
        </w:del>
      </w:ins>
      <w:del w:id="1308" w:author="Anonymous" w:date="2013-07-09T17:23:00Z">
        <w:r w:rsidRPr="00962591" w:rsidDel="00F071CB">
          <w:rPr>
            <w:rStyle w:val="FigurestyleChar"/>
            <w:sz w:val="22"/>
            <w:rPrChange w:id="1309" w:author="EOS" w:date="2011-06-16T16:10:00Z">
              <w:rPr>
                <w:rStyle w:val="FigurestyleChar"/>
                <w:rFonts w:ascii="Times New Roman" w:hAnsi="Times New Roman"/>
                <w:color w:val="0000FF"/>
                <w:u w:val="single"/>
              </w:rPr>
            </w:rPrChange>
          </w:rPr>
          <w:delText>Inversion workflow chart</w:delText>
        </w:r>
        <w:r w:rsidR="007E3981" w:rsidDel="00F071CB">
          <w:rPr>
            <w:rFonts w:ascii="Times New Roman" w:hAnsi="Times New Roman"/>
            <w:sz w:val="24"/>
          </w:rPr>
          <w:delText>.</w:delText>
        </w:r>
      </w:del>
    </w:p>
    <w:p w:rsidR="007E3981" w:rsidDel="00F071CB" w:rsidRDefault="007E3981">
      <w:pPr>
        <w:rPr>
          <w:del w:id="1310" w:author="Anonymous" w:date="2013-07-09T17:23:00Z"/>
        </w:rPr>
        <w:pPrChange w:id="1311" w:author="Anonymous" w:date="2013-07-09T17:23:00Z">
          <w:pPr>
            <w:pStyle w:val="Heading2"/>
          </w:pPr>
        </w:pPrChange>
      </w:pPr>
      <w:bookmarkStart w:id="1312" w:name="_Toc296000708"/>
      <w:bookmarkStart w:id="1313" w:name="Understanding_the_data_Workflow"/>
      <w:del w:id="1314" w:author="Anonymous" w:date="2013-07-09T17:23:00Z">
        <w:r w:rsidDel="00F071CB">
          <w:delText>Understanding the data</w:delText>
        </w:r>
        <w:bookmarkEnd w:id="1312"/>
      </w:del>
    </w:p>
    <w:bookmarkEnd w:id="1313"/>
    <w:p w:rsidR="007E3981" w:rsidDel="00F071CB" w:rsidRDefault="007E3981">
      <w:pPr>
        <w:rPr>
          <w:ins w:id="1315" w:author="EOS" w:date="2011-06-16T15:47:00Z"/>
          <w:del w:id="1316" w:author="Anonymous" w:date="2013-07-09T17:23:00Z"/>
          <w:rFonts w:ascii="Times New Roman" w:hAnsi="Times New Roman"/>
          <w:sz w:val="24"/>
          <w:szCs w:val="24"/>
        </w:rPr>
      </w:pPr>
    </w:p>
    <w:p w:rsidR="007E3981" w:rsidDel="00F071CB" w:rsidRDefault="007E3981">
      <w:pPr>
        <w:rPr>
          <w:del w:id="1317" w:author="Anonymous" w:date="2013-07-09T17:23:00Z"/>
        </w:rPr>
        <w:pPrChange w:id="1318" w:author="Anonymous" w:date="2013-07-09T17:23:00Z">
          <w:pPr>
            <w:pStyle w:val="Heading2"/>
          </w:pPr>
        </w:pPrChange>
      </w:pPr>
      <w:bookmarkStart w:id="1319" w:name="_Toc296063691"/>
      <w:ins w:id="1320" w:author="EOS" w:date="2011-06-16T15:47:00Z">
        <w:del w:id="1321" w:author="Anonymous" w:date="2013-07-09T17:23:00Z">
          <w:r w:rsidDel="00F071CB">
            <w:delText>Understanding the data</w:delText>
          </w:r>
        </w:del>
      </w:ins>
      <w:bookmarkEnd w:id="1319"/>
    </w:p>
    <w:p w:rsidR="007E3981" w:rsidRPr="00822720" w:rsidDel="00F071CB" w:rsidRDefault="007E3981">
      <w:pPr>
        <w:rPr>
          <w:del w:id="1322" w:author="Anonymous" w:date="2013-07-09T17:23:00Z"/>
          <w:rFonts w:ascii="Times New Roman" w:hAnsi="Times New Roman"/>
          <w:sz w:val="24"/>
          <w:szCs w:val="24"/>
        </w:rPr>
      </w:pPr>
    </w:p>
    <w:p w:rsidR="007E3981" w:rsidDel="00F071CB" w:rsidRDefault="007E3981">
      <w:pPr>
        <w:rPr>
          <w:del w:id="1323" w:author="Anonymous" w:date="2013-07-09T17:23:00Z"/>
          <w:rFonts w:ascii="Times New Roman" w:hAnsi="Times New Roman"/>
          <w:sz w:val="24"/>
          <w:szCs w:val="24"/>
        </w:rPr>
      </w:pPr>
      <w:del w:id="1324" w:author="Anonymous" w:date="2013-07-09T17:23:00Z">
        <w:r w:rsidRPr="00822720" w:rsidDel="00F071CB">
          <w:rPr>
            <w:rFonts w:ascii="Times New Roman" w:hAnsi="Times New Roman"/>
            <w:sz w:val="24"/>
            <w:szCs w:val="24"/>
          </w:rPr>
          <w:delText>Before inverting the data, please ensure that you have good general understanding of the resistivity/IP data.</w:delText>
        </w:r>
        <w:r w:rsidDel="00F071CB">
          <w:rPr>
            <w:rFonts w:ascii="Times New Roman" w:hAnsi="Times New Roman"/>
            <w:sz w:val="24"/>
            <w:szCs w:val="24"/>
          </w:rPr>
          <w:delText xml:space="preserve"> The following is the checklist of the questions the user should have answers for, prior to preparation of the data for the inversion</w:delText>
        </w:r>
      </w:del>
    </w:p>
    <w:p w:rsidR="007E3981" w:rsidDel="00F071CB" w:rsidRDefault="007E3981">
      <w:pPr>
        <w:rPr>
          <w:del w:id="1325" w:author="Anonymous" w:date="2013-07-09T17:23:00Z"/>
          <w:rFonts w:ascii="Times New Roman" w:hAnsi="Times New Roman"/>
          <w:sz w:val="24"/>
          <w:szCs w:val="24"/>
        </w:rPr>
      </w:pPr>
    </w:p>
    <w:p w:rsidR="007E3981" w:rsidDel="00F071CB" w:rsidRDefault="007E3981">
      <w:pPr>
        <w:rPr>
          <w:del w:id="1326" w:author="Anonymous" w:date="2013-07-09T17:23:00Z"/>
          <w:rFonts w:ascii="Times New Roman" w:hAnsi="Times New Roman"/>
          <w:sz w:val="24"/>
          <w:szCs w:val="24"/>
        </w:rPr>
        <w:pPrChange w:id="1327" w:author="Anonymous" w:date="2013-07-09T17:23:00Z">
          <w:pPr>
            <w:pStyle w:val="ListParagraph"/>
            <w:numPr>
              <w:numId w:val="8"/>
            </w:numPr>
            <w:ind w:hanging="360"/>
          </w:pPr>
        </w:pPrChange>
      </w:pPr>
      <w:del w:id="1328" w:author="Anonymous" w:date="2013-07-09T17:23:00Z">
        <w:r w:rsidRPr="00822720" w:rsidDel="00F071CB">
          <w:rPr>
            <w:rFonts w:ascii="Times New Roman" w:hAnsi="Times New Roman"/>
            <w:sz w:val="24"/>
            <w:szCs w:val="24"/>
          </w:rPr>
          <w:delText>What is the array configuration?</w:delText>
        </w:r>
      </w:del>
    </w:p>
    <w:p w:rsidR="007E3981" w:rsidDel="00F071CB" w:rsidRDefault="007E3981">
      <w:pPr>
        <w:rPr>
          <w:del w:id="1329" w:author="Anonymous" w:date="2013-07-09T17:23:00Z"/>
          <w:rFonts w:ascii="Times New Roman" w:hAnsi="Times New Roman"/>
          <w:sz w:val="24"/>
          <w:szCs w:val="24"/>
        </w:rPr>
        <w:pPrChange w:id="1330" w:author="Anonymous" w:date="2013-07-09T17:23:00Z">
          <w:pPr>
            <w:pStyle w:val="ListParagraph"/>
            <w:numPr>
              <w:numId w:val="8"/>
            </w:numPr>
            <w:ind w:hanging="360"/>
          </w:pPr>
        </w:pPrChange>
      </w:pPr>
      <w:del w:id="1331" w:author="Anonymous" w:date="2013-07-09T17:23:00Z">
        <w:r w:rsidDel="00F071CB">
          <w:rPr>
            <w:rFonts w:ascii="Times New Roman" w:hAnsi="Times New Roman"/>
            <w:sz w:val="24"/>
            <w:szCs w:val="24"/>
          </w:rPr>
          <w:delText>What are the electrode locations and spacing?</w:delText>
        </w:r>
      </w:del>
    </w:p>
    <w:p w:rsidR="007E3981" w:rsidDel="00F071CB" w:rsidRDefault="007E3981">
      <w:pPr>
        <w:rPr>
          <w:del w:id="1332" w:author="Anonymous" w:date="2013-07-09T17:23:00Z"/>
          <w:rFonts w:ascii="Times New Roman" w:hAnsi="Times New Roman"/>
          <w:sz w:val="24"/>
          <w:szCs w:val="24"/>
        </w:rPr>
        <w:pPrChange w:id="1333" w:author="Anonymous" w:date="2013-07-09T17:23:00Z">
          <w:pPr>
            <w:pStyle w:val="ListParagraph"/>
            <w:numPr>
              <w:numId w:val="8"/>
            </w:numPr>
            <w:ind w:hanging="360"/>
          </w:pPr>
        </w:pPrChange>
      </w:pPr>
      <w:del w:id="1334" w:author="Anonymous" w:date="2013-07-09T17:23:00Z">
        <w:r w:rsidDel="00F071CB">
          <w:rPr>
            <w:rFonts w:ascii="Times New Roman" w:hAnsi="Times New Roman"/>
            <w:sz w:val="24"/>
            <w:szCs w:val="24"/>
          </w:rPr>
          <w:delText>What are the units of the data?</w:delText>
        </w:r>
      </w:del>
    </w:p>
    <w:p w:rsidR="007E3981" w:rsidDel="00F071CB" w:rsidRDefault="007E3981">
      <w:pPr>
        <w:rPr>
          <w:del w:id="1335" w:author="Anonymous" w:date="2013-07-09T17:23:00Z"/>
          <w:rFonts w:ascii="Times New Roman" w:hAnsi="Times New Roman"/>
          <w:sz w:val="24"/>
          <w:szCs w:val="24"/>
        </w:rPr>
        <w:pPrChange w:id="1336" w:author="Anonymous" w:date="2013-07-09T17:23:00Z">
          <w:pPr>
            <w:pStyle w:val="ListParagraph"/>
            <w:numPr>
              <w:numId w:val="8"/>
            </w:numPr>
            <w:ind w:hanging="360"/>
          </w:pPr>
        </w:pPrChange>
      </w:pPr>
      <w:del w:id="1337" w:author="Anonymous" w:date="2013-07-09T17:23:00Z">
        <w:r w:rsidDel="00F071CB">
          <w:rPr>
            <w:rFonts w:ascii="Times New Roman" w:hAnsi="Times New Roman"/>
            <w:sz w:val="24"/>
            <w:szCs w:val="24"/>
          </w:rPr>
          <w:delText>Are the data normalized to unit current?</w:delText>
        </w:r>
      </w:del>
    </w:p>
    <w:p w:rsidR="007E3981" w:rsidDel="00F071CB" w:rsidRDefault="007E3981">
      <w:pPr>
        <w:rPr>
          <w:del w:id="1338" w:author="Anonymous" w:date="2013-07-09T17:23:00Z"/>
          <w:rFonts w:ascii="Times New Roman" w:hAnsi="Times New Roman"/>
          <w:sz w:val="24"/>
          <w:szCs w:val="24"/>
        </w:rPr>
        <w:pPrChange w:id="1339" w:author="Anonymous" w:date="2013-07-09T17:23:00Z">
          <w:pPr>
            <w:pStyle w:val="ListParagraph"/>
            <w:numPr>
              <w:numId w:val="8"/>
            </w:numPr>
            <w:ind w:hanging="360"/>
          </w:pPr>
        </w:pPrChange>
      </w:pPr>
      <w:del w:id="1340" w:author="Anonymous" w:date="2013-07-09T17:23:00Z">
        <w:r w:rsidDel="00F071CB">
          <w:rPr>
            <w:rFonts w:ascii="Times New Roman" w:hAnsi="Times New Roman"/>
            <w:sz w:val="24"/>
            <w:szCs w:val="24"/>
          </w:rPr>
          <w:delText>What is the total length of the survey line?</w:delText>
        </w:r>
      </w:del>
    </w:p>
    <w:p w:rsidR="007E3981" w:rsidRPr="00E17E80" w:rsidDel="00F071CB" w:rsidRDefault="007E3981">
      <w:pPr>
        <w:rPr>
          <w:del w:id="1341" w:author="Anonymous" w:date="2013-07-09T17:23:00Z"/>
          <w:rFonts w:ascii="Times New Roman" w:hAnsi="Times New Roman"/>
          <w:sz w:val="24"/>
          <w:szCs w:val="24"/>
        </w:rPr>
        <w:pPrChange w:id="1342" w:author="Anonymous" w:date="2013-07-09T17:23:00Z">
          <w:pPr>
            <w:pStyle w:val="ListParagraph"/>
            <w:numPr>
              <w:numId w:val="8"/>
            </w:numPr>
            <w:ind w:hanging="360"/>
          </w:pPr>
        </w:pPrChange>
      </w:pPr>
      <w:del w:id="1343" w:author="Anonymous" w:date="2013-07-09T17:23:00Z">
        <w:r w:rsidRPr="00E17E80" w:rsidDel="00F071CB">
          <w:rPr>
            <w:rFonts w:ascii="Times New Roman" w:hAnsi="Times New Roman"/>
            <w:sz w:val="24"/>
            <w:szCs w:val="24"/>
          </w:rPr>
          <w:delText xml:space="preserve">Are estimates of the noise on the data available? </w:delText>
        </w:r>
      </w:del>
    </w:p>
    <w:p w:rsidR="007E3981" w:rsidDel="00F071CB" w:rsidRDefault="007E3981">
      <w:pPr>
        <w:rPr>
          <w:del w:id="1344" w:author="Anonymous" w:date="2013-07-09T17:23:00Z"/>
        </w:rPr>
        <w:pPrChange w:id="1345" w:author="Anonymous" w:date="2013-07-09T17:23:00Z">
          <w:pPr>
            <w:pStyle w:val="ListParagraph"/>
            <w:ind w:left="360"/>
          </w:pPr>
        </w:pPrChange>
      </w:pPr>
    </w:p>
    <w:p w:rsidR="007E3981" w:rsidDel="00F071CB" w:rsidRDefault="007E3981">
      <w:pPr>
        <w:rPr>
          <w:del w:id="1346" w:author="Anonymous" w:date="2013-07-09T17:23:00Z"/>
          <w:rFonts w:ascii="Times New Roman" w:hAnsi="Times New Roman"/>
          <w:sz w:val="24"/>
          <w:szCs w:val="24"/>
        </w:rPr>
      </w:pPr>
      <w:del w:id="1347" w:author="Anonymous" w:date="2013-07-09T17:23:00Z">
        <w:r w:rsidDel="00F071CB">
          <w:rPr>
            <w:rFonts w:ascii="Times New Roman" w:hAnsi="Times New Roman"/>
            <w:sz w:val="24"/>
            <w:szCs w:val="24"/>
          </w:rPr>
          <w:delText xml:space="preserve">The inversion code assumes that the data are measured voltages due to a unit current in the transmitter.  The formats are described in </w:delText>
        </w:r>
        <w:r w:rsidR="00444143" w:rsidDel="00F071CB">
          <w:fldChar w:fldCharType="begin"/>
        </w:r>
        <w:r w:rsidR="00444143" w:rsidDel="00F071CB">
          <w:delInstrText xml:space="preserve"> HYPERLINK \l "Obs_dat_elements" </w:delInstrText>
        </w:r>
        <w:r w:rsidR="00444143" w:rsidDel="00F071CB">
          <w:fldChar w:fldCharType="separate"/>
        </w:r>
        <w:r w:rsidRPr="00EB2CB0" w:rsidDel="00F071CB">
          <w:rPr>
            <w:rStyle w:val="Hyperlink"/>
            <w:rFonts w:ascii="Times New Roman" w:hAnsi="Times New Roman"/>
            <w:sz w:val="24"/>
            <w:szCs w:val="24"/>
          </w:rPr>
          <w:delText>obs.dat</w:delText>
        </w:r>
        <w:r w:rsidR="00444143" w:rsidDel="00F071CB">
          <w:rPr>
            <w:rStyle w:val="Hyperlink"/>
            <w:rFonts w:ascii="Times New Roman" w:hAnsi="Times New Roman"/>
            <w:sz w:val="24"/>
            <w:szCs w:val="24"/>
          </w:rPr>
          <w:fldChar w:fldCharType="end"/>
        </w:r>
        <w:r w:rsidDel="00F071CB">
          <w:rPr>
            <w:rFonts w:ascii="Times New Roman" w:hAnsi="Times New Roman"/>
            <w:sz w:val="24"/>
            <w:szCs w:val="24"/>
          </w:rPr>
          <w:delText xml:space="preserve"> section. For display purposes however, the DCIP2D_data_viewer GUI provided with </w:delText>
        </w:r>
        <w:r w:rsidRPr="00F16F26" w:rsidDel="00F071CB">
          <w:rPr>
            <w:rFonts w:ascii="Times New Roman" w:hAnsi="Times New Roman"/>
            <w:sz w:val="24"/>
            <w:szCs w:val="24"/>
            <w:u w:val="single"/>
          </w:rPr>
          <w:delText>DCIP2D V5.0</w:delText>
        </w:r>
        <w:r w:rsidDel="00F071CB">
          <w:rPr>
            <w:rFonts w:ascii="Times New Roman" w:hAnsi="Times New Roman"/>
            <w:sz w:val="24"/>
            <w:szCs w:val="24"/>
          </w:rPr>
          <w:delText xml:space="preserve">  will</w:delText>
        </w:r>
      </w:del>
      <w:ins w:id="1348" w:author="EOS" w:date="2011-07-03T15:56:00Z">
        <w:del w:id="1349" w:author="Anonymous" w:date="2013-07-09T17:23:00Z">
          <w:r w:rsidRPr="00F16F26" w:rsidDel="00F071CB">
            <w:rPr>
              <w:rFonts w:ascii="Times New Roman" w:hAnsi="Times New Roman"/>
              <w:sz w:val="24"/>
              <w:szCs w:val="24"/>
              <w:u w:val="single"/>
            </w:rPr>
            <w:delText>V5.0</w:delText>
          </w:r>
          <w:r w:rsidDel="00F071CB">
            <w:rPr>
              <w:rFonts w:ascii="Times New Roman" w:hAnsi="Times New Roman"/>
              <w:sz w:val="24"/>
              <w:szCs w:val="24"/>
            </w:rPr>
            <w:delText xml:space="preserve"> will</w:delText>
          </w:r>
        </w:del>
      </w:ins>
      <w:del w:id="1350" w:author="Anonymous" w:date="2013-07-09T17:23:00Z">
        <w:r w:rsidDel="00F071CB">
          <w:rPr>
            <w:rFonts w:ascii="Times New Roman" w:hAnsi="Times New Roman"/>
            <w:sz w:val="24"/>
            <w:szCs w:val="24"/>
          </w:rPr>
          <w:delText xml:space="preserve"> plot data as apparent resistivities. </w:delText>
        </w:r>
      </w:del>
    </w:p>
    <w:p w:rsidR="007E3981" w:rsidDel="00F071CB" w:rsidRDefault="007E3981">
      <w:pPr>
        <w:rPr>
          <w:del w:id="1351" w:author="Anonymous" w:date="2013-07-09T17:23:00Z"/>
          <w:rFonts w:ascii="Times New Roman" w:hAnsi="Times New Roman"/>
          <w:sz w:val="24"/>
          <w:szCs w:val="24"/>
        </w:rPr>
      </w:pPr>
    </w:p>
    <w:p w:rsidR="007E3981" w:rsidDel="00F071CB" w:rsidRDefault="007E3981">
      <w:pPr>
        <w:rPr>
          <w:del w:id="1352" w:author="Anonymous" w:date="2013-07-09T17:23:00Z"/>
        </w:rPr>
        <w:pPrChange w:id="1353" w:author="Anonymous" w:date="2013-07-09T17:23:00Z">
          <w:pPr>
            <w:pStyle w:val="Heading2"/>
          </w:pPr>
        </w:pPrChange>
      </w:pPr>
      <w:bookmarkStart w:id="1354" w:name="_Toc296000709"/>
      <w:bookmarkStart w:id="1355" w:name="_Toc296063692"/>
      <w:bookmarkStart w:id="1356" w:name="Reference_model_Workflow"/>
      <w:del w:id="1357" w:author="Anonymous" w:date="2013-07-09T17:23:00Z">
        <w:r w:rsidDel="00F071CB">
          <w:delText>Accumulating a priori information;  building a reference model</w:delText>
        </w:r>
        <w:bookmarkEnd w:id="1354"/>
        <w:bookmarkEnd w:id="1355"/>
      </w:del>
    </w:p>
    <w:bookmarkEnd w:id="1356"/>
    <w:p w:rsidR="007E3981" w:rsidDel="00F071CB" w:rsidRDefault="007E3981">
      <w:pPr>
        <w:rPr>
          <w:del w:id="1358" w:author="Anonymous" w:date="2013-07-09T17:23:00Z"/>
          <w:rFonts w:ascii="Times New Roman" w:hAnsi="Times New Roman"/>
          <w:sz w:val="24"/>
          <w:szCs w:val="24"/>
        </w:rPr>
      </w:pPr>
    </w:p>
    <w:p w:rsidR="007E3981" w:rsidDel="00F071CB" w:rsidRDefault="007E3981">
      <w:pPr>
        <w:rPr>
          <w:del w:id="1359" w:author="Anonymous" w:date="2013-07-09T17:23:00Z"/>
          <w:rFonts w:ascii="Times New Roman" w:hAnsi="Times New Roman"/>
          <w:sz w:val="24"/>
          <w:szCs w:val="24"/>
        </w:rPr>
      </w:pPr>
      <w:del w:id="1360" w:author="Anonymous" w:date="2013-07-09T17:23:00Z">
        <w:r w:rsidDel="00F071CB">
          <w:rPr>
            <w:rFonts w:ascii="Times New Roman" w:hAnsi="Times New Roman"/>
            <w:sz w:val="24"/>
            <w:szCs w:val="24"/>
          </w:rPr>
          <w:delText>A-priori information includes field geology, drill data, borehole measurements and also an “educated guess” about the physical property values and anticipated structures for a particular survey. The goal is to include as much of this information as possible into the final inversion and Version 5.0 has much flexibility to do this. To be useful, all a priori information needs to be connected directly with the physical property in question. Some examples of information that can be included are:</w:delText>
        </w:r>
      </w:del>
    </w:p>
    <w:p w:rsidR="007E3981" w:rsidDel="00F071CB" w:rsidRDefault="007E3981">
      <w:pPr>
        <w:rPr>
          <w:del w:id="1361" w:author="Anonymous" w:date="2013-07-09T17:23:00Z"/>
          <w:rFonts w:ascii="Times New Roman" w:hAnsi="Times New Roman"/>
          <w:sz w:val="24"/>
          <w:szCs w:val="24"/>
        </w:rPr>
      </w:pPr>
    </w:p>
    <w:p w:rsidR="007E3981" w:rsidDel="00F071CB" w:rsidRDefault="007E3981">
      <w:pPr>
        <w:rPr>
          <w:del w:id="1362" w:author="Anonymous" w:date="2013-07-09T17:23:00Z"/>
          <w:rFonts w:ascii="Times New Roman" w:hAnsi="Times New Roman"/>
          <w:sz w:val="24"/>
          <w:szCs w:val="24"/>
        </w:rPr>
        <w:pPrChange w:id="1363" w:author="Anonymous" w:date="2013-07-09T17:23:00Z">
          <w:pPr>
            <w:numPr>
              <w:numId w:val="13"/>
            </w:numPr>
            <w:tabs>
              <w:tab w:val="num" w:pos="720"/>
            </w:tabs>
            <w:ind w:left="720" w:hanging="360"/>
          </w:pPr>
        </w:pPrChange>
      </w:pPr>
      <w:del w:id="1364" w:author="Anonymous" w:date="2013-07-09T17:23:00Z">
        <w:r w:rsidDel="00F071CB">
          <w:rPr>
            <w:rFonts w:ascii="Times New Roman" w:hAnsi="Times New Roman"/>
            <w:sz w:val="24"/>
            <w:szCs w:val="24"/>
          </w:rPr>
          <w:delText>A listing of the different rock units and the expected range of physical property values.</w:delText>
        </w:r>
      </w:del>
    </w:p>
    <w:p w:rsidR="007E3981" w:rsidDel="00F071CB" w:rsidRDefault="007E3981">
      <w:pPr>
        <w:rPr>
          <w:del w:id="1365" w:author="Anonymous" w:date="2013-07-09T17:23:00Z"/>
          <w:rFonts w:ascii="Times New Roman" w:hAnsi="Times New Roman"/>
          <w:sz w:val="24"/>
          <w:szCs w:val="24"/>
        </w:rPr>
        <w:pPrChange w:id="1366" w:author="Anonymous" w:date="2013-07-09T17:23:00Z">
          <w:pPr>
            <w:ind w:left="360"/>
          </w:pPr>
        </w:pPrChange>
      </w:pPr>
    </w:p>
    <w:p w:rsidR="007E3981" w:rsidDel="00F071CB" w:rsidRDefault="007E3981">
      <w:pPr>
        <w:rPr>
          <w:del w:id="1367" w:author="Anonymous" w:date="2013-07-09T17:23:00Z"/>
          <w:rFonts w:ascii="Times New Roman" w:hAnsi="Times New Roman"/>
          <w:sz w:val="24"/>
          <w:szCs w:val="24"/>
        </w:rPr>
        <w:pPrChange w:id="1368" w:author="Anonymous" w:date="2013-07-09T17:23:00Z">
          <w:pPr>
            <w:numPr>
              <w:numId w:val="13"/>
            </w:numPr>
            <w:tabs>
              <w:tab w:val="num" w:pos="720"/>
            </w:tabs>
            <w:ind w:left="720" w:hanging="360"/>
          </w:pPr>
        </w:pPrChange>
      </w:pPr>
      <w:del w:id="1369" w:author="Anonymous" w:date="2013-07-09T17:23:00Z">
        <w:r w:rsidDel="00F071CB">
          <w:rPr>
            <w:rFonts w:ascii="Times New Roman" w:hAnsi="Times New Roman"/>
            <w:sz w:val="24"/>
            <w:szCs w:val="24"/>
          </w:rPr>
          <w:delText xml:space="preserve">A characteristic geologic model for the deposit. (example: typical porphyry geometry) </w:delText>
        </w:r>
      </w:del>
    </w:p>
    <w:p w:rsidR="007E3981" w:rsidDel="00F071CB" w:rsidRDefault="007E3981">
      <w:pPr>
        <w:rPr>
          <w:del w:id="1370" w:author="Anonymous" w:date="2013-07-09T17:23:00Z"/>
          <w:rFonts w:ascii="Times New Roman" w:hAnsi="Times New Roman"/>
          <w:sz w:val="24"/>
          <w:szCs w:val="24"/>
        </w:rPr>
      </w:pPr>
    </w:p>
    <w:p w:rsidR="007E3981" w:rsidDel="00F071CB" w:rsidRDefault="007E3981">
      <w:pPr>
        <w:rPr>
          <w:del w:id="1371" w:author="Anonymous" w:date="2013-07-09T17:23:00Z"/>
          <w:rFonts w:ascii="Times New Roman" w:hAnsi="Times New Roman"/>
          <w:sz w:val="24"/>
          <w:szCs w:val="24"/>
        </w:rPr>
        <w:pPrChange w:id="1372" w:author="Anonymous" w:date="2013-07-09T17:23:00Z">
          <w:pPr>
            <w:numPr>
              <w:numId w:val="13"/>
            </w:numPr>
            <w:tabs>
              <w:tab w:val="num" w:pos="720"/>
            </w:tabs>
            <w:ind w:left="720" w:hanging="360"/>
          </w:pPr>
        </w:pPrChange>
      </w:pPr>
    </w:p>
    <w:p w:rsidR="007E3981" w:rsidDel="00F071CB" w:rsidRDefault="007E3981">
      <w:pPr>
        <w:rPr>
          <w:del w:id="1373" w:author="Anonymous" w:date="2013-07-09T17:23:00Z"/>
          <w:rFonts w:ascii="Times New Roman" w:hAnsi="Times New Roman"/>
          <w:sz w:val="24"/>
          <w:szCs w:val="24"/>
        </w:rPr>
        <w:pPrChange w:id="1374" w:author="Anonymous" w:date="2013-07-09T17:23:00Z">
          <w:pPr>
            <w:numPr>
              <w:numId w:val="13"/>
            </w:numPr>
            <w:tabs>
              <w:tab w:val="num" w:pos="720"/>
            </w:tabs>
            <w:ind w:left="720" w:hanging="360"/>
          </w:pPr>
        </w:pPrChange>
      </w:pPr>
      <w:del w:id="1375" w:author="Anonymous" w:date="2013-07-09T17:23:00Z">
        <w:r w:rsidDel="00F071CB">
          <w:rPr>
            <w:rFonts w:ascii="Times New Roman" w:hAnsi="Times New Roman"/>
            <w:sz w:val="24"/>
            <w:szCs w:val="24"/>
          </w:rPr>
          <w:delText>Physical property reference model. The reference model can be defined by a single value or it can be more complicated. A-priori knowledge of geology and/or anomaly structure, and associated physical property values, should be incorporated into the reference model.</w:delText>
        </w:r>
      </w:del>
    </w:p>
    <w:p w:rsidR="007E3981" w:rsidDel="00F071CB" w:rsidRDefault="007E3981">
      <w:pPr>
        <w:rPr>
          <w:del w:id="1376" w:author="Anonymous" w:date="2013-07-09T17:23:00Z"/>
          <w:rFonts w:ascii="Times New Roman" w:hAnsi="Times New Roman"/>
          <w:sz w:val="24"/>
          <w:szCs w:val="24"/>
        </w:rPr>
        <w:pPrChange w:id="1377" w:author="Anonymous" w:date="2013-07-09T17:23:00Z">
          <w:pPr>
            <w:ind w:left="360"/>
          </w:pPr>
        </w:pPrChange>
      </w:pPr>
    </w:p>
    <w:p w:rsidR="007E3981" w:rsidDel="00F071CB" w:rsidRDefault="007E3981">
      <w:pPr>
        <w:rPr>
          <w:del w:id="1378" w:author="Anonymous" w:date="2013-07-09T17:23:00Z"/>
          <w:rFonts w:ascii="Times New Roman" w:hAnsi="Times New Roman"/>
          <w:sz w:val="24"/>
          <w:szCs w:val="24"/>
        </w:rPr>
        <w:pPrChange w:id="1379" w:author="Anonymous" w:date="2013-07-09T17:23:00Z">
          <w:pPr>
            <w:numPr>
              <w:numId w:val="13"/>
            </w:numPr>
            <w:tabs>
              <w:tab w:val="num" w:pos="720"/>
            </w:tabs>
            <w:ind w:left="720" w:hanging="360"/>
          </w:pPr>
        </w:pPrChange>
      </w:pPr>
      <w:del w:id="1380" w:author="Anonymous" w:date="2013-07-09T17:23:00Z">
        <w:r w:rsidDel="00F071CB">
          <w:rPr>
            <w:rFonts w:ascii="Times New Roman" w:hAnsi="Times New Roman"/>
            <w:sz w:val="24"/>
            <w:szCs w:val="24"/>
          </w:rPr>
          <w:delText xml:space="preserve">In addition to the reference model it is important to have a sense of its validity. If portions of the reference model arose from point measurements (surface or borehole) then high confidence might exist close to the measurement locations but uncertainty likely increases away from there. If the reference model has a contact zone, then knowledge about the uncertainty in its location is also sought. Thus, in the end, the goal is to have a reference model and also as much knowledge as possible about the data support that generated that model, what is known and what interpolation or hypothesis.  </w:delText>
        </w:r>
      </w:del>
    </w:p>
    <w:p w:rsidR="007E3981" w:rsidDel="00F071CB" w:rsidRDefault="007E3981">
      <w:pPr>
        <w:rPr>
          <w:del w:id="1381" w:author="Anonymous" w:date="2013-07-09T17:23:00Z"/>
          <w:rFonts w:ascii="Times New Roman" w:hAnsi="Times New Roman"/>
          <w:sz w:val="24"/>
          <w:szCs w:val="24"/>
        </w:rPr>
      </w:pPr>
    </w:p>
    <w:p w:rsidR="007E3981" w:rsidRPr="00822720" w:rsidDel="00F071CB" w:rsidRDefault="007E3981">
      <w:pPr>
        <w:rPr>
          <w:del w:id="1382" w:author="Anonymous" w:date="2013-07-09T17:23:00Z"/>
          <w:rFonts w:ascii="Times New Roman" w:hAnsi="Times New Roman"/>
          <w:sz w:val="24"/>
          <w:szCs w:val="24"/>
        </w:rPr>
      </w:pPr>
      <w:del w:id="1383" w:author="Anonymous" w:date="2013-07-09T17:23:00Z">
        <w:r w:rsidDel="00F071CB">
          <w:rPr>
            <w:rFonts w:ascii="Times New Roman" w:hAnsi="Times New Roman"/>
            <w:sz w:val="24"/>
            <w:szCs w:val="24"/>
          </w:rPr>
          <w:delText xml:space="preserve">The above information can be input into the inversion in various ways. The combination of reference models, choice of objective functions to make structures more blocky or smooth, localized weightings for each term in the model objective function, bound constraints on the physical properties, and the use of active and inactive cells allows the user much flexibility to obtain a solution that is compatible with the data and his knowledge about the deposit. This will be addressed further for the workflow item concerned with selecting the model objective function and constraints. </w:delText>
        </w:r>
      </w:del>
    </w:p>
    <w:p w:rsidR="007E3981" w:rsidDel="00F071CB" w:rsidRDefault="007E3981">
      <w:pPr>
        <w:rPr>
          <w:ins w:id="1384" w:author="EOS" w:date="2011-07-03T15:56:00Z"/>
          <w:del w:id="1385" w:author="Anonymous" w:date="2013-07-09T17:23:00Z"/>
          <w:rStyle w:val="IntenseEmphasis"/>
          <w:rFonts w:ascii="Cambria" w:hAnsi="Cambria"/>
          <w:i w:val="0"/>
          <w:sz w:val="26"/>
          <w:szCs w:val="26"/>
        </w:rPr>
        <w:pPrChange w:id="1386" w:author="Anonymous" w:date="2013-07-09T17:23:00Z">
          <w:pPr>
            <w:spacing w:before="100" w:beforeAutospacing="1" w:after="100" w:afterAutospacing="1"/>
          </w:pPr>
        </w:pPrChange>
      </w:pPr>
      <w:bookmarkStart w:id="1387" w:name="_Discretizing_the_Earth"/>
      <w:bookmarkStart w:id="1388" w:name="Discretizing_Earth_Workflow"/>
      <w:bookmarkEnd w:id="1387"/>
    </w:p>
    <w:p w:rsidR="007E3981" w:rsidRPr="007E3981" w:rsidDel="00F071CB" w:rsidRDefault="007E3981">
      <w:pPr>
        <w:rPr>
          <w:del w:id="1389" w:author="Anonymous" w:date="2013-07-09T17:23:00Z"/>
          <w:rStyle w:val="IntenseEmphasis"/>
          <w:rFonts w:ascii="Cambria" w:hAnsi="Cambria"/>
          <w:i w:val="0"/>
          <w:rPrChange w:id="1390" w:author="Unknown">
            <w:rPr>
              <w:del w:id="1391" w:author="Anonymous" w:date="2013-07-09T17:23:00Z"/>
              <w:rStyle w:val="IntenseEmphasis"/>
              <w:rFonts w:ascii="Cambria" w:hAnsi="Cambria"/>
              <w:i w:val="0"/>
              <w:sz w:val="26"/>
            </w:rPr>
          </w:rPrChange>
        </w:rPr>
        <w:pPrChange w:id="1392" w:author="Anonymous" w:date="2013-07-09T17:23:00Z">
          <w:pPr>
            <w:spacing w:before="100" w:beforeAutospacing="1" w:after="100" w:afterAutospacing="1"/>
          </w:pPr>
        </w:pPrChange>
      </w:pPr>
      <w:del w:id="1393" w:author="Anonymous" w:date="2013-07-09T17:23:00Z">
        <w:r w:rsidRPr="00E66FE7" w:rsidDel="00F071CB">
          <w:rPr>
            <w:rStyle w:val="IntenseEmphasis"/>
            <w:rFonts w:ascii="Cambria" w:hAnsi="Cambria"/>
            <w:i w:val="0"/>
            <w:sz w:val="26"/>
            <w:szCs w:val="26"/>
          </w:rPr>
          <w:br w:type="page"/>
        </w:r>
      </w:del>
    </w:p>
    <w:p w:rsidR="007E3981" w:rsidRPr="007E3981" w:rsidDel="00F071CB" w:rsidRDefault="00962591">
      <w:pPr>
        <w:rPr>
          <w:ins w:id="1394" w:author="EOS" w:date="2011-06-14T16:22:00Z"/>
          <w:del w:id="1395" w:author="Anonymous" w:date="2013-07-09T17:23:00Z"/>
          <w:rStyle w:val="IntenseEmphasis"/>
          <w:rFonts w:ascii="Cambria" w:hAnsi="Cambria"/>
          <w:i w:val="0"/>
          <w:sz w:val="26"/>
          <w:szCs w:val="26"/>
          <w:rPrChange w:id="1396" w:author="Unknown">
            <w:rPr>
              <w:ins w:id="1397" w:author="EOS" w:date="2011-06-14T16:22:00Z"/>
              <w:del w:id="1398" w:author="Anonymous" w:date="2013-07-09T17:23:00Z"/>
              <w:rStyle w:val="IntenseEmphasis"/>
              <w:b w:val="0"/>
              <w:i w:val="0"/>
              <w:color w:val="auto"/>
              <w:szCs w:val="26"/>
            </w:rPr>
          </w:rPrChange>
        </w:rPr>
        <w:pPrChange w:id="1399" w:author="Anonymous" w:date="2013-07-09T17:23:00Z">
          <w:pPr>
            <w:spacing w:before="100" w:beforeAutospacing="1" w:after="100" w:afterAutospacing="1"/>
          </w:pPr>
        </w:pPrChange>
      </w:pPr>
      <w:ins w:id="1400" w:author="EOS" w:date="2011-06-14T16:22:00Z">
        <w:del w:id="1401" w:author="Anonymous" w:date="2013-07-09T17:23:00Z">
          <w:r w:rsidRPr="00962591" w:rsidDel="00F071CB">
            <w:rPr>
              <w:rStyle w:val="IntenseEmphasis"/>
              <w:rFonts w:ascii="Cambria" w:hAnsi="Cambria"/>
              <w:i w:val="0"/>
              <w:sz w:val="26"/>
              <w:szCs w:val="26"/>
              <w:rPrChange w:id="1402" w:author="EOS" w:date="2011-06-14T16:22:00Z">
                <w:rPr>
                  <w:rStyle w:val="IntenseEmphasis"/>
                  <w:rFonts w:ascii="Courier New" w:hAnsi="Courier New"/>
                  <w:b w:val="0"/>
                  <w:i w:val="0"/>
                  <w:color w:val="0000FF"/>
                  <w:sz w:val="20"/>
                  <w:szCs w:val="26"/>
                  <w:u w:val="single"/>
                </w:rPr>
              </w:rPrChange>
            </w:rPr>
            <w:delText>Discretizing the Earth</w:delText>
          </w:r>
        </w:del>
      </w:ins>
    </w:p>
    <w:p w:rsidR="007E3981" w:rsidDel="00F071CB" w:rsidRDefault="007E3981">
      <w:pPr>
        <w:rPr>
          <w:del w:id="1403" w:author="Anonymous" w:date="2013-07-09T17:23:00Z"/>
        </w:rPr>
        <w:pPrChange w:id="1404" w:author="Anonymous" w:date="2013-07-09T17:23:00Z">
          <w:pPr>
            <w:spacing w:before="100" w:beforeAutospacing="1" w:after="100" w:afterAutospacing="1"/>
          </w:pPr>
        </w:pPrChange>
      </w:pPr>
      <w:del w:id="1405" w:author="Anonymous" w:date="2013-07-09T17:23:00Z">
        <w:r w:rsidDel="00F071CB">
          <w:delText>Discretizing the Earth</w:delText>
        </w:r>
      </w:del>
    </w:p>
    <w:bookmarkEnd w:id="1388"/>
    <w:p w:rsidR="007E3981" w:rsidRPr="00F84014" w:rsidDel="00F071CB" w:rsidRDefault="007E3981">
      <w:pPr>
        <w:rPr>
          <w:del w:id="1406" w:author="Anonymous" w:date="2013-07-09T17:23:00Z"/>
          <w:rFonts w:ascii="Times New Roman" w:hAnsi="Times New Roman"/>
          <w:sz w:val="24"/>
          <w:szCs w:val="24"/>
        </w:rPr>
        <w:pPrChange w:id="1407" w:author="Anonymous" w:date="2013-07-09T17:23:00Z">
          <w:pPr>
            <w:spacing w:before="100" w:beforeAutospacing="1" w:after="100" w:afterAutospacing="1"/>
          </w:pPr>
        </w:pPrChange>
      </w:pPr>
      <w:del w:id="1408" w:author="Anonymous" w:date="2013-07-09T17:23:00Z">
        <w:r w:rsidDel="00F071CB">
          <w:rPr>
            <w:rFonts w:ascii="Times New Roman" w:hAnsi="Times New Roman"/>
            <w:sz w:val="24"/>
            <w:szCs w:val="24"/>
          </w:rPr>
          <w:delText xml:space="preserve">For the </w:delText>
        </w:r>
        <w:r w:rsidRPr="00F84014" w:rsidDel="00F071CB">
          <w:rPr>
            <w:rFonts w:ascii="Times New Roman" w:hAnsi="Times New Roman"/>
            <w:sz w:val="24"/>
            <w:szCs w:val="24"/>
          </w:rPr>
          <w:delText xml:space="preserve">2D models of the Earth </w:delText>
        </w:r>
        <w:r w:rsidDel="00F071CB">
          <w:rPr>
            <w:rFonts w:ascii="Times New Roman" w:hAnsi="Times New Roman"/>
            <w:sz w:val="24"/>
            <w:szCs w:val="24"/>
          </w:rPr>
          <w:delText xml:space="preserve">it is assumed </w:delText>
        </w:r>
        <w:r w:rsidRPr="00F84014" w:rsidDel="00F071CB">
          <w:rPr>
            <w:rFonts w:ascii="Times New Roman" w:hAnsi="Times New Roman"/>
            <w:sz w:val="24"/>
            <w:szCs w:val="24"/>
          </w:rPr>
          <w:delText xml:space="preserve">that there </w:delText>
        </w:r>
        <w:r w:rsidDel="00F071CB">
          <w:rPr>
            <w:rFonts w:ascii="Times New Roman" w:hAnsi="Times New Roman"/>
            <w:sz w:val="24"/>
            <w:szCs w:val="24"/>
          </w:rPr>
          <w:delText xml:space="preserve">is no variation of the physical property </w:delText>
        </w:r>
        <w:r w:rsidRPr="00F84014" w:rsidDel="00F071CB">
          <w:rPr>
            <w:rFonts w:ascii="Times New Roman" w:hAnsi="Times New Roman"/>
            <w:sz w:val="24"/>
            <w:szCs w:val="24"/>
          </w:rPr>
          <w:delText xml:space="preserve">perpendicular to the </w:delText>
        </w:r>
        <w:r w:rsidDel="00F071CB">
          <w:rPr>
            <w:rFonts w:ascii="Times New Roman" w:hAnsi="Times New Roman"/>
            <w:sz w:val="24"/>
            <w:szCs w:val="24"/>
          </w:rPr>
          <w:delText>line of DCIP data. The earth is represented by a cross-section and this 2D earth is</w:delText>
        </w:r>
        <w:r w:rsidRPr="00F84014" w:rsidDel="00F071CB">
          <w:rPr>
            <w:rFonts w:ascii="Times New Roman" w:hAnsi="Times New Roman"/>
            <w:sz w:val="24"/>
            <w:szCs w:val="24"/>
          </w:rPr>
          <w:delText xml:space="preserve"> discretized using rectangular cells. </w:delText>
        </w:r>
        <w:r w:rsidDel="00F071CB">
          <w:rPr>
            <w:rFonts w:ascii="Times New Roman" w:hAnsi="Times New Roman"/>
            <w:sz w:val="24"/>
            <w:szCs w:val="24"/>
          </w:rPr>
          <w:delText xml:space="preserve">Maxwell’s equations are solved using a finite volume approach and the accuracy of the solution depends upon the cell size and the total volume. </w:delText>
        </w:r>
        <w:r w:rsidRPr="00F84014" w:rsidDel="00F071CB">
          <w:rPr>
            <w:rFonts w:ascii="Times New Roman" w:hAnsi="Times New Roman"/>
            <w:sz w:val="24"/>
            <w:szCs w:val="24"/>
          </w:rPr>
          <w:delText xml:space="preserve">Smaller cells are </w:delText>
        </w:r>
        <w:r w:rsidDel="00F071CB">
          <w:rPr>
            <w:rFonts w:ascii="Times New Roman" w:hAnsi="Times New Roman"/>
            <w:sz w:val="24"/>
            <w:szCs w:val="24"/>
          </w:rPr>
          <w:delText xml:space="preserve">needed around current or potential electrode sites where the fields or sensitivities change rapidly.  The data define a primary region of investigation but the earth model must extend sufficiently far beyond that so the assumed boundary conditions are satisfied (see </w:delText>
        </w:r>
        <w:r w:rsidR="00444143" w:rsidDel="00F071CB">
          <w:fldChar w:fldCharType="begin"/>
        </w:r>
        <w:r w:rsidR="00444143" w:rsidDel="00F071CB">
          <w:delInstrText xml:space="preserve"> HYPERLINK \l "FIG2" </w:delInstrText>
        </w:r>
        <w:r w:rsidR="00444143" w:rsidDel="00F071CB">
          <w:fldChar w:fldCharType="separate"/>
        </w:r>
        <w:r w:rsidRPr="00214D52" w:rsidDel="00F071CB">
          <w:rPr>
            <w:rStyle w:val="Hyperlink"/>
            <w:rFonts w:ascii="Times New Roman" w:hAnsi="Times New Roman"/>
            <w:sz w:val="24"/>
            <w:szCs w:val="24"/>
          </w:rPr>
          <w:delText>figure 2</w:delText>
        </w:r>
        <w:r w:rsidR="00444143" w:rsidDel="00F071CB">
          <w:rPr>
            <w:rStyle w:val="Hyperlink"/>
            <w:rFonts w:ascii="Times New Roman" w:hAnsi="Times New Roman"/>
            <w:sz w:val="24"/>
            <w:szCs w:val="24"/>
          </w:rPr>
          <w:fldChar w:fldCharType="end"/>
        </w:r>
        <w:r w:rsidDel="00F071CB">
          <w:rPr>
            <w:rFonts w:ascii="Times New Roman" w:hAnsi="Times New Roman"/>
            <w:sz w:val="24"/>
            <w:szCs w:val="24"/>
          </w:rPr>
          <w:delText xml:space="preserve"> for details)</w:delText>
        </w:r>
        <w:r w:rsidRPr="00F84014" w:rsidDel="00F071CB">
          <w:rPr>
            <w:rFonts w:ascii="Times New Roman" w:hAnsi="Times New Roman"/>
            <w:sz w:val="24"/>
            <w:szCs w:val="24"/>
          </w:rPr>
          <w:delText>.</w:delText>
        </w:r>
        <w:r w:rsidDel="00F071CB">
          <w:rPr>
            <w:rFonts w:ascii="Times New Roman" w:hAnsi="Times New Roman"/>
            <w:sz w:val="24"/>
            <w:szCs w:val="24"/>
          </w:rPr>
          <w:delText xml:space="preserve"> It is essential to verify the modeling mesh via forward modeling prior to inverting the data. A half-space conductivity is forward modeled and the predicted data from this forward modeling can be viewed. The apparent resistivities should not deviate by more than several percent from the half-space</w:delText>
        </w:r>
      </w:del>
      <w:ins w:id="1409" w:author="EOS" w:date="2011-06-14T16:24:00Z">
        <w:del w:id="1410" w:author="Anonymous" w:date="2013-07-09T17:23:00Z">
          <w:r w:rsidDel="00F071CB">
            <w:rPr>
              <w:rFonts w:ascii="Times New Roman" w:hAnsi="Times New Roman"/>
              <w:sz w:val="24"/>
              <w:szCs w:val="24"/>
            </w:rPr>
            <w:delText>halfspace</w:delText>
          </w:r>
        </w:del>
      </w:ins>
      <w:del w:id="1411" w:author="Anonymous" w:date="2013-07-09T17:23:00Z">
        <w:r w:rsidDel="00F071CB">
          <w:rPr>
            <w:rFonts w:ascii="Times New Roman" w:hAnsi="Times New Roman"/>
            <w:sz w:val="24"/>
            <w:szCs w:val="24"/>
          </w:rPr>
          <w:delText xml:space="preserve"> values used in the forward simulation.</w:delText>
        </w:r>
        <w:r w:rsidRPr="00F84014" w:rsidDel="00F071CB">
          <w:rPr>
            <w:rFonts w:ascii="Times New Roman" w:hAnsi="Times New Roman"/>
            <w:sz w:val="24"/>
            <w:szCs w:val="24"/>
          </w:rPr>
          <w:delText xml:space="preserve"> </w:delText>
        </w:r>
      </w:del>
    </w:p>
    <w:p w:rsidR="007E3981" w:rsidRPr="00F84014" w:rsidDel="00F071CB" w:rsidRDefault="007E3981">
      <w:pPr>
        <w:rPr>
          <w:del w:id="1412" w:author="Anonymous" w:date="2013-07-09T17:23:00Z"/>
          <w:rFonts w:ascii="Times New Roman" w:hAnsi="Times New Roman"/>
          <w:sz w:val="24"/>
          <w:szCs w:val="24"/>
        </w:rPr>
        <w:pPrChange w:id="1413" w:author="Anonymous" w:date="2013-07-09T17:23:00Z">
          <w:pPr>
            <w:spacing w:before="100" w:beforeAutospacing="1" w:after="100" w:afterAutospacing="1"/>
          </w:pPr>
        </w:pPrChange>
      </w:pPr>
      <w:del w:id="1414" w:author="Anonymous" w:date="2013-07-09T17:23:00Z">
        <w:r w:rsidRPr="00F84014" w:rsidDel="00F071CB">
          <w:rPr>
            <w:rFonts w:ascii="Times New Roman" w:hAnsi="Times New Roman"/>
            <w:sz w:val="24"/>
            <w:szCs w:val="24"/>
          </w:rPr>
          <w:delText>Topography must be approximated using rectangular cells. When a "default" mesh is used with UBC-GIF codes, the program builds a discretized 2D Earth</w:delText>
        </w:r>
        <w:r w:rsidDel="00F071CB">
          <w:rPr>
            <w:rFonts w:ascii="Times New Roman" w:hAnsi="Times New Roman"/>
            <w:sz w:val="24"/>
            <w:szCs w:val="24"/>
          </w:rPr>
          <w:delText>. The topography is thus blocky.</w:delText>
        </w:r>
      </w:del>
    </w:p>
    <w:p w:rsidR="007E3981" w:rsidDel="00F071CB" w:rsidRDefault="007E3981">
      <w:pPr>
        <w:rPr>
          <w:del w:id="1415" w:author="Anonymous" w:date="2013-07-09T17:23:00Z"/>
        </w:rPr>
        <w:pPrChange w:id="1416" w:author="Anonymous" w:date="2013-07-09T17:23:00Z">
          <w:pPr>
            <w:pStyle w:val="Heading2"/>
          </w:pPr>
        </w:pPrChange>
      </w:pPr>
      <w:bookmarkStart w:id="1417" w:name="_Toc296000710"/>
      <w:bookmarkStart w:id="1418" w:name="_Toc296063693"/>
      <w:bookmarkStart w:id="1419" w:name="Assigning_errors_workflow"/>
      <w:del w:id="1420" w:author="Anonymous" w:date="2013-07-09T17:23:00Z">
        <w:r w:rsidDel="00F071CB">
          <w:delText>Assigning uncertainties</w:delText>
        </w:r>
        <w:bookmarkEnd w:id="1417"/>
        <w:bookmarkEnd w:id="1418"/>
      </w:del>
    </w:p>
    <w:bookmarkEnd w:id="1419"/>
    <w:p w:rsidR="007E3981" w:rsidDel="00F071CB" w:rsidRDefault="007E3981">
      <w:pPr>
        <w:rPr>
          <w:del w:id="1421" w:author="Anonymous" w:date="2013-07-09T17:23:00Z"/>
          <w:rFonts w:ascii="Times New Roman" w:hAnsi="Times New Roman"/>
          <w:sz w:val="24"/>
          <w:szCs w:val="24"/>
        </w:rPr>
        <w:pPrChange w:id="1422" w:author="Anonymous" w:date="2013-07-09T17:23:00Z">
          <w:pPr>
            <w:spacing w:before="100" w:beforeAutospacing="1" w:after="100" w:afterAutospacing="1"/>
          </w:pPr>
        </w:pPrChange>
      </w:pPr>
      <w:del w:id="1423" w:author="Anonymous" w:date="2013-07-09T17:23:00Z">
        <w:r w:rsidDel="00F071CB">
          <w:rPr>
            <w:rFonts w:ascii="Times New Roman" w:hAnsi="Times New Roman"/>
            <w:sz w:val="24"/>
            <w:szCs w:val="24"/>
          </w:rPr>
          <w:delText xml:space="preserve">For the inversion, each datum must be assigned an uncertainty. In practice this is challenging because the uncertainty may arise from additive noise, a misplaced electrode, 3D effects that are not modeled by a 2D geometry, numerical modeling errors etc. It is assumed that the error associated with </w:delText>
        </w:r>
        <w:r w:rsidRPr="00CA7237" w:rsidDel="00F071CB">
          <w:rPr>
            <w:rFonts w:ascii="Times New Roman" w:hAnsi="Times New Roman"/>
            <w:b/>
            <w:sz w:val="24"/>
            <w:szCs w:val="24"/>
          </w:rPr>
          <w:delText>d</w:delText>
        </w:r>
        <w:r w:rsidRPr="00CA7237" w:rsidDel="00F071CB">
          <w:rPr>
            <w:rFonts w:ascii="Times New Roman" w:hAnsi="Times New Roman"/>
            <w:b/>
            <w:sz w:val="24"/>
            <w:szCs w:val="24"/>
            <w:vertAlign w:val="subscript"/>
          </w:rPr>
          <w:delText>i</w:delText>
        </w:r>
        <w:r w:rsidDel="00F071CB">
          <w:rPr>
            <w:rFonts w:ascii="Times New Roman" w:hAnsi="Times New Roman"/>
            <w:sz w:val="24"/>
            <w:szCs w:val="24"/>
          </w:rPr>
          <w:delText xml:space="preserve">, the i’th datum, is Gaussian with zero mean and standard deviation </w:delText>
        </w:r>
        <w:r w:rsidRPr="00CA7237" w:rsidDel="00F071CB">
          <w:rPr>
            <w:rFonts w:ascii="Symbol" w:hAnsi="Symbol"/>
            <w:b/>
            <w:sz w:val="24"/>
            <w:szCs w:val="24"/>
          </w:rPr>
          <w:delText></w:delText>
        </w:r>
        <w:r w:rsidRPr="00CA7237" w:rsidDel="00F071CB">
          <w:rPr>
            <w:rFonts w:ascii="Times New Roman" w:hAnsi="Times New Roman"/>
            <w:b/>
            <w:sz w:val="24"/>
            <w:szCs w:val="24"/>
            <w:vertAlign w:val="subscript"/>
          </w:rPr>
          <w:delText>i</w:delText>
        </w:r>
        <w:r w:rsidDel="00F071CB">
          <w:rPr>
            <w:rFonts w:ascii="Times New Roman" w:hAnsi="Times New Roman"/>
            <w:sz w:val="24"/>
            <w:szCs w:val="24"/>
          </w:rPr>
          <w:delText xml:space="preserve">. Estimating values of </w:delText>
        </w:r>
      </w:del>
      <w:ins w:id="1424" w:author="EOS" w:date="2011-06-14T16:32:00Z">
        <w:del w:id="1425" w:author="Anonymous" w:date="2013-07-09T17:23:00Z">
          <w:r w:rsidDel="00F071CB">
            <w:rPr>
              <w:rFonts w:ascii="Symbol" w:hAnsi="Symbol"/>
              <w:sz w:val="24"/>
              <w:szCs w:val="24"/>
            </w:rPr>
            <w:delText></w:delText>
          </w:r>
        </w:del>
      </w:ins>
      <w:del w:id="1426" w:author="Anonymous" w:date="2013-07-09T17:23:00Z">
        <w:r w:rsidDel="00F071CB">
          <w:rPr>
            <w:rFonts w:ascii="Times New Roman" w:hAnsi="Times New Roman"/>
            <w:sz w:val="24"/>
            <w:szCs w:val="24"/>
          </w:rPr>
          <w:delText xml:space="preserve">epsilon is aided by having some </w:delText>
        </w:r>
        <w:r w:rsidRPr="00F84014" w:rsidDel="00F071CB">
          <w:rPr>
            <w:rFonts w:ascii="Times New Roman" w:hAnsi="Times New Roman"/>
            <w:sz w:val="24"/>
            <w:szCs w:val="24"/>
          </w:rPr>
          <w:delText xml:space="preserve">knowledge about the acquisition of data in the field, </w:delText>
        </w:r>
        <w:r w:rsidDel="00F071CB">
          <w:rPr>
            <w:rFonts w:ascii="Times New Roman" w:hAnsi="Times New Roman"/>
            <w:sz w:val="24"/>
            <w:szCs w:val="24"/>
          </w:rPr>
          <w:delText xml:space="preserve">the equipment used, </w:delText>
        </w:r>
        <w:r w:rsidRPr="00F84014" w:rsidDel="00F071CB">
          <w:rPr>
            <w:rFonts w:ascii="Times New Roman" w:hAnsi="Times New Roman"/>
            <w:sz w:val="24"/>
            <w:szCs w:val="24"/>
          </w:rPr>
          <w:delText xml:space="preserve">and </w:delText>
        </w:r>
        <w:r w:rsidDel="00F071CB">
          <w:rPr>
            <w:rFonts w:ascii="Times New Roman" w:hAnsi="Times New Roman"/>
            <w:sz w:val="24"/>
            <w:szCs w:val="24"/>
          </w:rPr>
          <w:delText>the likely</w:delText>
        </w:r>
        <w:r w:rsidRPr="00F84014" w:rsidDel="00F071CB">
          <w:rPr>
            <w:rFonts w:ascii="Times New Roman" w:hAnsi="Times New Roman"/>
            <w:sz w:val="24"/>
            <w:szCs w:val="24"/>
          </w:rPr>
          <w:delText xml:space="preserve"> sources of noise</w:delText>
        </w:r>
        <w:r w:rsidDel="00F071CB">
          <w:rPr>
            <w:rFonts w:ascii="Times New Roman" w:hAnsi="Times New Roman"/>
            <w:sz w:val="24"/>
            <w:szCs w:val="24"/>
          </w:rPr>
          <w:delText xml:space="preserve">. A general recipe for assigning uncertainty is: </w:delText>
        </w:r>
      </w:del>
    </w:p>
    <w:p w:rsidR="007E3981" w:rsidDel="00F071CB" w:rsidRDefault="007E3981">
      <w:pPr>
        <w:rPr>
          <w:del w:id="1427" w:author="Anonymous" w:date="2013-07-09T17:23:00Z"/>
          <w:rFonts w:ascii="Times New Roman" w:hAnsi="Times New Roman"/>
          <w:sz w:val="24"/>
          <w:szCs w:val="24"/>
        </w:rPr>
        <w:pPrChange w:id="1428" w:author="Anonymous" w:date="2013-07-09T17:23:00Z">
          <w:pPr>
            <w:spacing w:before="100" w:beforeAutospacing="1" w:after="100" w:afterAutospacing="1"/>
          </w:pPr>
        </w:pPrChange>
      </w:pPr>
      <w:del w:id="1429" w:author="Anonymous" w:date="2013-07-09T17:23:00Z">
        <w:r w:rsidDel="00F071CB">
          <w:rPr>
            <w:rFonts w:ascii="Symbol" w:hAnsi="Symbol"/>
            <w:sz w:val="24"/>
            <w:szCs w:val="24"/>
          </w:rPr>
          <w:delText></w:delText>
        </w:r>
        <w:r w:rsidRPr="00CA7237" w:rsidDel="00F071CB">
          <w:rPr>
            <w:rFonts w:cs="Calibri"/>
            <w:sz w:val="24"/>
            <w:szCs w:val="24"/>
            <w:vertAlign w:val="subscript"/>
          </w:rPr>
          <w:delText>i</w:delText>
        </w:r>
        <w:r w:rsidDel="00F071CB">
          <w:rPr>
            <w:rFonts w:ascii="Times New Roman" w:hAnsi="Times New Roman"/>
            <w:sz w:val="24"/>
            <w:szCs w:val="24"/>
          </w:rPr>
          <w:delText xml:space="preserve"> =   %|d</w:delText>
        </w:r>
        <w:r w:rsidRPr="00CA7237" w:rsidDel="00F071CB">
          <w:rPr>
            <w:rFonts w:ascii="Times New Roman" w:hAnsi="Times New Roman"/>
            <w:sz w:val="24"/>
            <w:szCs w:val="24"/>
            <w:vertAlign w:val="subscript"/>
          </w:rPr>
          <w:delText>i</w:delText>
        </w:r>
        <w:r w:rsidDel="00F071CB">
          <w:rPr>
            <w:rFonts w:ascii="Times New Roman" w:hAnsi="Times New Roman"/>
            <w:sz w:val="24"/>
            <w:szCs w:val="24"/>
          </w:rPr>
          <w:delText>| + floor</w:delText>
        </w:r>
      </w:del>
    </w:p>
    <w:p w:rsidR="007E3981" w:rsidRPr="00F84014" w:rsidDel="00F071CB" w:rsidRDefault="007E3981">
      <w:pPr>
        <w:rPr>
          <w:del w:id="1430" w:author="Anonymous" w:date="2013-07-09T17:23:00Z"/>
          <w:rFonts w:ascii="Times New Roman" w:hAnsi="Times New Roman"/>
          <w:sz w:val="24"/>
          <w:szCs w:val="24"/>
        </w:rPr>
        <w:pPrChange w:id="1431" w:author="Anonymous" w:date="2013-07-09T17:23:00Z">
          <w:pPr>
            <w:spacing w:before="100" w:beforeAutospacing="1" w:after="100" w:afterAutospacing="1"/>
          </w:pPr>
        </w:pPrChange>
      </w:pPr>
      <w:del w:id="1432" w:author="Anonymous" w:date="2013-07-09T17:23:00Z">
        <w:r w:rsidDel="00F071CB">
          <w:rPr>
            <w:rFonts w:ascii="Times New Roman" w:hAnsi="Times New Roman"/>
            <w:sz w:val="24"/>
            <w:szCs w:val="24"/>
          </w:rPr>
          <w:delText xml:space="preserve">The percentage is important when there is large dynamic range in the data. For example, it helps capture errors that arise from electrode misallocations. Percentages of 5-7% are usually reasonable numbers to apply. The floor is a base measurement and reflects the minimum value of the signal that can be measured with the instrument. For example, a percentage (say 20%) of the average value of the voltages measured with at the largest electrode spacing might suffice as a floor value. It is extremely important not to set the floor to a value that is unrealistically small. If this is done then the inversion algorithm will concentrate its efforts on fitting data that have very small amplitude. An example of using a floor based upon data from a largest electrode separation and a percentage is shown in </w:delText>
        </w:r>
        <w:r w:rsidR="00444143" w:rsidDel="00F071CB">
          <w:fldChar w:fldCharType="begin"/>
        </w:r>
        <w:r w:rsidR="00444143" w:rsidDel="00F071CB">
          <w:delInstrText xml:space="preserve"> HYPERLINK \l "FIG08" </w:delInstrText>
        </w:r>
        <w:r w:rsidR="00444143" w:rsidDel="00F071CB">
          <w:fldChar w:fldCharType="separate"/>
        </w:r>
        <w:r w:rsidRPr="00D63835" w:rsidDel="00F071CB">
          <w:rPr>
            <w:rStyle w:val="Hyperlink"/>
            <w:rFonts w:ascii="Times New Roman" w:hAnsi="Times New Roman"/>
            <w:sz w:val="24"/>
            <w:szCs w:val="24"/>
          </w:rPr>
          <w:delText>figure 8.</w:delText>
        </w:r>
        <w:r w:rsidR="00444143" w:rsidDel="00F071CB">
          <w:rPr>
            <w:rStyle w:val="Hyperlink"/>
            <w:rFonts w:ascii="Times New Roman" w:hAnsi="Times New Roman"/>
            <w:sz w:val="24"/>
            <w:szCs w:val="24"/>
          </w:rPr>
          <w:fldChar w:fldCharType="end"/>
        </w:r>
        <w:r w:rsidRPr="00870A4C" w:rsidDel="00F071CB">
          <w:rPr>
            <w:i/>
            <w:iCs/>
          </w:rPr>
          <w:delText xml:space="preserve"> </w:delText>
        </w:r>
      </w:del>
    </w:p>
    <w:tbl>
      <w:tblPr>
        <w:tblpPr w:leftFromText="45" w:rightFromText="45" w:vertAnchor="text" w:tblpXSpec="right" w:tblpYSpec="center"/>
        <w:tblW w:w="0" w:type="auto"/>
        <w:tblCellSpacing w:w="0" w:type="dxa"/>
        <w:tblCellMar>
          <w:top w:w="30" w:type="dxa"/>
          <w:left w:w="30" w:type="dxa"/>
          <w:bottom w:w="30" w:type="dxa"/>
          <w:right w:w="30" w:type="dxa"/>
        </w:tblCellMar>
        <w:tblLook w:val="00A0" w:firstRow="1" w:lastRow="0" w:firstColumn="1" w:lastColumn="0" w:noHBand="0" w:noVBand="0"/>
      </w:tblPr>
      <w:tblGrid>
        <w:gridCol w:w="66"/>
      </w:tblGrid>
      <w:tr w:rsidR="007E3981" w:rsidRPr="00F84014" w:rsidDel="00F071CB" w:rsidTr="00E948CE">
        <w:trPr>
          <w:tblCellSpacing w:w="0" w:type="dxa"/>
          <w:del w:id="1433" w:author="Anonymous" w:date="2013-07-09T17:23:00Z"/>
        </w:trPr>
        <w:tc>
          <w:tcPr>
            <w:tcW w:w="0" w:type="auto"/>
            <w:vAlign w:val="center"/>
          </w:tcPr>
          <w:p w:rsidR="007E3981" w:rsidRPr="00F84014" w:rsidDel="00F071CB" w:rsidRDefault="007E3981" w:rsidP="00224D04">
            <w:pPr>
              <w:rPr>
                <w:del w:id="1434" w:author="Anonymous" w:date="2013-07-09T17:23:00Z"/>
                <w:rFonts w:ascii="Times New Roman" w:hAnsi="Times New Roman"/>
                <w:sz w:val="24"/>
                <w:szCs w:val="24"/>
              </w:rPr>
            </w:pPr>
          </w:p>
        </w:tc>
      </w:tr>
    </w:tbl>
    <w:p w:rsidR="007E3981" w:rsidDel="00F071CB" w:rsidRDefault="00EF6550">
      <w:pPr>
        <w:rPr>
          <w:del w:id="1435" w:author="Anonymous" w:date="2013-07-09T17:23:00Z"/>
          <w:rFonts w:ascii="Times New Roman" w:hAnsi="Times New Roman"/>
          <w:sz w:val="24"/>
          <w:szCs w:val="24"/>
        </w:rPr>
        <w:pPrChange w:id="1436" w:author="Anonymous" w:date="2013-07-09T17:23:00Z">
          <w:pPr>
            <w:spacing w:before="100" w:beforeAutospacing="1" w:after="100" w:afterAutospacing="1"/>
            <w:jc w:val="center"/>
          </w:pPr>
        </w:pPrChange>
      </w:pPr>
      <w:ins w:id="1437" w:author="EOS" w:date="2011-08-02T13:46:00Z">
        <w:del w:id="1438" w:author="Anonymous" w:date="2013-07-09T17:23:00Z">
          <w:r w:rsidDel="00F071CB">
            <w:rPr>
              <w:rFonts w:ascii="Times New Roman" w:hAnsi="Times New Roman"/>
              <w:noProof/>
              <w:sz w:val="24"/>
              <w:szCs w:val="24"/>
              <w:lang w:val="en-CA" w:eastAsia="en-CA"/>
              <w:rPrChange w:id="1439" w:author="Unknown">
                <w:rPr>
                  <w:rFonts w:ascii="Courier New" w:hAnsi="Courier New" w:cs="Courier New"/>
                  <w:b/>
                  <w:bCs/>
                  <w:i/>
                  <w:iCs/>
                  <w:noProof/>
                  <w:color w:val="4F81BD"/>
                  <w:sz w:val="20"/>
                  <w:szCs w:val="20"/>
                  <w:lang w:val="en-CA" w:eastAsia="en-CA"/>
                </w:rPr>
              </w:rPrChange>
            </w:rPr>
            <w:drawing>
              <wp:inline distT="0" distB="0" distL="0" distR="0" wp14:anchorId="454427E4" wp14:editId="62BB3536">
                <wp:extent cx="6257925" cy="33909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57925" cy="3390900"/>
                        </a:xfrm>
                        <a:prstGeom prst="rect">
                          <a:avLst/>
                        </a:prstGeom>
                        <a:noFill/>
                        <a:ln>
                          <a:noFill/>
                        </a:ln>
                      </pic:spPr>
                    </pic:pic>
                  </a:graphicData>
                </a:graphic>
              </wp:inline>
            </w:drawing>
          </w:r>
        </w:del>
      </w:ins>
      <w:del w:id="1440" w:author="Anonymous" w:date="2013-07-09T17:23:00Z">
        <w:r w:rsidDel="00F071CB">
          <w:rPr>
            <w:rFonts w:ascii="Times New Roman" w:hAnsi="Times New Roman"/>
            <w:noProof/>
            <w:sz w:val="24"/>
            <w:szCs w:val="24"/>
            <w:lang w:val="en-CA" w:eastAsia="en-CA"/>
            <w:rPrChange w:id="1441" w:author="Unknown">
              <w:rPr>
                <w:rFonts w:ascii="Courier New" w:hAnsi="Courier New" w:cs="Courier New"/>
                <w:b/>
                <w:bCs/>
                <w:i/>
                <w:iCs/>
                <w:noProof/>
                <w:color w:val="4F81BD"/>
                <w:sz w:val="20"/>
                <w:szCs w:val="20"/>
                <w:lang w:val="en-CA" w:eastAsia="en-CA"/>
              </w:rPr>
            </w:rPrChange>
          </w:rPr>
          <w:drawing>
            <wp:inline distT="0" distB="0" distL="0" distR="0" wp14:anchorId="54EDD50B" wp14:editId="4312F0F2">
              <wp:extent cx="6184900" cy="4229100"/>
              <wp:effectExtent l="0" t="0" r="6350" b="0"/>
              <wp:docPr id="15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4900" cy="4229100"/>
                      </a:xfrm>
                      <a:prstGeom prst="rect">
                        <a:avLst/>
                      </a:prstGeom>
                      <a:noFill/>
                      <a:ln>
                        <a:noFill/>
                      </a:ln>
                    </pic:spPr>
                  </pic:pic>
                </a:graphicData>
              </a:graphic>
            </wp:inline>
          </w:drawing>
        </w:r>
      </w:del>
    </w:p>
    <w:p w:rsidR="007E3981" w:rsidDel="00F071CB" w:rsidRDefault="007E3981">
      <w:pPr>
        <w:rPr>
          <w:del w:id="1442" w:author="Anonymous" w:date="2013-07-09T17:23:00Z"/>
          <w:rFonts w:ascii="Times New Roman" w:hAnsi="Times New Roman"/>
          <w:sz w:val="24"/>
          <w:szCs w:val="24"/>
        </w:rPr>
        <w:pPrChange w:id="1443" w:author="Anonymous" w:date="2013-07-09T17:23:00Z">
          <w:pPr>
            <w:keepNext/>
            <w:spacing w:before="100" w:beforeAutospacing="1" w:after="100" w:afterAutospacing="1"/>
            <w:jc w:val="center"/>
          </w:pPr>
        </w:pPrChange>
      </w:pPr>
      <w:bookmarkStart w:id="1444" w:name="FIG08"/>
      <w:del w:id="1445" w:author="Anonymous" w:date="2013-07-09T17:23:00Z">
        <w:r w:rsidDel="00F071CB">
          <w:rPr>
            <w:rFonts w:ascii="Times New Roman" w:hAnsi="Times New Roman"/>
            <w:b/>
            <w:sz w:val="24"/>
            <w:szCs w:val="24"/>
          </w:rPr>
          <w:delText>Figure 8</w:delText>
        </w:r>
      </w:del>
      <w:ins w:id="1446" w:author="EOS" w:date="2011-06-16T16:07:00Z">
        <w:del w:id="1447" w:author="Anonymous" w:date="2013-07-09T17:23:00Z">
          <w:r w:rsidDel="00F071CB">
            <w:delText xml:space="preserve">Figure </w:delText>
          </w:r>
          <w:r w:rsidR="00962591" w:rsidDel="00F071CB">
            <w:fldChar w:fldCharType="begin"/>
          </w:r>
          <w:r w:rsidDel="00F071CB">
            <w:delInstrText xml:space="preserve"> SEQ Figure \* ARABIC </w:delInstrText>
          </w:r>
          <w:r w:rsidR="00962591" w:rsidDel="00F071CB">
            <w:fldChar w:fldCharType="separate"/>
          </w:r>
        </w:del>
      </w:ins>
      <w:ins w:id="1448" w:author="EOS" w:date="2011-09-07T12:31:00Z">
        <w:del w:id="1449" w:author="Anonymous" w:date="2013-07-09T17:23:00Z">
          <w:r w:rsidR="00F26A78" w:rsidDel="00F071CB">
            <w:rPr>
              <w:noProof/>
            </w:rPr>
            <w:delText>8</w:delText>
          </w:r>
        </w:del>
      </w:ins>
      <w:ins w:id="1450" w:author="EOS" w:date="2011-06-16T16:07:00Z">
        <w:del w:id="1451" w:author="Anonymous" w:date="2013-07-09T17:23:00Z">
          <w:r w:rsidR="00962591" w:rsidDel="00F071CB">
            <w:fldChar w:fldCharType="end"/>
          </w:r>
          <w:r w:rsidDel="00F071CB">
            <w:delText xml:space="preserve">. </w:delText>
          </w:r>
        </w:del>
      </w:ins>
      <w:del w:id="1452" w:author="Anonymous" w:date="2013-07-09T17:23:00Z">
        <w:r w:rsidDel="00F071CB">
          <w:rPr>
            <w:rFonts w:ascii="Times New Roman" w:hAnsi="Times New Roman"/>
            <w:sz w:val="24"/>
            <w:szCs w:val="24"/>
          </w:rPr>
          <w:delText xml:space="preserve">. </w:delText>
        </w:r>
        <w:bookmarkEnd w:id="1444"/>
        <w:r w:rsidR="00962591" w:rsidRPr="00962591" w:rsidDel="00F071CB">
          <w:rPr>
            <w:rFonts w:cs="Calibri"/>
            <w:rPrChange w:id="1453" w:author="EOS" w:date="2011-06-16T16:07:00Z">
              <w:rPr>
                <w:rFonts w:ascii="Times New Roman" w:hAnsi="Times New Roman" w:cs="Calibri"/>
                <w:b/>
                <w:bCs/>
                <w:i/>
                <w:iCs/>
                <w:color w:val="0000FF"/>
                <w:sz w:val="24"/>
                <w:szCs w:val="20"/>
                <w:u w:val="single"/>
              </w:rPr>
            </w:rPrChange>
          </w:rPr>
          <w:delText>Assigning standard deviations using the DCIP2D-DataViewer GUI.</w:delText>
        </w:r>
      </w:del>
    </w:p>
    <w:p w:rsidR="007E3981" w:rsidDel="00F071CB" w:rsidRDefault="007E3981">
      <w:pPr>
        <w:rPr>
          <w:del w:id="1454" w:author="Anonymous" w:date="2013-07-09T17:23:00Z"/>
          <w:rFonts w:ascii="Times New Roman" w:hAnsi="Times New Roman"/>
          <w:sz w:val="24"/>
          <w:szCs w:val="24"/>
        </w:rPr>
      </w:pPr>
      <w:del w:id="1455" w:author="Anonymous" w:date="2013-07-09T17:23:00Z">
        <w:r w:rsidDel="00F071CB">
          <w:rPr>
            <w:rFonts w:ascii="Times New Roman" w:hAnsi="Times New Roman"/>
            <w:sz w:val="24"/>
            <w:szCs w:val="24"/>
          </w:rPr>
          <w:delText>In this figure, the floor value of 0.001 has been assigned followed by 7</w:delText>
        </w:r>
      </w:del>
      <w:ins w:id="1456" w:author="EOS" w:date="2011-06-14T16:25:00Z">
        <w:del w:id="1457" w:author="Anonymous" w:date="2013-07-09T17:23:00Z">
          <w:r w:rsidDel="00F071CB">
            <w:rPr>
              <w:rFonts w:ascii="Times New Roman" w:hAnsi="Times New Roman"/>
              <w:sz w:val="24"/>
              <w:szCs w:val="24"/>
            </w:rPr>
            <w:delText>5</w:delText>
          </w:r>
        </w:del>
      </w:ins>
      <w:del w:id="1458" w:author="Anonymous" w:date="2013-07-09T17:23:00Z">
        <w:r w:rsidDel="00F071CB">
          <w:rPr>
            <w:rFonts w:ascii="Times New Roman" w:hAnsi="Times New Roman"/>
            <w:sz w:val="24"/>
            <w:szCs w:val="24"/>
          </w:rPr>
          <w:delText xml:space="preserve">% noise in the data. These values can be revised upon the assessment of the inversion results. </w:delText>
        </w:r>
        <w:r w:rsidRPr="00F84014" w:rsidDel="00F071CB">
          <w:rPr>
            <w:rFonts w:ascii="Times New Roman" w:hAnsi="Times New Roman"/>
            <w:sz w:val="24"/>
            <w:szCs w:val="24"/>
          </w:rPr>
          <w:delText>Errors can also be adjusted for individual data points if you suspect any datum is particularly noisy. For example, it is not uncommon for all data values recorded at one electrode location to have additional noise, due for example to a poor electrical contact, a nearby metallic fence, or other reasons.</w:delText>
        </w:r>
        <w:r w:rsidDel="00F071CB">
          <w:rPr>
            <w:rFonts w:ascii="Times New Roman" w:hAnsi="Times New Roman"/>
            <w:sz w:val="24"/>
            <w:szCs w:val="24"/>
          </w:rPr>
          <w:delText xml:space="preserve"> In standard form the data misfit </w:delText>
        </w:r>
        <w:r w:rsidRPr="00013771" w:rsidDel="00F071CB">
          <w:rPr>
            <w:rFonts w:ascii="Symbol" w:hAnsi="Symbol"/>
            <w:sz w:val="24"/>
            <w:szCs w:val="24"/>
          </w:rPr>
          <w:delText></w:delText>
        </w:r>
        <w:r w:rsidRPr="00013771" w:rsidDel="00F071CB">
          <w:rPr>
            <w:rFonts w:ascii="Times New Roman" w:hAnsi="Times New Roman"/>
            <w:sz w:val="24"/>
            <w:szCs w:val="24"/>
            <w:vertAlign w:val="subscript"/>
          </w:rPr>
          <w:delText>d</w:delText>
        </w:r>
        <w:r w:rsidDel="00F071CB">
          <w:rPr>
            <w:rFonts w:ascii="Times New Roman" w:hAnsi="Times New Roman"/>
            <w:sz w:val="24"/>
            <w:szCs w:val="24"/>
          </w:rPr>
          <w:delText xml:space="preserve"> is calculated according to </w:delText>
        </w:r>
        <w:r w:rsidR="00444143" w:rsidDel="00F071CB">
          <w:fldChar w:fldCharType="begin"/>
        </w:r>
        <w:r w:rsidR="00444143" w:rsidDel="00F071CB">
          <w:delInstrText xml:space="preserve"> HYPERLINK \l "EQN20" </w:delInstrText>
        </w:r>
        <w:r w:rsidR="00444143" w:rsidDel="00F071CB">
          <w:fldChar w:fldCharType="separate"/>
        </w:r>
        <w:r w:rsidRPr="00013771" w:rsidDel="00F071CB">
          <w:rPr>
            <w:rStyle w:val="Hyperlink"/>
            <w:rFonts w:ascii="Times New Roman" w:hAnsi="Times New Roman"/>
            <w:sz w:val="24"/>
            <w:szCs w:val="24"/>
          </w:rPr>
          <w:delText>equation (20)</w:delText>
        </w:r>
        <w:r w:rsidR="00444143" w:rsidDel="00F071CB">
          <w:rPr>
            <w:rStyle w:val="Hyperlink"/>
            <w:rFonts w:ascii="Times New Roman" w:hAnsi="Times New Roman"/>
            <w:sz w:val="24"/>
            <w:szCs w:val="24"/>
          </w:rPr>
          <w:fldChar w:fldCharType="end"/>
        </w:r>
      </w:del>
    </w:p>
    <w:p w:rsidR="007E3981" w:rsidDel="00F071CB" w:rsidRDefault="007E3981">
      <w:pPr>
        <w:rPr>
          <w:del w:id="1459" w:author="Anonymous" w:date="2013-07-09T17:23:00Z"/>
          <w:rFonts w:ascii="Times New Roman" w:hAnsi="Times New Roman"/>
          <w:sz w:val="24"/>
          <w:szCs w:val="24"/>
        </w:rPr>
      </w:pPr>
    </w:p>
    <w:bookmarkStart w:id="1460" w:name="EQN20"/>
    <w:bookmarkEnd w:id="1460"/>
    <w:p w:rsidR="007E3981" w:rsidRPr="00013771" w:rsidRDefault="00962591">
      <w:pPr>
        <w:rPr>
          <w:rFonts w:ascii="Times New Roman" w:hAnsi="Times New Roman"/>
          <w:b/>
          <w:sz w:val="24"/>
          <w:szCs w:val="24"/>
        </w:rPr>
        <w:pPrChange w:id="1461" w:author="Anonymous" w:date="2013-07-09T17:23:00Z">
          <w:pPr>
            <w:jc w:val="center"/>
          </w:pPr>
        </w:pPrChange>
      </w:pPr>
      <w:del w:id="1462" w:author="Anonymous" w:date="2013-07-09T17:23:00Z">
        <w:r w:rsidRPr="00FD3EE1" w:rsidDel="00F071CB">
          <w:rPr>
            <w:rFonts w:ascii="Times New Roman" w:hAnsi="Times New Roman"/>
            <w:b/>
            <w:sz w:val="24"/>
            <w:szCs w:val="24"/>
          </w:rPr>
          <w:fldChar w:fldCharType="begin"/>
        </w:r>
        <w:r w:rsidR="007E3981" w:rsidRPr="00FD3EE1" w:rsidDel="00F071CB">
          <w:rPr>
            <w:rFonts w:ascii="Times New Roman" w:hAnsi="Times New Roman"/>
            <w:b/>
            <w:sz w:val="24"/>
            <w:szCs w:val="24"/>
          </w:rPr>
          <w:delInstrText xml:space="preserve"> QUOTE </w:delInstrText>
        </w:r>
        <w:r w:rsidR="00224D04">
          <w:pict>
            <v:shape id="_x0000_i1075" type="#_x0000_t75" style="width:130.5pt;height:39pt"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3690&quot;/&gt;&lt;wsp:rsid wsp:val=&quot;00005C47&quot;/&gt;&lt;wsp:rsid wsp:val=&quot;0001094E&quot;/&gt;&lt;wsp:rsid wsp:val=&quot;00010FFB&quot;/&gt;&lt;wsp:rsid wsp:val=&quot;00013771&quot;/&gt;&lt;wsp:rsid wsp:val=&quot;0002353C&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368B&quot;/&gt;&lt;wsp:rsid wsp:val=&quot;00083821&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C02C2&quot;/&gt;&lt;wsp:rsid wsp:val=&quot;000C5244&quot;/&gt;&lt;wsp:rsid wsp:val=&quot;000D00FA&quot;/&gt;&lt;wsp:rsid wsp:val=&quot;000D1969&quot;/&gt;&lt;wsp:rsid wsp:val=&quot;000E3F50&quot;/&gt;&lt;wsp:rsid wsp:val=&quot;000E73BA&quot;/&gt;&lt;wsp:rsid wsp:val=&quot;000F1552&quot;/&gt;&lt;wsp:rsid wsp:val=&quot;000F3ACE&quot;/&gt;&lt;wsp:rsid wsp:val=&quot;000F518D&quot;/&gt;&lt;wsp:rsid wsp:val=&quot;0010427C&quot;/&gt;&lt;wsp:rsid wsp:val=&quot;00104326&quot;/&gt;&lt;wsp:rsid wsp:val=&quot;001101CD&quot;/&gt;&lt;wsp:rsid wsp:val=&quot;00111DB9&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80D57&quot;/&gt;&lt;wsp:rsid wsp:val=&quot;001816A1&quot;/&gt;&lt;wsp:rsid wsp:val=&quot;00183C3E&quot;/&gt;&lt;wsp:rsid wsp:val=&quot;00184EAA&quot;/&gt;&lt;wsp:rsid wsp:val=&quot;00185BEF&quot;/&gt;&lt;wsp:rsid wsp:val=&quot;00190959&quot;/&gt;&lt;wsp:rsid wsp:val=&quot;00191246&quot;/&gt;&lt;wsp:rsid wsp:val=&quot;00192D39&quot;/&gt;&lt;wsp:rsid wsp:val=&quot;001A075B&quot;/&gt;&lt;wsp:rsid wsp:val=&quot;001A21F3&quot;/&gt;&lt;wsp:rsid wsp:val=&quot;001A2718&quot;/&gt;&lt;wsp:rsid wsp:val=&quot;001A3497&quot;/&gt;&lt;wsp:rsid wsp:val=&quot;001A5338&quot;/&gt;&lt;wsp:rsid wsp:val=&quot;001B3B78&quot;/&gt;&lt;wsp:rsid wsp:val=&quot;001B7EF1&quot;/&gt;&lt;wsp:rsid wsp:val=&quot;001C0319&quot;/&gt;&lt;wsp:rsid wsp:val=&quot;001C26ED&quot;/&gt;&lt;wsp:rsid wsp:val=&quot;001C4CE8&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3487&quot;/&gt;&lt;wsp:rsid wsp:val=&quot;00201573&quot;/&gt;&lt;wsp:rsid wsp:val=&quot;00214D52&quot;/&gt;&lt;wsp:rsid wsp:val=&quot;00220FE4&quot;/&gt;&lt;wsp:rsid wsp:val=&quot;00222378&quot;/&gt;&lt;wsp:rsid wsp:val=&quot;00227D65&quot;/&gt;&lt;wsp:rsid wsp:val=&quot;00235DB2&quot;/&gt;&lt;wsp:rsid wsp:val=&quot;00237682&quot;/&gt;&lt;wsp:rsid wsp:val=&quot;00243047&quot;/&gt;&lt;wsp:rsid wsp:val=&quot;00244551&quot;/&gt;&lt;wsp:rsid wsp:val=&quot;00245855&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60B8&quot;/&gt;&lt;wsp:rsid wsp:val=&quot;00280B1B&quot;/&gt;&lt;wsp:rsid wsp:val=&quot;0028184D&quot;/&gt;&lt;wsp:rsid wsp:val=&quot;00286456&quot;/&gt;&lt;wsp:rsid wsp:val=&quot;00287166&quot;/&gt;&lt;wsp:rsid wsp:val=&quot;00292C41&quot;/&gt;&lt;wsp:rsid wsp:val=&quot;00294ED4&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FC9&quot;/&gt;&lt;wsp:rsid wsp:val=&quot;002D4437&quot;/&gt;&lt;wsp:rsid wsp:val=&quot;002D4BF8&quot;/&gt;&lt;wsp:rsid wsp:val=&quot;002D52A9&quot;/&gt;&lt;wsp:rsid wsp:val=&quot;002D5597&quot;/&gt;&lt;wsp:rsid wsp:val=&quot;002E1F6F&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E116D&quot;/&gt;&lt;wsp:rsid wsp:val=&quot;003E38C0&quot;/&gt;&lt;wsp:rsid wsp:val=&quot;003E66AF&quot;/&gt;&lt;wsp:rsid wsp:val=&quot;003F35C6&quot;/&gt;&lt;wsp:rsid wsp:val=&quot;003F4E62&quot;/&gt;&lt;wsp:rsid wsp:val=&quot;004014A9&quot;/&gt;&lt;wsp:rsid wsp:val=&quot;0040401C&quot;/&gt;&lt;wsp:rsid wsp:val=&quot;004040AA&quot;/&gt;&lt;wsp:rsid wsp:val=&quot;0040617F&quot;/&gt;&lt;wsp:rsid wsp:val=&quot;00407854&quot;/&gt;&lt;wsp:rsid wsp:val=&quot;004131F1&quot;/&gt;&lt;wsp:rsid wsp:val=&quot;00413819&quot;/&gt;&lt;wsp:rsid wsp:val=&quot;00413CAC&quot;/&gt;&lt;wsp:rsid wsp:val=&quot;004154C1&quot;/&gt;&lt;wsp:rsid wsp:val=&quot;00421567&quot;/&gt;&lt;wsp:rsid wsp:val=&quot;004350D5&quot;/&gt;&lt;wsp:rsid wsp:val=&quot;004359DE&quot;/&gt;&lt;wsp:rsid wsp:val=&quot;004372DA&quot;/&gt;&lt;wsp:rsid wsp:val=&quot;00441F20&quot;/&gt;&lt;wsp:rsid wsp:val=&quot;00442C2C&quot;/&gt;&lt;wsp:rsid wsp:val=&quot;004435D5&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36F5&quot;/&gt;&lt;wsp:rsid wsp:val=&quot;00567523&quot;/&gt;&lt;wsp:rsid wsp:val=&quot;00571209&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43A2&quot;/&gt;&lt;wsp:rsid wsp:val=&quot;005A59A4&quot;/&gt;&lt;wsp:rsid wsp:val=&quot;005A73A3&quot;/&gt;&lt;wsp:rsid wsp:val=&quot;005A77B0&quot;/&gt;&lt;wsp:rsid wsp:val=&quot;005B1E9B&quot;/&gt;&lt;wsp:rsid wsp:val=&quot;005B4841&quot;/&gt;&lt;wsp:rsid wsp:val=&quot;005B6EF1&quot;/&gt;&lt;wsp:rsid wsp:val=&quot;005E2D7A&quot;/&gt;&lt;wsp:rsid wsp:val=&quot;005E3A04&quot;/&gt;&lt;wsp:rsid wsp:val=&quot;005E7067&quot;/&gt;&lt;wsp:rsid wsp:val=&quot;005E7E24&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B5A&quot;/&gt;&lt;wsp:rsid wsp:val=&quot;006264C6&quot;/&gt;&lt;wsp:rsid wsp:val=&quot;0064469A&quot;/&gt;&lt;wsp:rsid wsp:val=&quot;00645EA6&quot;/&gt;&lt;wsp:rsid wsp:val=&quot;0064735A&quot;/&gt;&lt;wsp:rsid wsp:val=&quot;006474D4&quot;/&gt;&lt;wsp:rsid wsp:val=&quot;00650B09&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38D0&quot;/&gt;&lt;wsp:rsid wsp:val=&quot;00717836&quot;/&gt;&lt;wsp:rsid wsp:val=&quot;007228AE&quot;/&gt;&lt;wsp:rsid wsp:val=&quot;00726FD4&quot;/&gt;&lt;wsp:rsid wsp:val=&quot;00731313&quot;/&gt;&lt;wsp:rsid wsp:val=&quot;00734E17&quot;/&gt;&lt;wsp:rsid wsp:val=&quot;0073513A&quot;/&gt;&lt;wsp:rsid wsp:val=&quot;0074019F&quot;/&gt;&lt;wsp:rsid wsp:val=&quot;007501A9&quot;/&gt;&lt;wsp:rsid wsp:val=&quot;007503B0&quot;/&gt;&lt;wsp:rsid wsp:val=&quot;00753150&quot;/&gt;&lt;wsp:rsid wsp:val=&quot;00756327&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4B39&quot;/&gt;&lt;wsp:rsid wsp:val=&quot;007B4F8D&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B0E&quot;/&gt;&lt;wsp:rsid wsp:val=&quot;0080005E&quot;/&gt;&lt;wsp:rsid wsp:val=&quot;0080068F&quot;/&gt;&lt;wsp:rsid wsp:val=&quot;008031D6&quot;/&gt;&lt;wsp:rsid wsp:val=&quot;00805579&quot;/&gt;&lt;wsp:rsid wsp:val=&quot;008079AA&quot;/&gt;&lt;wsp:rsid wsp:val=&quot;00815DA8&quot;/&gt;&lt;wsp:rsid wsp:val=&quot;00817A14&quot;/&gt;&lt;wsp:rsid wsp:val=&quot;00817BAE&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46CD4&quot;/&gt;&lt;wsp:rsid wsp:val=&quot;00854824&quot;/&gt;&lt;wsp:rsid wsp:val=&quot;008575C4&quot;/&gt;&lt;wsp:rsid wsp:val=&quot;008677FF&quot;/&gt;&lt;wsp:rsid wsp:val=&quot;00870A4C&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D6697&quot;/&gt;&lt;wsp:rsid wsp:val=&quot;008D6C16&quot;/&gt;&lt;wsp:rsid wsp:val=&quot;008D6EE3&quot;/&gt;&lt;wsp:rsid wsp:val=&quot;008E13F0&quot;/&gt;&lt;wsp:rsid wsp:val=&quot;008E2711&quot;/&gt;&lt;wsp:rsid wsp:val=&quot;008E4C77&quot;/&gt;&lt;wsp:rsid wsp:val=&quot;008E6318&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73CC&quot;/&gt;&lt;wsp:rsid wsp:val=&quot;00930FA2&quot;/&gt;&lt;wsp:rsid wsp:val=&quot;009319F7&quot;/&gt;&lt;wsp:rsid wsp:val=&quot;00931B7A&quot;/&gt;&lt;wsp:rsid wsp:val=&quot;009364A7&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70656&quot;/&gt;&lt;wsp:rsid wsp:val=&quot;0097147A&quot;/&gt;&lt;wsp:rsid wsp:val=&quot;00973646&quot;/&gt;&lt;wsp:rsid wsp:val=&quot;0098147B&quot;/&gt;&lt;wsp:rsid wsp:val=&quot;00986BAA&quot;/&gt;&lt;wsp:rsid wsp:val=&quot;00987818&quot;/&gt;&lt;wsp:rsid wsp:val=&quot;009A40EF&quot;/&gt;&lt;wsp:rsid wsp:val=&quot;009A7D42&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7352&quot;/&gt;&lt;wsp:rsid wsp:val=&quot;009E2817&quot;/&gt;&lt;wsp:rsid wsp:val=&quot;009E2BDB&quot;/&gt;&lt;wsp:rsid wsp:val=&quot;009E69D0&quot;/&gt;&lt;wsp:rsid wsp:val=&quot;009F141B&quot;/&gt;&lt;wsp:rsid wsp:val=&quot;009F5D88&quot;/&gt;&lt;wsp:rsid wsp:val=&quot;00A00CD6&quot;/&gt;&lt;wsp:rsid wsp:val=&quot;00A030A5&quot;/&gt;&lt;wsp:rsid wsp:val=&quot;00A116D6&quot;/&gt;&lt;wsp:rsid wsp:val=&quot;00A1347B&quot;/&gt;&lt;wsp:rsid wsp:val=&quot;00A16430&quot;/&gt;&lt;wsp:rsid wsp:val=&quot;00A17B60&quot;/&gt;&lt;wsp:rsid wsp:val=&quot;00A2124C&quot;/&gt;&lt;wsp:rsid wsp:val=&quot;00A23582&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667D&quot;/&gt;&lt;wsp:rsid wsp:val=&quot;00A562BF&quot;/&gt;&lt;wsp:rsid wsp:val=&quot;00A60CAD&quot;/&gt;&lt;wsp:rsid wsp:val=&quot;00A60D8D&quot;/&gt;&lt;wsp:rsid wsp:val=&quot;00A6117A&quot;/&gt;&lt;wsp:rsid wsp:val=&quot;00A6580A&quot;/&gt;&lt;wsp:rsid wsp:val=&quot;00A71A65&quot;/&gt;&lt;wsp:rsid wsp:val=&quot;00A727D4&quot;/&gt;&lt;wsp:rsid wsp:val=&quot;00A84402&quot;/&gt;&lt;wsp:rsid wsp:val=&quot;00A84420&quot;/&gt;&lt;wsp:rsid wsp:val=&quot;00A84CC5&quot;/&gt;&lt;wsp:rsid wsp:val=&quot;00A92031&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D04&quot;/&gt;&lt;wsp:rsid wsp:val=&quot;00B67031&quot;/&gt;&lt;wsp:rsid wsp:val=&quot;00B71218&quot;/&gt;&lt;wsp:rsid wsp:val=&quot;00B718FA&quot;/&gt;&lt;wsp:rsid wsp:val=&quot;00B80C7B&quot;/&gt;&lt;wsp:rsid wsp:val=&quot;00B8277A&quot;/&gt;&lt;wsp:rsid wsp:val=&quot;00B84B1F&quot;/&gt;&lt;wsp:rsid wsp:val=&quot;00B871AD&quot;/&gt;&lt;wsp:rsid wsp:val=&quot;00B938F6&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30046&quot;/&gt;&lt;wsp:rsid wsp:val=&quot;00C3656E&quot;/&gt;&lt;wsp:rsid wsp:val=&quot;00C37097&quot;/&gt;&lt;wsp:rsid wsp:val=&quot;00C37621&quot;/&gt;&lt;wsp:rsid wsp:val=&quot;00C40A78&quot;/&gt;&lt;wsp:rsid wsp:val=&quot;00C4502D&quot;/&gt;&lt;wsp:rsid wsp:val=&quot;00C462DA&quot;/&gt;&lt;wsp:rsid wsp:val=&quot;00C55610&quot;/&gt;&lt;wsp:rsid wsp:val=&quot;00C576A7&quot;/&gt;&lt;wsp:rsid wsp:val=&quot;00C614A9&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CD2&quot;/&gt;&lt;wsp:rsid wsp:val=&quot;00CA375A&quot;/&gt;&lt;wsp:rsid wsp:val=&quot;00CA4DD1&quot;/&gt;&lt;wsp:rsid wsp:val=&quot;00CA6C50&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A04B2&quot;/&gt;&lt;wsp:rsid wsp:val=&quot;00DA26F4&quot;/&gt;&lt;wsp:rsid wsp:val=&quot;00DA3907&quot;/&gt;&lt;wsp:rsid wsp:val=&quot;00DB0B66&quot;/&gt;&lt;wsp:rsid wsp:val=&quot;00DC3B95&quot;/&gt;&lt;wsp:rsid wsp:val=&quot;00DC3D2D&quot;/&gt;&lt;wsp:rsid wsp:val=&quot;00DC3F0C&quot;/&gt;&lt;wsp:rsid wsp:val=&quot;00DC6928&quot;/&gt;&lt;wsp:rsid wsp:val=&quot;00DC6D58&quot;/&gt;&lt;wsp:rsid wsp:val=&quot;00DD08C7&quot;/&gt;&lt;wsp:rsid wsp:val=&quot;00DD1B61&quot;/&gt;&lt;wsp:rsid wsp:val=&quot;00DD3D19&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C30B7&quot;/&gt;&lt;wsp:rsid wsp:val=&quot;00EC7A07&quot;/&gt;&lt;wsp:rsid wsp:val=&quot;00ED1BBA&quot;/&gt;&lt;wsp:rsid wsp:val=&quot;00ED2B61&quot;/&gt;&lt;wsp:rsid wsp:val=&quot;00ED7DA7&quot;/&gt;&lt;wsp:rsid wsp:val=&quot;00EE76C6&quot;/&gt;&lt;wsp:rsid wsp:val=&quot;00EF2731&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6194F&quot;/&gt;&lt;wsp:rsid wsp:val=&quot;00F61E0F&quot;/&gt;&lt;wsp:rsid wsp:val=&quot;00F626A6&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846CD4&quot;&gt;&lt;m:oMathPara&gt;&lt;m:oMath&gt;&lt;m:sSub&gt;&lt;m:sSubPr&gt;&lt;m:ctrlPr&gt;&lt;w:rPr&gt;&lt;w:rFonts w:ascii=&quot;Cambria Math&quot; w:h-ansi=&quot;Cambria Math&quot;/&gt;&lt;wx:font wx:val=&quot;Cambria Math&quot;/&gt;&lt;w:b/&gt;&lt;w:i/&gt;&lt;w:sz w:val=&quot;24&quot;/&gt;&lt;w:sz-cs w:val=&quot;24&quot;/&gt;&lt;/w:rPr&gt;&lt;/m:ctrlPr&gt;&lt;/m:sSubPr&gt;&lt;m:e&gt;&lt;m:r&gt;&lt;m:rPr&gt;&lt;m:sty m:val=&quot;b&quot;/&gt;&lt;/m:rPr&gt;&lt;w:rPr&gt;&lt;w:rFonts w:ascii=&quot;Cambria Math&quot; w:h-ansi=&quot;Cambria Math&quot;/&gt;&lt;wx:font wx:val=&quot;Cambria Math&quot;/&gt;&lt;w:b/&gt;&lt;w:sz w:val=&quot;24&quot;/&gt;&lt;w:sz-cs w:val=&quot;24&quot;/&gt;&lt;/w:rPr&gt;&lt;m:t&gt;I¦&lt;/m:t&gt;&lt;/m:r&gt;&lt;/m:e&gt;&lt;m:sub&gt;&lt;m:r&gt;&lt;m:rPr&gt;&lt;m:sty m:val=&quot;bi&quot;/&gt;&lt;/m:rPr&gt;&lt;w:rPr&gt;&lt;w:rFonts w:ascii=&quot;Cambria Math&quot; w:h-ansi=&quot;Cambria Math&quot;/&gt;&lt;wx:font wx:val=&quot;Cambria Math&quot;/&gt;&lt;w:b/&gt;&lt;w:i/&gt;&lt;w:sz w:val=&quot;24&quot;/&gt;&lt;w:sz-cs w:val=&quot;24&quot;/&gt;&lt;/w:rPr&gt;&lt;m:t&gt;d&lt;/m:t&gt;&lt;/m:r&gt;&lt;/m:sub&gt;&lt;/m:sSub&gt;&lt;m:r&gt;&lt;m:rPr&gt;&lt;m:sty m:val=&quot;bi&quot;/&gt;&lt;/m:rPr&gt;&lt;w:rPr&gt;&lt;w:rFonts w:ascii=&quot;Cambria Math&quot; w:h-ansi=&quot;Cambria Math&quot;/&gt;&lt;wx:font wx:val=&quot;Cambria Math&quot;/&gt;&lt;w:b/&gt;&lt;w:i/&gt;&lt;w:sz w:val=&quot;24&quot;/&gt;&lt;w:sz-cs w:val=&quot;24&quot;/&gt;&lt;/w:rPr&gt;&lt;m:t&gt;=&lt;/m:t&gt;&lt;/m:r&gt;&lt;m:nary&gt;&lt;m:naryPr&gt;&lt;m:chr m:val=&quot;a?‘&quot;/&gt;&lt;m:limLoc m:val=&quot;undOvr&quot;/&gt;&lt;m:subHide m:val=&quot;on&quot;/&gt;&lt;m:supHide m:val=&quot;on&quot;/&gt;&lt;m:ctrlPr&gt;&lt;w:rPr&gt;&lt;w:rFonts w:ascii=&quot;Cambria Math&quot; w:h-ansi=&quot;Cambria Math&quot;/&gt;&lt;wx:font wx:val=&quot;Cambria Math&quot;/&gt;&lt;w:b/&gt;&lt;w:i/&gt;&lt;w:sz w:val=&quot;24&quot;/&gt;&lt;w:sz-cs w:val=&quot;24&quot;/&gt;&lt;/w:rPr&gt;&lt;/m:ctrlPr&gt;&lt;/m:naryPr&gt;&lt;m:sub/&gt;&lt;m:sup/&gt;&lt;m:e&gt;&lt;m:sSup&gt;&lt;m:sSupPr&gt;&lt;m:ctrlPr&gt;&lt;w:rPr&gt;&lt;w:rFonts w:ascii=&quot;Cambria Math&quot; w:h-ansi=&quot;Cambria Math&quot;/&gt;&lt;wx:font wx:val=&quot;Cambria Math&quot;/&gt;&lt;w:b/&gt;&lt;w:i/&gt;&lt;w:sz w:val=&quot;24&quot;/&gt;&lt;w:sz-cs w:val=&quot;24&quot;/&gt;&lt;/w:rPr&gt;&lt;/m:ctrlPr&gt;&lt;/m:sSupPr&gt;&lt;m:e&gt;&lt;m:d&gt;&lt;m:dPr&gt;&lt;m:ctrlPr&gt;&lt;w:rPr&gt;&lt;w:rFonts w:ascii=&quot;Cambria Math&quot; w:h-ansi=&quot;Cambria Math&quot;/&gt;&lt;wx:font wx:val=&quot;Cambria Math&quot;/&gt;&lt;w:b/&gt;&lt;w:i/&gt;&lt;w:sz w:val=&quot;24&quot;/&gt;&lt;w:sz-cs w:val=&quot;24&quot;/&gt;&lt;/w:rPr&gt;&lt;/m:ctrlPr&gt;&lt;/m:dPr&gt;&lt;m:e&gt;&lt;m:f&gt;&lt;m:fPr&gt;&lt;m:ctrlPr&gt;&lt;w:rPr&gt;&lt;w:rFonts w:ascii=&quot;Cambria Math&quot; w:h-ansi=&quot;Cambria Math&quot;/&gt;&lt;wx:font wx:val=&quot;Cambria Math&quot;/&gt;&lt;w:b/&gt;&lt;w:i/&gt;&lt;w:sz w:val=&quot;24&quot;/&gt;&lt;w:sz-cs w:val=&quot;24&quot;/&gt;&lt;/w:rPr&gt;&lt;/m:ctrlPr&gt;&lt;/m:fPr&gt;&lt;m:num&gt;&lt;m:sSubSup&gt;&lt;m:sSubSupPr&gt;&lt;m:ctrlPr&gt;&lt;w:rPr&gt;&lt;w:rFonts w:ascii=&quot;Cambria Math&quot; w:h-ansi=&quot;Cambria Math&quot;/&gt;&lt;wx:font wx:val=&quot;Cambria Math&quot;/&gt;&lt;w:b/&gt;&lt;w:i/&gt;&lt;w:sz w:val=&quot;24&quot;/&gt;&lt;w:sz-cs w:val=&quot;24&quot;/&gt;&lt;/w:rPr&gt;&lt;/m:ctrlPr&gt;&lt;/m:sSubSupPr&gt;&lt;m:e&gt;&lt;m:r&gt;&lt;m:rPr&gt;&lt;m:sty m:val=&quot;bi&quot;/&gt;&lt;/m:rPr&gt;&lt;w:rPr&gt;&lt;w:rFonts w:ascii=&quot;Cambria Math&quot; w:h-ansi=&quot;Cambria Math&quot;/&gt;&lt;wx:font wx:val=&quot;Cambria Math&quot;/&gt;&lt;w:b/&gt;&lt;w:i/&gt;&lt;w:sz w:val=&quot;24&quot;/&gt;&lt;w:sz-cs w:val=&quot;24&quot;/&gt;&lt;/w:rPr&gt;&lt;m:t&gt;d&lt;/m:t&gt;&lt;/m:r&gt;&lt;/m:e&gt;&lt;m:sub&gt;&lt;m:r&gt;&lt;m:rPr&gt;&lt;m:sty m:val=&quot;bi&quot;/&gt;&lt;/m:rPr&gt;&lt;w:rPr&gt;&lt;w:rFonts w:ascii=&quot;Cambria Math&quot; w:h-ansi=&quot;Cambria Math&quot;/&gt;&lt;wx:font wx:val=&quot;Cambria Math&quot;/&gt;&lt;w:b/&gt;&lt;w:i/&gt;&lt;w:sz w:val=&quot;24&quot;/&gt;&lt;w:sz-cs w:val=&quot;24&quot;/&gt;&lt;/w:rPr&gt;&lt;m:t&gt;i&lt;/m:t&gt;&lt;/m:r&gt;&lt;/m:sub&gt;&lt;m:sup&gt;&lt;m:r&gt;&lt;m:rPr&gt;&lt;m:sty m:val=&quot;bi&quot;/&gt;&lt;/m:rPr&gt;&lt;w:rPr&gt;&lt;w:rFonts w:ascii=&quot;Cambria Math&quot; w:h-ansi=&quot;Cambria Math&quot;/&gt;&lt;wx:font wx:val=&quot;Cambria Math&quot;/&gt;&lt;w:b/&gt;&lt;w:i/&gt;&lt;w:sz w:val=&quot;24&quot;/&gt;&lt;w:sz-cs w:val=&quot;24&quot;/&gt;&lt;/w:rPr&gt;&lt;m:t&gt;obs&lt;/m:t&gt;&lt;/m:r&gt;&lt;/m:sup&gt;&lt;/m:sSubSup&gt;&lt;m:r&gt;&lt;m:rPr&gt;&lt;m:sty m:val=&quot;bi&quot;/&gt;&lt;/m:rPr&gt;&lt;w:rPr&gt;&lt;w:rFonts w:ascii=&quot;Cambria Math&quot; w:h-ansi=&quot;Cambria Math&quot;/&gt;&lt;wx:font wx:val=&quot;Cambria Math&quot;/&gt;&lt;w:b/&gt;&lt;w:i/&gt;&lt;w:sz w:val=&quot;24&quot;/&gt;&lt;w:sz-cs w:val=&quot;24&quot;/&gt;&lt;/w:rPr&gt;&lt;m:t&gt;-&lt;/m:t&gt;&lt;/m:r&gt;&lt;m:sSubSup&gt;&lt;m:sSubSupPr&gt;&lt;m:ctrlPr&gt;&lt;w:rPr&gt;&lt;w:rFonts w:ascii=&quot;Cambria Math&quot; w:h-ansi=&quot;Cambria Math&quot;/&gt;&lt;wx:font wx:val=&quot;Cambria Math&quot;/&gt;&lt;w:b/&gt;&lt;w:i/&gt;&lt;w:sz w:val=&quot;24&quot;/&gt;&lt;w:sz-cs w:val=&quot;24&quot;/&gt;&lt;/w:rPr&gt;&lt;/m:ctrlPr&gt;&lt;/m:sSubSupPr&gt;&lt;m:e&gt;&lt;m:r&gt;&lt;m:rPr&gt;&lt;m:sty m:val=&quot;bi&quot;/&gt;&lt;/m:rPr&gt;&lt;w:rPr&gt;&lt;w:rFonts w:ascii=&quot;Cambria Math&quot; w:h-ansi=&quot;Cambria Math&quot;/&gt;&lt;wx:font wx:val=&quot;Cambria Math&quot;/&gt;&lt;w:b/&gt;&lt;w:i/&gt;&lt;w:sz w:val=&quot;24&quot;/&gt;&lt;w:sz-cs w:val=&quot;24&quot;/&gt;&lt;/w:rPr&gt;&lt;m:t&gt;d&lt;/m:t&gt;&lt;/m:r&gt;&lt;/m:e&gt;&lt;m:sub&gt;&lt;m:r&gt;&lt;m:rPr&gt;&lt;m:sty m:val=&quot;bi&quot;/&gt;&lt;/m:rPr&gt;&lt;w:rPr&gt;&lt;w:rFonts w:ascii=&quot;Cambria Math&quot; w:h-ansi=&quot;Cambria Math&quot;/&gt;&lt;wx:font wx:val=&quot;Cambria Math&quot;/&gt;&lt;w:b/&gt;&lt;w:i/&gt;&lt;w:sz w:val=&quot;24&quot;/&gt;&lt;w:sz-cs w:val=&quot;24&quot;/&gt;&lt;/w:rPr&gt;&lt;m:t&gt;i&lt;/m:t&gt;&lt;/m:r&gt;&lt;/m:sub&gt;&lt;m:sup&gt;&lt;m:r&gt;&lt;m:rPr&gt;&lt;m:sty m:val=&quot;bi&quot;/&gt;&lt;/m:rPr&gt;&lt;w:rPr&gt;&lt;w:rFonts w:ascii=&quot;Cambria Math&quot; w:h-ansi=&quot;Cambria Math&quot;/&gt;&lt;wx:font wx:val=&quot;Cambria Math&quot;/&gt;&lt;w:b/&gt;&lt;w:i/&gt;&lt;w:sz w:val=&quot;24&quot;/&gt;&lt;w:sz-cs w:val=&quot;24&quot;/&gt;&lt;/w:rPr&gt;&lt;m:t&gt;pred&lt;/m:t&gt;&lt;/m:r&gt;&lt;/m:sup&gt;&lt;/m:sSubSup&gt;&lt;/m:num&gt;&lt;m:den&gt;&lt;m:sSub&gt;&lt;m:sSubPr&gt;&lt;m:ctrlPr&gt;&lt;w:rPr&gt;&lt;w:rFonts w:ascii=&quot;Cambria Math&quot; w:h-ansi=&quot;Cambria Math&quot;/&gt;&lt;wx:font wx:val=&quot;Cambria Math&quot;/&gt;&lt;w:b/&gt;&lt;w:i/&gt;&lt;w:sz w:val=&quot;24&quot;/&gt;&lt;w:sz-cs w:val=&quot;24&quot;/&gt;&lt;/w:rPr&gt;&lt;/m:ctrlPr&gt;&lt;/m:sSubPr&gt;&lt;m:e&gt;&lt;m:r&gt;&lt;m:rPr&gt;&lt;m:sty m:val=&quot;bi&quot;/&gt;&lt;/m:rPr&gt;&lt;w:rPr&gt;&lt;w:rFonts w:ascii=&quot;Cambria Math&quot; w:h-ansi=&quot;Cambria Math&quot;/&gt;&lt;wx:font wx:val=&quot;Cambria Math&quot;/&gt;&lt;w:b/&gt;&lt;w:i/&gt;&lt;w:sz w:val=&quot;24&quot;/&gt;&lt;w:sz-cs w:val=&quot;24&quot;/&gt;&lt;/w:rPr&gt;&lt;m:t&gt;Iµ&lt;/m:t&gt;&lt;/m:r&gt;&lt;/m:e&gt;&lt;m:sub&gt;&lt;m:r&gt;&lt;m:rPr&gt;&lt;m:sty m:val=&quot;bi&quot;/&gt;&lt;/m:rPr&gt;&lt;w:rPr&gt;&lt;w:rFonts w:ascii=&quot;Cambria Math&quot; w:h-ansi=&quot;Cambria Math&quot;/&gt;&lt;wx:font wx:val=&quot;Cambria Math&quot;/&gt;&lt;w:b/&gt;&lt;w:i/&gt;&lt;w:sz w:val=&quot;24&quot;/&gt;&lt;w:sz-cs w:val=&quot;24&quot;/&gt;&lt;/w:rPr&gt;&lt;m:t&gt;i&lt;/m:t&gt;&lt;/m:r&gt;&lt;/m:sub&gt;&lt;/m:sSub&gt;&lt;/m:den&gt;&lt;/m:f&gt;&lt;/m:e&gt;&lt;/m:d&gt;&lt;/m:e&gt;&lt;m:sup&gt;&lt;m:r&gt;&lt;m:rPr&gt;&lt;m:sty m:val=&quot;bi&quot;/&gt;&lt;/m:rPr&gt;&lt;w:rPr&gt;&lt;w:rFonts w:ascii=&quot;Cambria Math&quot; w:h-ansi=&quot;Cambria Math&quot;/&gt;&lt;wx:font wx:val=&quot;Cambria Math&quot;/&gt;&lt;w:b/&gt;&lt;w:i/&gt;&lt;w:sz w:val=&quot;24&quot;/&gt;&lt;w:sz-cs w:val=&quot;24&quot;/&gt;&lt;/w:rPr&gt;&lt;m:t&gt;2&lt;/m:t&gt;&lt;/m:r&gt;&lt;/m:sup&gt;&lt;/m:sSup&gt;&lt;/m:e&gt;&lt;/m:nary&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0" o:title="" chromakey="white"/>
            </v:shape>
          </w:pict>
        </w:r>
        <w:r w:rsidR="007E3981" w:rsidRPr="00FD3EE1" w:rsidDel="00F071CB">
          <w:rPr>
            <w:rFonts w:ascii="Times New Roman" w:hAnsi="Times New Roman"/>
            <w:b/>
            <w:sz w:val="24"/>
            <w:szCs w:val="24"/>
          </w:rPr>
          <w:delInstrText xml:space="preserve"> </w:delInstrText>
        </w:r>
        <w:r w:rsidRPr="00FD3EE1" w:rsidDel="00F071CB">
          <w:rPr>
            <w:rFonts w:ascii="Times New Roman" w:hAnsi="Times New Roman"/>
            <w:b/>
            <w:sz w:val="24"/>
            <w:szCs w:val="24"/>
          </w:rPr>
          <w:fldChar w:fldCharType="separate"/>
        </w:r>
        <w:r w:rsidR="00224D04">
          <w:pict>
            <v:shape id="_x0000_i1076" type="#_x0000_t75" style="width:130.5pt;height:39pt"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3690&quot;/&gt;&lt;wsp:rsid wsp:val=&quot;00005C47&quot;/&gt;&lt;wsp:rsid wsp:val=&quot;0001094E&quot;/&gt;&lt;wsp:rsid wsp:val=&quot;00010FFB&quot;/&gt;&lt;wsp:rsid wsp:val=&quot;00013771&quot;/&gt;&lt;wsp:rsid wsp:val=&quot;0002353C&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368B&quot;/&gt;&lt;wsp:rsid wsp:val=&quot;00083821&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C02C2&quot;/&gt;&lt;wsp:rsid wsp:val=&quot;000C5244&quot;/&gt;&lt;wsp:rsid wsp:val=&quot;000D00FA&quot;/&gt;&lt;wsp:rsid wsp:val=&quot;000D1969&quot;/&gt;&lt;wsp:rsid wsp:val=&quot;000E3F50&quot;/&gt;&lt;wsp:rsid wsp:val=&quot;000E73BA&quot;/&gt;&lt;wsp:rsid wsp:val=&quot;000F1552&quot;/&gt;&lt;wsp:rsid wsp:val=&quot;000F3ACE&quot;/&gt;&lt;wsp:rsid wsp:val=&quot;000F518D&quot;/&gt;&lt;wsp:rsid wsp:val=&quot;0010427C&quot;/&gt;&lt;wsp:rsid wsp:val=&quot;00104326&quot;/&gt;&lt;wsp:rsid wsp:val=&quot;001101CD&quot;/&gt;&lt;wsp:rsid wsp:val=&quot;00111DB9&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80D57&quot;/&gt;&lt;wsp:rsid wsp:val=&quot;001816A1&quot;/&gt;&lt;wsp:rsid wsp:val=&quot;00183C3E&quot;/&gt;&lt;wsp:rsid wsp:val=&quot;00184EAA&quot;/&gt;&lt;wsp:rsid wsp:val=&quot;00185BEF&quot;/&gt;&lt;wsp:rsid wsp:val=&quot;00190959&quot;/&gt;&lt;wsp:rsid wsp:val=&quot;00191246&quot;/&gt;&lt;wsp:rsid wsp:val=&quot;00192D39&quot;/&gt;&lt;wsp:rsid wsp:val=&quot;001A075B&quot;/&gt;&lt;wsp:rsid wsp:val=&quot;001A21F3&quot;/&gt;&lt;wsp:rsid wsp:val=&quot;001A2718&quot;/&gt;&lt;wsp:rsid wsp:val=&quot;001A3497&quot;/&gt;&lt;wsp:rsid wsp:val=&quot;001A5338&quot;/&gt;&lt;wsp:rsid wsp:val=&quot;001B3B78&quot;/&gt;&lt;wsp:rsid wsp:val=&quot;001B7EF1&quot;/&gt;&lt;wsp:rsid wsp:val=&quot;001C0319&quot;/&gt;&lt;wsp:rsid wsp:val=&quot;001C26ED&quot;/&gt;&lt;wsp:rsid wsp:val=&quot;001C4CE8&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3487&quot;/&gt;&lt;wsp:rsid wsp:val=&quot;00201573&quot;/&gt;&lt;wsp:rsid wsp:val=&quot;00214D52&quot;/&gt;&lt;wsp:rsid wsp:val=&quot;00220FE4&quot;/&gt;&lt;wsp:rsid wsp:val=&quot;00222378&quot;/&gt;&lt;wsp:rsid wsp:val=&quot;00227D65&quot;/&gt;&lt;wsp:rsid wsp:val=&quot;00235DB2&quot;/&gt;&lt;wsp:rsid wsp:val=&quot;00237682&quot;/&gt;&lt;wsp:rsid wsp:val=&quot;00243047&quot;/&gt;&lt;wsp:rsid wsp:val=&quot;00244551&quot;/&gt;&lt;wsp:rsid wsp:val=&quot;00245855&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60B8&quot;/&gt;&lt;wsp:rsid wsp:val=&quot;00280B1B&quot;/&gt;&lt;wsp:rsid wsp:val=&quot;0028184D&quot;/&gt;&lt;wsp:rsid wsp:val=&quot;00286456&quot;/&gt;&lt;wsp:rsid wsp:val=&quot;00287166&quot;/&gt;&lt;wsp:rsid wsp:val=&quot;00292C41&quot;/&gt;&lt;wsp:rsid wsp:val=&quot;00294ED4&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FC9&quot;/&gt;&lt;wsp:rsid wsp:val=&quot;002D4437&quot;/&gt;&lt;wsp:rsid wsp:val=&quot;002D4BF8&quot;/&gt;&lt;wsp:rsid wsp:val=&quot;002D52A9&quot;/&gt;&lt;wsp:rsid wsp:val=&quot;002D5597&quot;/&gt;&lt;wsp:rsid wsp:val=&quot;002E1F6F&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E116D&quot;/&gt;&lt;wsp:rsid wsp:val=&quot;003E38C0&quot;/&gt;&lt;wsp:rsid wsp:val=&quot;003E66AF&quot;/&gt;&lt;wsp:rsid wsp:val=&quot;003F35C6&quot;/&gt;&lt;wsp:rsid wsp:val=&quot;003F4E62&quot;/&gt;&lt;wsp:rsid wsp:val=&quot;004014A9&quot;/&gt;&lt;wsp:rsid wsp:val=&quot;0040401C&quot;/&gt;&lt;wsp:rsid wsp:val=&quot;004040AA&quot;/&gt;&lt;wsp:rsid wsp:val=&quot;0040617F&quot;/&gt;&lt;wsp:rsid wsp:val=&quot;00407854&quot;/&gt;&lt;wsp:rsid wsp:val=&quot;004131F1&quot;/&gt;&lt;wsp:rsid wsp:val=&quot;00413819&quot;/&gt;&lt;wsp:rsid wsp:val=&quot;00413CAC&quot;/&gt;&lt;wsp:rsid wsp:val=&quot;004154C1&quot;/&gt;&lt;wsp:rsid wsp:val=&quot;00421567&quot;/&gt;&lt;wsp:rsid wsp:val=&quot;004350D5&quot;/&gt;&lt;wsp:rsid wsp:val=&quot;004359DE&quot;/&gt;&lt;wsp:rsid wsp:val=&quot;004372DA&quot;/&gt;&lt;wsp:rsid wsp:val=&quot;00441F20&quot;/&gt;&lt;wsp:rsid wsp:val=&quot;00442C2C&quot;/&gt;&lt;wsp:rsid wsp:val=&quot;004435D5&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36F5&quot;/&gt;&lt;wsp:rsid wsp:val=&quot;00567523&quot;/&gt;&lt;wsp:rsid wsp:val=&quot;00571209&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43A2&quot;/&gt;&lt;wsp:rsid wsp:val=&quot;005A59A4&quot;/&gt;&lt;wsp:rsid wsp:val=&quot;005A73A3&quot;/&gt;&lt;wsp:rsid wsp:val=&quot;005A77B0&quot;/&gt;&lt;wsp:rsid wsp:val=&quot;005B1E9B&quot;/&gt;&lt;wsp:rsid wsp:val=&quot;005B4841&quot;/&gt;&lt;wsp:rsid wsp:val=&quot;005B6EF1&quot;/&gt;&lt;wsp:rsid wsp:val=&quot;005E2D7A&quot;/&gt;&lt;wsp:rsid wsp:val=&quot;005E3A04&quot;/&gt;&lt;wsp:rsid wsp:val=&quot;005E7067&quot;/&gt;&lt;wsp:rsid wsp:val=&quot;005E7E24&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B5A&quot;/&gt;&lt;wsp:rsid wsp:val=&quot;006264C6&quot;/&gt;&lt;wsp:rsid wsp:val=&quot;0064469A&quot;/&gt;&lt;wsp:rsid wsp:val=&quot;00645EA6&quot;/&gt;&lt;wsp:rsid wsp:val=&quot;0064735A&quot;/&gt;&lt;wsp:rsid wsp:val=&quot;006474D4&quot;/&gt;&lt;wsp:rsid wsp:val=&quot;00650B09&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38D0&quot;/&gt;&lt;wsp:rsid wsp:val=&quot;00717836&quot;/&gt;&lt;wsp:rsid wsp:val=&quot;007228AE&quot;/&gt;&lt;wsp:rsid wsp:val=&quot;00726FD4&quot;/&gt;&lt;wsp:rsid wsp:val=&quot;00731313&quot;/&gt;&lt;wsp:rsid wsp:val=&quot;00734E17&quot;/&gt;&lt;wsp:rsid wsp:val=&quot;0073513A&quot;/&gt;&lt;wsp:rsid wsp:val=&quot;0074019F&quot;/&gt;&lt;wsp:rsid wsp:val=&quot;007501A9&quot;/&gt;&lt;wsp:rsid wsp:val=&quot;007503B0&quot;/&gt;&lt;wsp:rsid wsp:val=&quot;00753150&quot;/&gt;&lt;wsp:rsid wsp:val=&quot;00756327&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4B39&quot;/&gt;&lt;wsp:rsid wsp:val=&quot;007B4F8D&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B0E&quot;/&gt;&lt;wsp:rsid wsp:val=&quot;0080005E&quot;/&gt;&lt;wsp:rsid wsp:val=&quot;0080068F&quot;/&gt;&lt;wsp:rsid wsp:val=&quot;008031D6&quot;/&gt;&lt;wsp:rsid wsp:val=&quot;00805579&quot;/&gt;&lt;wsp:rsid wsp:val=&quot;008079AA&quot;/&gt;&lt;wsp:rsid wsp:val=&quot;00815DA8&quot;/&gt;&lt;wsp:rsid wsp:val=&quot;00817A14&quot;/&gt;&lt;wsp:rsid wsp:val=&quot;00817BAE&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46CD4&quot;/&gt;&lt;wsp:rsid wsp:val=&quot;00854824&quot;/&gt;&lt;wsp:rsid wsp:val=&quot;008575C4&quot;/&gt;&lt;wsp:rsid wsp:val=&quot;008677FF&quot;/&gt;&lt;wsp:rsid wsp:val=&quot;00870A4C&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D6697&quot;/&gt;&lt;wsp:rsid wsp:val=&quot;008D6C16&quot;/&gt;&lt;wsp:rsid wsp:val=&quot;008D6EE3&quot;/&gt;&lt;wsp:rsid wsp:val=&quot;008E13F0&quot;/&gt;&lt;wsp:rsid wsp:val=&quot;008E2711&quot;/&gt;&lt;wsp:rsid wsp:val=&quot;008E4C77&quot;/&gt;&lt;wsp:rsid wsp:val=&quot;008E6318&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73CC&quot;/&gt;&lt;wsp:rsid wsp:val=&quot;00930FA2&quot;/&gt;&lt;wsp:rsid wsp:val=&quot;009319F7&quot;/&gt;&lt;wsp:rsid wsp:val=&quot;00931B7A&quot;/&gt;&lt;wsp:rsid wsp:val=&quot;009364A7&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70656&quot;/&gt;&lt;wsp:rsid wsp:val=&quot;0097147A&quot;/&gt;&lt;wsp:rsid wsp:val=&quot;00973646&quot;/&gt;&lt;wsp:rsid wsp:val=&quot;0098147B&quot;/&gt;&lt;wsp:rsid wsp:val=&quot;00986BAA&quot;/&gt;&lt;wsp:rsid wsp:val=&quot;00987818&quot;/&gt;&lt;wsp:rsid wsp:val=&quot;009A40EF&quot;/&gt;&lt;wsp:rsid wsp:val=&quot;009A7D42&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7352&quot;/&gt;&lt;wsp:rsid wsp:val=&quot;009E2817&quot;/&gt;&lt;wsp:rsid wsp:val=&quot;009E2BDB&quot;/&gt;&lt;wsp:rsid wsp:val=&quot;009E69D0&quot;/&gt;&lt;wsp:rsid wsp:val=&quot;009F141B&quot;/&gt;&lt;wsp:rsid wsp:val=&quot;009F5D88&quot;/&gt;&lt;wsp:rsid wsp:val=&quot;00A00CD6&quot;/&gt;&lt;wsp:rsid wsp:val=&quot;00A030A5&quot;/&gt;&lt;wsp:rsid wsp:val=&quot;00A116D6&quot;/&gt;&lt;wsp:rsid wsp:val=&quot;00A1347B&quot;/&gt;&lt;wsp:rsid wsp:val=&quot;00A16430&quot;/&gt;&lt;wsp:rsid wsp:val=&quot;00A17B60&quot;/&gt;&lt;wsp:rsid wsp:val=&quot;00A2124C&quot;/&gt;&lt;wsp:rsid wsp:val=&quot;00A23582&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667D&quot;/&gt;&lt;wsp:rsid wsp:val=&quot;00A562BF&quot;/&gt;&lt;wsp:rsid wsp:val=&quot;00A60CAD&quot;/&gt;&lt;wsp:rsid wsp:val=&quot;00A60D8D&quot;/&gt;&lt;wsp:rsid wsp:val=&quot;00A6117A&quot;/&gt;&lt;wsp:rsid wsp:val=&quot;00A6580A&quot;/&gt;&lt;wsp:rsid wsp:val=&quot;00A71A65&quot;/&gt;&lt;wsp:rsid wsp:val=&quot;00A727D4&quot;/&gt;&lt;wsp:rsid wsp:val=&quot;00A84402&quot;/&gt;&lt;wsp:rsid wsp:val=&quot;00A84420&quot;/&gt;&lt;wsp:rsid wsp:val=&quot;00A84CC5&quot;/&gt;&lt;wsp:rsid wsp:val=&quot;00A92031&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D04&quot;/&gt;&lt;wsp:rsid wsp:val=&quot;00B67031&quot;/&gt;&lt;wsp:rsid wsp:val=&quot;00B71218&quot;/&gt;&lt;wsp:rsid wsp:val=&quot;00B718FA&quot;/&gt;&lt;wsp:rsid wsp:val=&quot;00B80C7B&quot;/&gt;&lt;wsp:rsid wsp:val=&quot;00B8277A&quot;/&gt;&lt;wsp:rsid wsp:val=&quot;00B84B1F&quot;/&gt;&lt;wsp:rsid wsp:val=&quot;00B871AD&quot;/&gt;&lt;wsp:rsid wsp:val=&quot;00B938F6&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30046&quot;/&gt;&lt;wsp:rsid wsp:val=&quot;00C3656E&quot;/&gt;&lt;wsp:rsid wsp:val=&quot;00C37097&quot;/&gt;&lt;wsp:rsid wsp:val=&quot;00C37621&quot;/&gt;&lt;wsp:rsid wsp:val=&quot;00C40A78&quot;/&gt;&lt;wsp:rsid wsp:val=&quot;00C4502D&quot;/&gt;&lt;wsp:rsid wsp:val=&quot;00C462DA&quot;/&gt;&lt;wsp:rsid wsp:val=&quot;00C55610&quot;/&gt;&lt;wsp:rsid wsp:val=&quot;00C576A7&quot;/&gt;&lt;wsp:rsid wsp:val=&quot;00C614A9&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CD2&quot;/&gt;&lt;wsp:rsid wsp:val=&quot;00CA375A&quot;/&gt;&lt;wsp:rsid wsp:val=&quot;00CA4DD1&quot;/&gt;&lt;wsp:rsid wsp:val=&quot;00CA6C50&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A04B2&quot;/&gt;&lt;wsp:rsid wsp:val=&quot;00DA26F4&quot;/&gt;&lt;wsp:rsid wsp:val=&quot;00DA3907&quot;/&gt;&lt;wsp:rsid wsp:val=&quot;00DB0B66&quot;/&gt;&lt;wsp:rsid wsp:val=&quot;00DC3B95&quot;/&gt;&lt;wsp:rsid wsp:val=&quot;00DC3D2D&quot;/&gt;&lt;wsp:rsid wsp:val=&quot;00DC3F0C&quot;/&gt;&lt;wsp:rsid wsp:val=&quot;00DC6928&quot;/&gt;&lt;wsp:rsid wsp:val=&quot;00DC6D58&quot;/&gt;&lt;wsp:rsid wsp:val=&quot;00DD08C7&quot;/&gt;&lt;wsp:rsid wsp:val=&quot;00DD1B61&quot;/&gt;&lt;wsp:rsid wsp:val=&quot;00DD3D19&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C30B7&quot;/&gt;&lt;wsp:rsid wsp:val=&quot;00EC7A07&quot;/&gt;&lt;wsp:rsid wsp:val=&quot;00ED1BBA&quot;/&gt;&lt;wsp:rsid wsp:val=&quot;00ED2B61&quot;/&gt;&lt;wsp:rsid wsp:val=&quot;00ED7DA7&quot;/&gt;&lt;wsp:rsid wsp:val=&quot;00EE76C6&quot;/&gt;&lt;wsp:rsid wsp:val=&quot;00EF2731&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6194F&quot;/&gt;&lt;wsp:rsid wsp:val=&quot;00F61E0F&quot;/&gt;&lt;wsp:rsid wsp:val=&quot;00F626A6&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846CD4&quot;&gt;&lt;m:oMathPara&gt;&lt;m:oMath&gt;&lt;m:sSub&gt;&lt;m:sSubPr&gt;&lt;m:ctrlPr&gt;&lt;w:rPr&gt;&lt;w:rFonts w:ascii=&quot;Cambria Math&quot; w:h-ansi=&quot;Cambria Math&quot;/&gt;&lt;wx:font wx:val=&quot;Cambria Math&quot;/&gt;&lt;w:b/&gt;&lt;w:i/&gt;&lt;w:sz w:val=&quot;24&quot;/&gt;&lt;w:sz-cs w:val=&quot;24&quot;/&gt;&lt;/w:rPr&gt;&lt;/m:ctrlPr&gt;&lt;/m:sSubPr&gt;&lt;m:e&gt;&lt;m:r&gt;&lt;m:rPr&gt;&lt;m:sty m:val=&quot;b&quot;/&gt;&lt;/m:rPr&gt;&lt;w:rPr&gt;&lt;w:rFonts w:ascii=&quot;Cambria Math&quot; w:h-ansi=&quot;Cambria Math&quot;/&gt;&lt;wx:font wx:val=&quot;Cambria Math&quot;/&gt;&lt;w:b/&gt;&lt;w:sz w:val=&quot;24&quot;/&gt;&lt;w:sz-cs w:val=&quot;24&quot;/&gt;&lt;/w:rPr&gt;&lt;m:t&gt;I¦&lt;/m:t&gt;&lt;/m:r&gt;&lt;/m:e&gt;&lt;m:sub&gt;&lt;m:r&gt;&lt;m:rPr&gt;&lt;m:sty m:val=&quot;bi&quot;/&gt;&lt;/m:rPr&gt;&lt;w:rPr&gt;&lt;w:rFonts w:ascii=&quot;Cambria Math&quot; w:h-ansi=&quot;Cambria Math&quot;/&gt;&lt;wx:font wx:val=&quot;Cambria Math&quot;/&gt;&lt;w:b/&gt;&lt;w:i/&gt;&lt;w:sz w:val=&quot;24&quot;/&gt;&lt;w:sz-cs w:val=&quot;24&quot;/&gt;&lt;/w:rPr&gt;&lt;m:t&gt;d&lt;/m:t&gt;&lt;/m:r&gt;&lt;/m:sub&gt;&lt;/m:sSub&gt;&lt;m:r&gt;&lt;m:rPr&gt;&lt;m:sty m:val=&quot;bi&quot;/&gt;&lt;/m:rPr&gt;&lt;w:rPr&gt;&lt;w:rFonts w:ascii=&quot;Cambria Math&quot; w:h-ansi=&quot;Cambria Math&quot;/&gt;&lt;wx:font wx:val=&quot;Cambria Math&quot;/&gt;&lt;w:b/&gt;&lt;w:i/&gt;&lt;w:sz w:val=&quot;24&quot;/&gt;&lt;w:sz-cs w:val=&quot;24&quot;/&gt;&lt;/w:rPr&gt;&lt;m:t&gt;=&lt;/m:t&gt;&lt;/m:r&gt;&lt;m:nary&gt;&lt;m:naryPr&gt;&lt;m:chr m:val=&quot;a?‘&quot;/&gt;&lt;m:limLoc m:val=&quot;undOvr&quot;/&gt;&lt;m:subHide m:val=&quot;on&quot;/&gt;&lt;m:supHide m:val=&quot;on&quot;/&gt;&lt;m:ctrlPr&gt;&lt;w:rPr&gt;&lt;w:rFonts w:ascii=&quot;Cambria Math&quot; w:h-ansi=&quot;Cambria Math&quot;/&gt;&lt;wx:font wx:val=&quot;Cambria Math&quot;/&gt;&lt;w:b/&gt;&lt;w:i/&gt;&lt;w:sz w:val=&quot;24&quot;/&gt;&lt;w:sz-cs w:val=&quot;24&quot;/&gt;&lt;/w:rPr&gt;&lt;/m:ctrlPr&gt;&lt;/m:naryPr&gt;&lt;m:sub/&gt;&lt;m:sup/&gt;&lt;m:e&gt;&lt;m:sSup&gt;&lt;m:sSupPr&gt;&lt;m:ctrlPr&gt;&lt;w:rPr&gt;&lt;w:rFonts w:ascii=&quot;Cambria Math&quot; w:h-ansi=&quot;Cambria Math&quot;/&gt;&lt;wx:font wx:val=&quot;Cambria Math&quot;/&gt;&lt;w:b/&gt;&lt;w:i/&gt;&lt;w:sz w:val=&quot;24&quot;/&gt;&lt;w:sz-cs w:val=&quot;24&quot;/&gt;&lt;/w:rPr&gt;&lt;/m:ctrlPr&gt;&lt;/m:sSupPr&gt;&lt;m:e&gt;&lt;m:d&gt;&lt;m:dPr&gt;&lt;m:ctrlPr&gt;&lt;w:rPr&gt;&lt;w:rFonts w:ascii=&quot;Cambria Math&quot; w:h-ansi=&quot;Cambria Math&quot;/&gt;&lt;wx:font wx:val=&quot;Cambria Math&quot;/&gt;&lt;w:b/&gt;&lt;w:i/&gt;&lt;w:sz w:val=&quot;24&quot;/&gt;&lt;w:sz-cs w:val=&quot;24&quot;/&gt;&lt;/w:rPr&gt;&lt;/m:ctrlPr&gt;&lt;/m:dPr&gt;&lt;m:e&gt;&lt;m:f&gt;&lt;m:fPr&gt;&lt;m:ctrlPr&gt;&lt;w:rPr&gt;&lt;w:rFonts w:ascii=&quot;Cambria Math&quot; w:h-ansi=&quot;Cambria Math&quot;/&gt;&lt;wx:font wx:val=&quot;Cambria Math&quot;/&gt;&lt;w:b/&gt;&lt;w:i/&gt;&lt;w:sz w:val=&quot;24&quot;/&gt;&lt;w:sz-cs w:val=&quot;24&quot;/&gt;&lt;/w:rPr&gt;&lt;/m:ctrlPr&gt;&lt;/m:fPr&gt;&lt;m:num&gt;&lt;m:sSubSup&gt;&lt;m:sSubSupPr&gt;&lt;m:ctrlPr&gt;&lt;w:rPr&gt;&lt;w:rFonts w:ascii=&quot;Cambria Math&quot; w:h-ansi=&quot;Cambria Math&quot;/&gt;&lt;wx:font wx:val=&quot;Cambria Math&quot;/&gt;&lt;w:b/&gt;&lt;w:i/&gt;&lt;w:sz w:val=&quot;24&quot;/&gt;&lt;w:sz-cs w:val=&quot;24&quot;/&gt;&lt;/w:rPr&gt;&lt;/m:ctrlPr&gt;&lt;/m:sSubSupPr&gt;&lt;m:e&gt;&lt;m:r&gt;&lt;m:rPr&gt;&lt;m:sty m:val=&quot;bi&quot;/&gt;&lt;/m:rPr&gt;&lt;w:rPr&gt;&lt;w:rFonts w:ascii=&quot;Cambria Math&quot; w:h-ansi=&quot;Cambria Math&quot;/&gt;&lt;wx:font wx:val=&quot;Cambria Math&quot;/&gt;&lt;w:b/&gt;&lt;w:i/&gt;&lt;w:sz w:val=&quot;24&quot;/&gt;&lt;w:sz-cs w:val=&quot;24&quot;/&gt;&lt;/w:rPr&gt;&lt;m:t&gt;d&lt;/m:t&gt;&lt;/m:r&gt;&lt;/m:e&gt;&lt;m:sub&gt;&lt;m:r&gt;&lt;m:rPr&gt;&lt;m:sty m:val=&quot;bi&quot;/&gt;&lt;/m:rPr&gt;&lt;w:rPr&gt;&lt;w:rFonts w:ascii=&quot;Cambria Math&quot; w:h-ansi=&quot;Cambria Math&quot;/&gt;&lt;wx:font wx:val=&quot;Cambria Math&quot;/&gt;&lt;w:b/&gt;&lt;w:i/&gt;&lt;w:sz w:val=&quot;24&quot;/&gt;&lt;w:sz-cs w:val=&quot;24&quot;/&gt;&lt;/w:rPr&gt;&lt;m:t&gt;i&lt;/m:t&gt;&lt;/m:r&gt;&lt;/m:sub&gt;&lt;m:sup&gt;&lt;m:r&gt;&lt;m:rPr&gt;&lt;m:sty m:val=&quot;bi&quot;/&gt;&lt;/m:rPr&gt;&lt;w:rPr&gt;&lt;w:rFonts w:ascii=&quot;Cambria Math&quot; w:h-ansi=&quot;Cambria Math&quot;/&gt;&lt;wx:font wx:val=&quot;Cambria Math&quot;/&gt;&lt;w:b/&gt;&lt;w:i/&gt;&lt;w:sz w:val=&quot;24&quot;/&gt;&lt;w:sz-cs w:val=&quot;24&quot;/&gt;&lt;/w:rPr&gt;&lt;m:t&gt;obs&lt;/m:t&gt;&lt;/m:r&gt;&lt;/m:sup&gt;&lt;/m:sSubSup&gt;&lt;m:r&gt;&lt;m:rPr&gt;&lt;m:sty m:val=&quot;bi&quot;/&gt;&lt;/m:rPr&gt;&lt;w:rPr&gt;&lt;w:rFonts w:ascii=&quot;Cambria Math&quot; w:h-ansi=&quot;Cambria Math&quot;/&gt;&lt;wx:font wx:val=&quot;Cambria Math&quot;/&gt;&lt;w:b/&gt;&lt;w:i/&gt;&lt;w:sz w:val=&quot;24&quot;/&gt;&lt;w:sz-cs w:val=&quot;24&quot;/&gt;&lt;/w:rPr&gt;&lt;m:t&gt;-&lt;/m:t&gt;&lt;/m:r&gt;&lt;m:sSubSup&gt;&lt;m:sSubSupPr&gt;&lt;m:ctrlPr&gt;&lt;w:rPr&gt;&lt;w:rFonts w:ascii=&quot;Cambria Math&quot; w:h-ansi=&quot;Cambria Math&quot;/&gt;&lt;wx:font wx:val=&quot;Cambria Math&quot;/&gt;&lt;w:b/&gt;&lt;w:i/&gt;&lt;w:sz w:val=&quot;24&quot;/&gt;&lt;w:sz-cs w:val=&quot;24&quot;/&gt;&lt;/w:rPr&gt;&lt;/m:ctrlPr&gt;&lt;/m:sSubSupPr&gt;&lt;m:e&gt;&lt;m:r&gt;&lt;m:rPr&gt;&lt;m:sty m:val=&quot;bi&quot;/&gt;&lt;/m:rPr&gt;&lt;w:rPr&gt;&lt;w:rFonts w:ascii=&quot;Cambria Math&quot; w:h-ansi=&quot;Cambria Math&quot;/&gt;&lt;wx:font wx:val=&quot;Cambria Math&quot;/&gt;&lt;w:b/&gt;&lt;w:i/&gt;&lt;w:sz w:val=&quot;24&quot;/&gt;&lt;w:sz-cs w:val=&quot;24&quot;/&gt;&lt;/w:rPr&gt;&lt;m:t&gt;d&lt;/m:t&gt;&lt;/m:r&gt;&lt;/m:e&gt;&lt;m:sub&gt;&lt;m:r&gt;&lt;m:rPr&gt;&lt;m:sty m:val=&quot;bi&quot;/&gt;&lt;/m:rPr&gt;&lt;w:rPr&gt;&lt;w:rFonts w:ascii=&quot;Cambria Math&quot; w:h-ansi=&quot;Cambria Math&quot;/&gt;&lt;wx:font wx:val=&quot;Cambria Math&quot;/&gt;&lt;w:b/&gt;&lt;w:i/&gt;&lt;w:sz w:val=&quot;24&quot;/&gt;&lt;w:sz-cs w:val=&quot;24&quot;/&gt;&lt;/w:rPr&gt;&lt;m:t&gt;i&lt;/m:t&gt;&lt;/m:r&gt;&lt;/m:sub&gt;&lt;m:sup&gt;&lt;m:r&gt;&lt;m:rPr&gt;&lt;m:sty m:val=&quot;bi&quot;/&gt;&lt;/m:rPr&gt;&lt;w:rPr&gt;&lt;w:rFonts w:ascii=&quot;Cambria Math&quot; w:h-ansi=&quot;Cambria Math&quot;/&gt;&lt;wx:font wx:val=&quot;Cambria Math&quot;/&gt;&lt;w:b/&gt;&lt;w:i/&gt;&lt;w:sz w:val=&quot;24&quot;/&gt;&lt;w:sz-cs w:val=&quot;24&quot;/&gt;&lt;/w:rPr&gt;&lt;m:t&gt;pred&lt;/m:t&gt;&lt;/m:r&gt;&lt;/m:sup&gt;&lt;/m:sSubSup&gt;&lt;/m:num&gt;&lt;m:den&gt;&lt;m:sSub&gt;&lt;m:sSubPr&gt;&lt;m:ctrlPr&gt;&lt;w:rPr&gt;&lt;w:rFonts w:ascii=&quot;Cambria Math&quot; w:h-ansi=&quot;Cambria Math&quot;/&gt;&lt;wx:font wx:val=&quot;Cambria Math&quot;/&gt;&lt;w:b/&gt;&lt;w:i/&gt;&lt;w:sz w:val=&quot;24&quot;/&gt;&lt;w:sz-cs w:val=&quot;24&quot;/&gt;&lt;/w:rPr&gt;&lt;/m:ctrlPr&gt;&lt;/m:sSubPr&gt;&lt;m:e&gt;&lt;m:r&gt;&lt;m:rPr&gt;&lt;m:sty m:val=&quot;bi&quot;/&gt;&lt;/m:rPr&gt;&lt;w:rPr&gt;&lt;w:rFonts w:ascii=&quot;Cambria Math&quot; w:h-ansi=&quot;Cambria Math&quot;/&gt;&lt;wx:font wx:val=&quot;Cambria Math&quot;/&gt;&lt;w:b/&gt;&lt;w:i/&gt;&lt;w:sz w:val=&quot;24&quot;/&gt;&lt;w:sz-cs w:val=&quot;24&quot;/&gt;&lt;/w:rPr&gt;&lt;m:t&gt;Iµ&lt;/m:t&gt;&lt;/m:r&gt;&lt;/m:e&gt;&lt;m:sub&gt;&lt;m:r&gt;&lt;m:rPr&gt;&lt;m:sty m:val=&quot;bi&quot;/&gt;&lt;/m:rPr&gt;&lt;w:rPr&gt;&lt;w:rFonts w:ascii=&quot;Cambria Math&quot; w:h-ansi=&quot;Cambria Math&quot;/&gt;&lt;wx:font wx:val=&quot;Cambria Math&quot;/&gt;&lt;w:b/&gt;&lt;w:i/&gt;&lt;w:sz w:val=&quot;24&quot;/&gt;&lt;w:sz-cs w:val=&quot;24&quot;/&gt;&lt;/w:rPr&gt;&lt;m:t&gt;i&lt;/m:t&gt;&lt;/m:r&gt;&lt;/m:sub&gt;&lt;/m:sSub&gt;&lt;/m:den&gt;&lt;/m:f&gt;&lt;/m:e&gt;&lt;/m:d&gt;&lt;/m:e&gt;&lt;m:sup&gt;&lt;m:r&gt;&lt;m:rPr&gt;&lt;m:sty m:val=&quot;bi&quot;/&gt;&lt;/m:rPr&gt;&lt;w:rPr&gt;&lt;w:rFonts w:ascii=&quot;Cambria Math&quot; w:h-ansi=&quot;Cambria Math&quot;/&gt;&lt;wx:font wx:val=&quot;Cambria Math&quot;/&gt;&lt;w:b/&gt;&lt;w:i/&gt;&lt;w:sz w:val=&quot;24&quot;/&gt;&lt;w:sz-cs w:val=&quot;24&quot;/&gt;&lt;/w:rPr&gt;&lt;m:t&gt;2&lt;/m:t&gt;&lt;/m:r&gt;&lt;/m:sup&gt;&lt;/m:sSup&gt;&lt;/m:e&gt;&lt;/m:nary&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0" o:title="" chromakey="white"/>
            </v:shape>
          </w:pict>
        </w:r>
        <w:r w:rsidRPr="00FD3EE1" w:rsidDel="00F071CB">
          <w:rPr>
            <w:rFonts w:ascii="Times New Roman" w:hAnsi="Times New Roman"/>
            <w:b/>
            <w:sz w:val="24"/>
            <w:szCs w:val="24"/>
          </w:rPr>
          <w:fldChar w:fldCharType="end"/>
        </w:r>
        <w:r w:rsidR="007E3981" w:rsidRPr="00013771" w:rsidDel="00F071CB">
          <w:rPr>
            <w:rFonts w:ascii="Times New Roman" w:hAnsi="Times New Roman"/>
            <w:b/>
            <w:sz w:val="24"/>
            <w:szCs w:val="24"/>
          </w:rPr>
          <w:delText xml:space="preserve">     (20)</w:delText>
        </w:r>
      </w:del>
    </w:p>
    <w:p w:rsidR="007E3981" w:rsidRDefault="007E3981">
      <w:pPr>
        <w:rPr>
          <w:rFonts w:ascii="Times New Roman" w:hAnsi="Times New Roman"/>
          <w:sz w:val="24"/>
          <w:szCs w:val="24"/>
        </w:rPr>
      </w:pPr>
    </w:p>
    <w:p w:rsidR="007E3981" w:rsidRDefault="007E3981">
      <w:pPr>
        <w:rPr>
          <w:rFonts w:ascii="Times New Roman" w:hAnsi="Times New Roman"/>
          <w:sz w:val="24"/>
          <w:szCs w:val="24"/>
        </w:rPr>
      </w:pPr>
      <w:proofErr w:type="gramStart"/>
      <w:r>
        <w:rPr>
          <w:rFonts w:ascii="Times New Roman" w:hAnsi="Times New Roman"/>
          <w:sz w:val="24"/>
          <w:szCs w:val="24"/>
        </w:rPr>
        <w:t>where</w:t>
      </w:r>
      <w:proofErr w:type="gramEnd"/>
      <w:r>
        <w:rPr>
          <w:rFonts w:ascii="Times New Roman" w:hAnsi="Times New Roman"/>
          <w:sz w:val="24"/>
          <w:szCs w:val="24"/>
        </w:rPr>
        <w:t xml:space="preserve"> </w:t>
      </w:r>
      <w:proofErr w:type="spellStart"/>
      <w:r>
        <w:rPr>
          <w:rFonts w:ascii="Times New Roman" w:hAnsi="Times New Roman"/>
          <w:sz w:val="24"/>
          <w:szCs w:val="24"/>
        </w:rPr>
        <w:t>d</w:t>
      </w:r>
      <w:r w:rsidRPr="00013771">
        <w:rPr>
          <w:rFonts w:ascii="Times New Roman" w:hAnsi="Times New Roman"/>
          <w:sz w:val="24"/>
          <w:szCs w:val="24"/>
          <w:vertAlign w:val="superscript"/>
        </w:rPr>
        <w:t>obs</w:t>
      </w:r>
      <w:proofErr w:type="spellEnd"/>
      <w:r w:rsidRPr="00013771">
        <w:rPr>
          <w:rFonts w:ascii="Times New Roman" w:hAnsi="Times New Roman"/>
          <w:sz w:val="24"/>
          <w:szCs w:val="24"/>
          <w:vertAlign w:val="superscript"/>
        </w:rPr>
        <w:t xml:space="preserve"> </w:t>
      </w:r>
      <w:r>
        <w:rPr>
          <w:rFonts w:ascii="Times New Roman" w:hAnsi="Times New Roman"/>
          <w:sz w:val="24"/>
          <w:szCs w:val="24"/>
        </w:rPr>
        <w:t xml:space="preserve">is the observed data and  </w:t>
      </w:r>
      <w:proofErr w:type="spellStart"/>
      <w:r>
        <w:rPr>
          <w:rFonts w:ascii="Times New Roman" w:hAnsi="Times New Roman"/>
          <w:sz w:val="24"/>
          <w:szCs w:val="24"/>
        </w:rPr>
        <w:t>d</w:t>
      </w:r>
      <w:r w:rsidRPr="00013771">
        <w:rPr>
          <w:rFonts w:ascii="Times New Roman" w:hAnsi="Times New Roman"/>
          <w:sz w:val="24"/>
          <w:szCs w:val="24"/>
          <w:vertAlign w:val="superscript"/>
        </w:rPr>
        <w:t>pred</w:t>
      </w:r>
      <w:proofErr w:type="spellEnd"/>
      <w:r w:rsidRPr="00013771">
        <w:rPr>
          <w:rFonts w:ascii="Times New Roman" w:hAnsi="Times New Roman"/>
          <w:sz w:val="24"/>
          <w:szCs w:val="24"/>
          <w:vertAlign w:val="superscript"/>
        </w:rPr>
        <w:t xml:space="preserve"> </w:t>
      </w:r>
      <w:r>
        <w:rPr>
          <w:rFonts w:ascii="Times New Roman" w:hAnsi="Times New Roman"/>
          <w:sz w:val="24"/>
          <w:szCs w:val="24"/>
        </w:rPr>
        <w:t xml:space="preserve"> is the predicted data. The misfit</w:t>
      </w:r>
      <w:r w:rsidRPr="00013771">
        <w:rPr>
          <w:rFonts w:ascii="Symbol" w:hAnsi="Symbol"/>
          <w:sz w:val="24"/>
          <w:szCs w:val="24"/>
        </w:rPr>
        <w:t></w:t>
      </w:r>
      <w:r w:rsidRPr="00013771">
        <w:rPr>
          <w:rFonts w:ascii="Symbol" w:hAnsi="Symbol"/>
          <w:sz w:val="24"/>
          <w:szCs w:val="24"/>
        </w:rPr>
        <w:t></w:t>
      </w:r>
      <w:r w:rsidRPr="00013771">
        <w:rPr>
          <w:rFonts w:ascii="Times New Roman" w:hAnsi="Times New Roman"/>
          <w:sz w:val="24"/>
          <w:szCs w:val="24"/>
          <w:vertAlign w:val="subscript"/>
        </w:rPr>
        <w:t>d</w:t>
      </w:r>
      <w:r>
        <w:rPr>
          <w:rFonts w:ascii="Times New Roman" w:hAnsi="Times New Roman"/>
          <w:sz w:val="24"/>
          <w:szCs w:val="24"/>
        </w:rPr>
        <w:t xml:space="preserve"> in equation (20) is the usual L</w:t>
      </w:r>
      <w:r w:rsidRPr="00ED5F17">
        <w:rPr>
          <w:rFonts w:ascii="Times New Roman" w:hAnsi="Times New Roman"/>
          <w:sz w:val="24"/>
          <w:szCs w:val="24"/>
          <w:vertAlign w:val="subscript"/>
        </w:rPr>
        <w:t>2</w:t>
      </w:r>
      <w:r>
        <w:rPr>
          <w:rFonts w:ascii="Times New Roman" w:hAnsi="Times New Roman"/>
          <w:sz w:val="24"/>
          <w:szCs w:val="24"/>
        </w:rPr>
        <w:t xml:space="preserve"> norm of the difference between the observed and predicted data. This is appropriate when the data errors are independent and Gaussian with zero mean and standard deviation </w:t>
      </w:r>
      <w:r w:rsidRPr="000B477D">
        <w:rPr>
          <w:rFonts w:ascii="Symbol" w:hAnsi="Symbol"/>
          <w:sz w:val="24"/>
          <w:szCs w:val="24"/>
        </w:rPr>
        <w:t></w:t>
      </w:r>
      <w:r>
        <w:rPr>
          <w:rFonts w:ascii="Times New Roman" w:hAnsi="Times New Roman"/>
          <w:sz w:val="24"/>
          <w:szCs w:val="24"/>
        </w:rPr>
        <w:t xml:space="preserve">. In reality however some data might have very large errors. These are “outliers” and if an incorrect uncertainty is supplied, the weighted difference will be very large and this datum will contribute disproportionately compared to other data. This arises because of the squaring operation in equation (20).  In order to handle situations where there are outliers, a more robust norm such as a Huber norm can be implemented (See Appendix 2 for details) can be implemented. The Huber norm is calculated according to </w:t>
      </w:r>
      <w:hyperlink w:anchor="EQN21" w:history="1">
        <w:r w:rsidRPr="00013771">
          <w:rPr>
            <w:rStyle w:val="Hyperlink"/>
            <w:rFonts w:ascii="Times New Roman" w:hAnsi="Times New Roman"/>
            <w:sz w:val="24"/>
            <w:szCs w:val="24"/>
          </w:rPr>
          <w:t>equation (21)</w:t>
        </w:r>
      </w:hyperlink>
      <w:r>
        <w:rPr>
          <w:rFonts w:ascii="Times New Roman" w:hAnsi="Times New Roman"/>
          <w:sz w:val="24"/>
          <w:szCs w:val="24"/>
        </w:rPr>
        <w:t>. It has a user-specified coefficient “c and acts like a hybrid between L</w:t>
      </w:r>
      <w:r w:rsidRPr="00ED5F17">
        <w:rPr>
          <w:rFonts w:ascii="Times New Roman" w:hAnsi="Times New Roman"/>
          <w:sz w:val="24"/>
          <w:szCs w:val="24"/>
          <w:vertAlign w:val="subscript"/>
        </w:rPr>
        <w:t>1</w:t>
      </w:r>
      <w:r>
        <w:rPr>
          <w:rFonts w:ascii="Times New Roman" w:hAnsi="Times New Roman"/>
          <w:sz w:val="24"/>
          <w:szCs w:val="24"/>
        </w:rPr>
        <w:t xml:space="preserve"> and L</w:t>
      </w:r>
      <w:r w:rsidRPr="00ED5F17">
        <w:rPr>
          <w:rFonts w:ascii="Times New Roman" w:hAnsi="Times New Roman"/>
          <w:sz w:val="24"/>
          <w:szCs w:val="24"/>
          <w:vertAlign w:val="subscript"/>
        </w:rPr>
        <w:t>2</w:t>
      </w:r>
      <w:r>
        <w:rPr>
          <w:rFonts w:ascii="Times New Roman" w:hAnsi="Times New Roman"/>
          <w:sz w:val="24"/>
          <w:szCs w:val="24"/>
        </w:rPr>
        <w:t xml:space="preserve"> norms.  Essentially normalized misfits with a value less than c are evaluated using L</w:t>
      </w:r>
      <w:r w:rsidRPr="00ED5F17">
        <w:rPr>
          <w:rFonts w:ascii="Times New Roman" w:hAnsi="Times New Roman"/>
          <w:sz w:val="24"/>
          <w:szCs w:val="24"/>
          <w:vertAlign w:val="subscript"/>
        </w:rPr>
        <w:t>2</w:t>
      </w:r>
      <w:r>
        <w:rPr>
          <w:rFonts w:ascii="Times New Roman" w:hAnsi="Times New Roman"/>
          <w:sz w:val="24"/>
          <w:szCs w:val="24"/>
        </w:rPr>
        <w:t xml:space="preserve"> and those above are evaluated using L</w:t>
      </w:r>
      <w:r w:rsidRPr="00ED5F17">
        <w:rPr>
          <w:rFonts w:ascii="Times New Roman" w:hAnsi="Times New Roman"/>
          <w:sz w:val="24"/>
          <w:szCs w:val="24"/>
          <w:vertAlign w:val="subscript"/>
        </w:rPr>
        <w:t>1</w:t>
      </w:r>
      <w:r>
        <w:rPr>
          <w:rFonts w:ascii="Times New Roman" w:hAnsi="Times New Roman"/>
          <w:sz w:val="24"/>
          <w:szCs w:val="24"/>
        </w:rPr>
        <w:t xml:space="preserve">. </w:t>
      </w:r>
    </w:p>
    <w:p w:rsidR="007E3981" w:rsidRDefault="007E3981">
      <w:pPr>
        <w:rPr>
          <w:rFonts w:ascii="Times New Roman" w:hAnsi="Times New Roman"/>
          <w:sz w:val="24"/>
          <w:szCs w:val="24"/>
        </w:rPr>
      </w:pPr>
    </w:p>
    <w:bookmarkStart w:id="1463" w:name="EQN21"/>
    <w:bookmarkEnd w:id="1463"/>
    <w:p w:rsidR="00EF6550" w:rsidRDefault="00962591">
      <w:pPr>
        <w:ind w:left="360"/>
        <w:rPr>
          <w:b/>
          <w:sz w:val="24"/>
          <w:szCs w:val="24"/>
        </w:rPr>
        <w:pPrChange w:id="1464" w:author="EOS" w:date="2011-08-02T10:46:00Z">
          <w:pPr>
            <w:ind w:left="360"/>
            <w:jc w:val="both"/>
          </w:pPr>
        </w:pPrChange>
      </w:pPr>
      <w:r w:rsidRPr="00FD3EE1">
        <w:rPr>
          <w:b/>
          <w:sz w:val="24"/>
          <w:szCs w:val="24"/>
        </w:rPr>
        <w:fldChar w:fldCharType="begin"/>
      </w:r>
      <w:r w:rsidR="007E3981" w:rsidRPr="00FD3EE1">
        <w:rPr>
          <w:b/>
          <w:sz w:val="24"/>
          <w:szCs w:val="24"/>
        </w:rPr>
        <w:instrText xml:space="preserve"> QUOTE </w:instrText>
      </w:r>
      <w:r w:rsidR="00224D04">
        <w:pict>
          <v:shape id="_x0000_i1077" type="#_x0000_t75" style="width:78pt;height:30pt"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3690&quot;/&gt;&lt;wsp:rsid wsp:val=&quot;00005C47&quot;/&gt;&lt;wsp:rsid wsp:val=&quot;0001094E&quot;/&gt;&lt;wsp:rsid wsp:val=&quot;00010FFB&quot;/&gt;&lt;wsp:rsid wsp:val=&quot;00013771&quot;/&gt;&lt;wsp:rsid wsp:val=&quot;0002353C&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368B&quot;/&gt;&lt;wsp:rsid wsp:val=&quot;00083821&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C02C2&quot;/&gt;&lt;wsp:rsid wsp:val=&quot;000C5244&quot;/&gt;&lt;wsp:rsid wsp:val=&quot;000D00FA&quot;/&gt;&lt;wsp:rsid wsp:val=&quot;000D1969&quot;/&gt;&lt;wsp:rsid wsp:val=&quot;000E3F50&quot;/&gt;&lt;wsp:rsid wsp:val=&quot;000E73BA&quot;/&gt;&lt;wsp:rsid wsp:val=&quot;000F1552&quot;/&gt;&lt;wsp:rsid wsp:val=&quot;000F3ACE&quot;/&gt;&lt;wsp:rsid wsp:val=&quot;000F518D&quot;/&gt;&lt;wsp:rsid wsp:val=&quot;0010427C&quot;/&gt;&lt;wsp:rsid wsp:val=&quot;00104326&quot;/&gt;&lt;wsp:rsid wsp:val=&quot;001101CD&quot;/&gt;&lt;wsp:rsid wsp:val=&quot;00111DB9&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80D57&quot;/&gt;&lt;wsp:rsid wsp:val=&quot;001816A1&quot;/&gt;&lt;wsp:rsid wsp:val=&quot;00183C3E&quot;/&gt;&lt;wsp:rsid wsp:val=&quot;00184EAA&quot;/&gt;&lt;wsp:rsid wsp:val=&quot;00185BEF&quot;/&gt;&lt;wsp:rsid wsp:val=&quot;00190959&quot;/&gt;&lt;wsp:rsid wsp:val=&quot;00191246&quot;/&gt;&lt;wsp:rsid wsp:val=&quot;00192D39&quot;/&gt;&lt;wsp:rsid wsp:val=&quot;001A075B&quot;/&gt;&lt;wsp:rsid wsp:val=&quot;001A21F3&quot;/&gt;&lt;wsp:rsid wsp:val=&quot;001A2718&quot;/&gt;&lt;wsp:rsid wsp:val=&quot;001A3497&quot;/&gt;&lt;wsp:rsid wsp:val=&quot;001A5338&quot;/&gt;&lt;wsp:rsid wsp:val=&quot;001B3B78&quot;/&gt;&lt;wsp:rsid wsp:val=&quot;001B7EF1&quot;/&gt;&lt;wsp:rsid wsp:val=&quot;001C0319&quot;/&gt;&lt;wsp:rsid wsp:val=&quot;001C26ED&quot;/&gt;&lt;wsp:rsid wsp:val=&quot;001C4CE8&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3487&quot;/&gt;&lt;wsp:rsid wsp:val=&quot;00201573&quot;/&gt;&lt;wsp:rsid wsp:val=&quot;00214D52&quot;/&gt;&lt;wsp:rsid wsp:val=&quot;00220FE4&quot;/&gt;&lt;wsp:rsid wsp:val=&quot;00222378&quot;/&gt;&lt;wsp:rsid wsp:val=&quot;00227D65&quot;/&gt;&lt;wsp:rsid wsp:val=&quot;00235DB2&quot;/&gt;&lt;wsp:rsid wsp:val=&quot;00237682&quot;/&gt;&lt;wsp:rsid wsp:val=&quot;00243047&quot;/&gt;&lt;wsp:rsid wsp:val=&quot;00244551&quot;/&gt;&lt;wsp:rsid wsp:val=&quot;00245855&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60B8&quot;/&gt;&lt;wsp:rsid wsp:val=&quot;00280B1B&quot;/&gt;&lt;wsp:rsid wsp:val=&quot;0028184D&quot;/&gt;&lt;wsp:rsid wsp:val=&quot;00286456&quot;/&gt;&lt;wsp:rsid wsp:val=&quot;00287166&quot;/&gt;&lt;wsp:rsid wsp:val=&quot;00292C41&quot;/&gt;&lt;wsp:rsid wsp:val=&quot;00294ED4&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FC9&quot;/&gt;&lt;wsp:rsid wsp:val=&quot;002D4437&quot;/&gt;&lt;wsp:rsid wsp:val=&quot;002D4BF8&quot;/&gt;&lt;wsp:rsid wsp:val=&quot;002D52A9&quot;/&gt;&lt;wsp:rsid wsp:val=&quot;002D5597&quot;/&gt;&lt;wsp:rsid wsp:val=&quot;002E1F6F&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E116D&quot;/&gt;&lt;wsp:rsid wsp:val=&quot;003E38C0&quot;/&gt;&lt;wsp:rsid wsp:val=&quot;003E66AF&quot;/&gt;&lt;wsp:rsid wsp:val=&quot;003F35C6&quot;/&gt;&lt;wsp:rsid wsp:val=&quot;003F4E62&quot;/&gt;&lt;wsp:rsid wsp:val=&quot;004014A9&quot;/&gt;&lt;wsp:rsid wsp:val=&quot;0040401C&quot;/&gt;&lt;wsp:rsid wsp:val=&quot;004040AA&quot;/&gt;&lt;wsp:rsid wsp:val=&quot;0040617F&quot;/&gt;&lt;wsp:rsid wsp:val=&quot;00407854&quot;/&gt;&lt;wsp:rsid wsp:val=&quot;004131F1&quot;/&gt;&lt;wsp:rsid wsp:val=&quot;00413819&quot;/&gt;&lt;wsp:rsid wsp:val=&quot;00413CAC&quot;/&gt;&lt;wsp:rsid wsp:val=&quot;004154C1&quot;/&gt;&lt;wsp:rsid wsp:val=&quot;00421567&quot;/&gt;&lt;wsp:rsid wsp:val=&quot;004350D5&quot;/&gt;&lt;wsp:rsid wsp:val=&quot;004359DE&quot;/&gt;&lt;wsp:rsid wsp:val=&quot;004372DA&quot;/&gt;&lt;wsp:rsid wsp:val=&quot;00441F20&quot;/&gt;&lt;wsp:rsid wsp:val=&quot;00442C2C&quot;/&gt;&lt;wsp:rsid wsp:val=&quot;004435D5&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36F5&quot;/&gt;&lt;wsp:rsid wsp:val=&quot;00567523&quot;/&gt;&lt;wsp:rsid wsp:val=&quot;00571209&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43A2&quot;/&gt;&lt;wsp:rsid wsp:val=&quot;005A59A4&quot;/&gt;&lt;wsp:rsid wsp:val=&quot;005A73A3&quot;/&gt;&lt;wsp:rsid wsp:val=&quot;005A77B0&quot;/&gt;&lt;wsp:rsid wsp:val=&quot;005B1E9B&quot;/&gt;&lt;wsp:rsid wsp:val=&quot;005B4841&quot;/&gt;&lt;wsp:rsid wsp:val=&quot;005B6EF1&quot;/&gt;&lt;wsp:rsid wsp:val=&quot;005E2D7A&quot;/&gt;&lt;wsp:rsid wsp:val=&quot;005E3A04&quot;/&gt;&lt;wsp:rsid wsp:val=&quot;005E7067&quot;/&gt;&lt;wsp:rsid wsp:val=&quot;005E7E24&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B5A&quot;/&gt;&lt;wsp:rsid wsp:val=&quot;006264C6&quot;/&gt;&lt;wsp:rsid wsp:val=&quot;0064469A&quot;/&gt;&lt;wsp:rsid wsp:val=&quot;00645EA6&quot;/&gt;&lt;wsp:rsid wsp:val=&quot;0064735A&quot;/&gt;&lt;wsp:rsid wsp:val=&quot;006474D4&quot;/&gt;&lt;wsp:rsid wsp:val=&quot;00650B09&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38D0&quot;/&gt;&lt;wsp:rsid wsp:val=&quot;00717836&quot;/&gt;&lt;wsp:rsid wsp:val=&quot;007228AE&quot;/&gt;&lt;wsp:rsid wsp:val=&quot;00726FD4&quot;/&gt;&lt;wsp:rsid wsp:val=&quot;00731313&quot;/&gt;&lt;wsp:rsid wsp:val=&quot;00734E17&quot;/&gt;&lt;wsp:rsid wsp:val=&quot;0073513A&quot;/&gt;&lt;wsp:rsid wsp:val=&quot;0074019F&quot;/&gt;&lt;wsp:rsid wsp:val=&quot;007501A9&quot;/&gt;&lt;wsp:rsid wsp:val=&quot;007503B0&quot;/&gt;&lt;wsp:rsid wsp:val=&quot;00753150&quot;/&gt;&lt;wsp:rsid wsp:val=&quot;00756327&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4B39&quot;/&gt;&lt;wsp:rsid wsp:val=&quot;007B4F8D&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B0E&quot;/&gt;&lt;wsp:rsid wsp:val=&quot;0080005E&quot;/&gt;&lt;wsp:rsid wsp:val=&quot;0080068F&quot;/&gt;&lt;wsp:rsid wsp:val=&quot;008031D6&quot;/&gt;&lt;wsp:rsid wsp:val=&quot;00805579&quot;/&gt;&lt;wsp:rsid wsp:val=&quot;008079AA&quot;/&gt;&lt;wsp:rsid wsp:val=&quot;00815DA8&quot;/&gt;&lt;wsp:rsid wsp:val=&quot;00817A14&quot;/&gt;&lt;wsp:rsid wsp:val=&quot;00817BAE&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54824&quot;/&gt;&lt;wsp:rsid wsp:val=&quot;008575C4&quot;/&gt;&lt;wsp:rsid wsp:val=&quot;008677FF&quot;/&gt;&lt;wsp:rsid wsp:val=&quot;00870A4C&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D6697&quot;/&gt;&lt;wsp:rsid wsp:val=&quot;008D6C16&quot;/&gt;&lt;wsp:rsid wsp:val=&quot;008D6EE3&quot;/&gt;&lt;wsp:rsid wsp:val=&quot;008E13F0&quot;/&gt;&lt;wsp:rsid wsp:val=&quot;008E2711&quot;/&gt;&lt;wsp:rsid wsp:val=&quot;008E4C77&quot;/&gt;&lt;wsp:rsid wsp:val=&quot;008E6318&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73CC&quot;/&gt;&lt;wsp:rsid wsp:val=&quot;00930FA2&quot;/&gt;&lt;wsp:rsid wsp:val=&quot;009319F7&quot;/&gt;&lt;wsp:rsid wsp:val=&quot;00931B7A&quot;/&gt;&lt;wsp:rsid wsp:val=&quot;009364A7&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70656&quot;/&gt;&lt;wsp:rsid wsp:val=&quot;0097147A&quot;/&gt;&lt;wsp:rsid wsp:val=&quot;00973646&quot;/&gt;&lt;wsp:rsid wsp:val=&quot;0098147B&quot;/&gt;&lt;wsp:rsid wsp:val=&quot;00986BAA&quot;/&gt;&lt;wsp:rsid wsp:val=&quot;00987818&quot;/&gt;&lt;wsp:rsid wsp:val=&quot;009A40EF&quot;/&gt;&lt;wsp:rsid wsp:val=&quot;009A7D42&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7352&quot;/&gt;&lt;wsp:rsid wsp:val=&quot;009E2817&quot;/&gt;&lt;wsp:rsid wsp:val=&quot;009E2BDB&quot;/&gt;&lt;wsp:rsid wsp:val=&quot;009E69D0&quot;/&gt;&lt;wsp:rsid wsp:val=&quot;009F141B&quot;/&gt;&lt;wsp:rsid wsp:val=&quot;009F5D88&quot;/&gt;&lt;wsp:rsid wsp:val=&quot;00A00CD6&quot;/&gt;&lt;wsp:rsid wsp:val=&quot;00A030A5&quot;/&gt;&lt;wsp:rsid wsp:val=&quot;00A116D6&quot;/&gt;&lt;wsp:rsid wsp:val=&quot;00A1347B&quot;/&gt;&lt;wsp:rsid wsp:val=&quot;00A16430&quot;/&gt;&lt;wsp:rsid wsp:val=&quot;00A17B60&quot;/&gt;&lt;wsp:rsid wsp:val=&quot;00A2124C&quot;/&gt;&lt;wsp:rsid wsp:val=&quot;00A23582&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667D&quot;/&gt;&lt;wsp:rsid wsp:val=&quot;00A562BF&quot;/&gt;&lt;wsp:rsid wsp:val=&quot;00A60CAD&quot;/&gt;&lt;wsp:rsid wsp:val=&quot;00A60D8D&quot;/&gt;&lt;wsp:rsid wsp:val=&quot;00A6117A&quot;/&gt;&lt;wsp:rsid wsp:val=&quot;00A6580A&quot;/&gt;&lt;wsp:rsid wsp:val=&quot;00A71A65&quot;/&gt;&lt;wsp:rsid wsp:val=&quot;00A727D4&quot;/&gt;&lt;wsp:rsid wsp:val=&quot;00A84402&quot;/&gt;&lt;wsp:rsid wsp:val=&quot;00A84420&quot;/&gt;&lt;wsp:rsid wsp:val=&quot;00A84CC5&quot;/&gt;&lt;wsp:rsid wsp:val=&quot;00A92031&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D04&quot;/&gt;&lt;wsp:rsid wsp:val=&quot;00B67031&quot;/&gt;&lt;wsp:rsid wsp:val=&quot;00B71218&quot;/&gt;&lt;wsp:rsid wsp:val=&quot;00B718FA&quot;/&gt;&lt;wsp:rsid wsp:val=&quot;00B80C7B&quot;/&gt;&lt;wsp:rsid wsp:val=&quot;00B8277A&quot;/&gt;&lt;wsp:rsid wsp:val=&quot;00B84B1F&quot;/&gt;&lt;wsp:rsid wsp:val=&quot;00B871AD&quot;/&gt;&lt;wsp:rsid wsp:val=&quot;00B938F6&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30046&quot;/&gt;&lt;wsp:rsid wsp:val=&quot;00C3656E&quot;/&gt;&lt;wsp:rsid wsp:val=&quot;00C37097&quot;/&gt;&lt;wsp:rsid wsp:val=&quot;00C37621&quot;/&gt;&lt;wsp:rsid wsp:val=&quot;00C40A78&quot;/&gt;&lt;wsp:rsid wsp:val=&quot;00C4502D&quot;/&gt;&lt;wsp:rsid wsp:val=&quot;00C462DA&quot;/&gt;&lt;wsp:rsid wsp:val=&quot;00C55610&quot;/&gt;&lt;wsp:rsid wsp:val=&quot;00C576A7&quot;/&gt;&lt;wsp:rsid wsp:val=&quot;00C614A9&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CD2&quot;/&gt;&lt;wsp:rsid wsp:val=&quot;00CA375A&quot;/&gt;&lt;wsp:rsid wsp:val=&quot;00CA4DD1&quot;/&gt;&lt;wsp:rsid wsp:val=&quot;00CA6C50&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A04B2&quot;/&gt;&lt;wsp:rsid wsp:val=&quot;00DA26F4&quot;/&gt;&lt;wsp:rsid wsp:val=&quot;00DA3907&quot;/&gt;&lt;wsp:rsid wsp:val=&quot;00DB0B66&quot;/&gt;&lt;wsp:rsid wsp:val=&quot;00DC3B95&quot;/&gt;&lt;wsp:rsid wsp:val=&quot;00DC3D2D&quot;/&gt;&lt;wsp:rsid wsp:val=&quot;00DC3F0C&quot;/&gt;&lt;wsp:rsid wsp:val=&quot;00DC6928&quot;/&gt;&lt;wsp:rsid wsp:val=&quot;00DC6D58&quot;/&gt;&lt;wsp:rsid wsp:val=&quot;00DD08C7&quot;/&gt;&lt;wsp:rsid wsp:val=&quot;00DD1B61&quot;/&gt;&lt;wsp:rsid wsp:val=&quot;00DD3D19&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C30B7&quot;/&gt;&lt;wsp:rsid wsp:val=&quot;00EC7A07&quot;/&gt;&lt;wsp:rsid wsp:val=&quot;00ED1BBA&quot;/&gt;&lt;wsp:rsid wsp:val=&quot;00ED2B61&quot;/&gt;&lt;wsp:rsid wsp:val=&quot;00ED7DA7&quot;/&gt;&lt;wsp:rsid wsp:val=&quot;00EE76C6&quot;/&gt;&lt;wsp:rsid wsp:val=&quot;00EF2731&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6194F&quot;/&gt;&lt;wsp:rsid wsp:val=&quot;00F61DE8&quot;/&gt;&lt;wsp:rsid wsp:val=&quot;00F61E0F&quot;/&gt;&lt;wsp:rsid wsp:val=&quot;00F626A6&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F61DE8&quot;&gt;&lt;m:oMathPara&gt;&lt;m:oMath&gt;&lt;m:sSub&gt;&lt;m:sSubPr&gt;&lt;m:ctrlPr&gt;&lt;w:rPr&gt;&lt;w:rFonts w:ascii=&quot;Cambria Math&quot; w:h-ansi=&quot;Cambria Math&quot;/&gt;&lt;wx:font wx:val=&quot;Cambria Math&quot;/&gt;&lt;w:b/&gt;&lt;w:i/&gt;&lt;w:sz w:val=&quot;24&quot;/&gt;&lt;w:sz-cs w:val=&quot;24&quot;/&gt;&lt;/w:rPr&gt;&lt;/m:ctrlPr&gt;&lt;/m:sSubPr&gt;&lt;m:e&gt;&lt;m:r&gt;&lt;m:rPr&gt;&lt;m:sty m:val=&quot;b&quot;/&gt;&lt;/m:rPr&gt;&lt;w:rPr&gt;&lt;w:rFonts w:ascii=&quot;Cambria Math&quot; w:h-ansi=&quot;Cambria Math&quot;/&gt;&lt;wx:font wx:val=&quot;Cambria Math&quot;/&gt;&lt;w:b/&gt;&lt;w:sz w:val=&quot;24&quot;/&gt;&lt;w:sz-cs w:val=&quot;24&quot;/&gt;&lt;/w:rPr&gt;&lt;m:t&gt;I¦&lt;/m:t&gt;&lt;/m:r&gt;&lt;/m:e&gt;&lt;m:sub&gt;&lt;m:r&gt;&lt;m:rPr&gt;&lt;m:sty m:val=&quot;bi&quot;/&gt;&lt;/m:rPr&gt;&lt;w:rPr&gt;&lt;w:rFonts w:ascii=&quot;Cambria Math&quot; w:h-ansi=&quot;Cambria Math&quot;/&gt;&lt;wx:font wx:val=&quot;Cambria Math&quot;/&gt;&lt;w:b/&gt;&lt;w:i/&gt;&lt;w:sz w:val=&quot;24&quot;/&gt;&lt;w:sz-cs w:val=&quot;24&quot;/&gt;&lt;/w:rPr&gt;&lt;m:t&gt;d&lt;/m:t&gt;&lt;/m:r&gt;&lt;/m:sub&gt;&lt;/m:sSub&gt;&lt;m:r&gt;&lt;m:rPr&gt;&lt;m:sty m:val=&quot;bi&quot;/&gt;&lt;/m:rPr&gt;&lt;w:rPr&gt;&lt;w:rFonts w:ascii=&quot;Cambria Math&quot; w:h-ansi=&quot;Cambria Math&quot;/&gt;&lt;wx:font wx:val=&quot;Cambria Math&quot;/&gt;&lt;w:b/&gt;&lt;w:i/&gt;&lt;w:sz w:val=&quot;24&quot;/&gt;&lt;w:sz-cs w:val=&quot;24&quot;/&gt;&lt;/w:rPr&gt;&lt;m:t&gt;= &lt;/m:t&gt;&lt;/m:r&gt;&lt;m:nary&gt;&lt;m:naryPr&gt;&lt;m:chr m:val=&quot;a?‘&quot;/&gt;&lt;m:limLoc m:val=&quot;undOvr&quot;/&gt;&lt;m:subHide m:val=&quot;on&quot;/&gt;&lt;m:supHide m:val=&quot;on&quot;/&gt;&lt;m:ctrlPr&gt;&lt;w:rPr&gt;&lt;w:rFonts w:ascii=&quot;Cambria Math&quot; w:h-ansi=&quot;Cambria Math&quot;/&gt;&lt;wx:font wx:val=&quot;Cambria Math&quot;/&gt;&lt;w:b/&gt;&lt;w:i/&gt;&lt;w:sz w:val=&quot;24&quot;/&gt;&lt;w:sz-cs w:val=&quot;24&quot;/&gt;&lt;/w:rPr&gt;&lt;/m:ctrlPr&gt;&lt;/m:naryPr&gt;&lt;m:sub/&gt;&lt;m:sup/&gt;&lt;m:e&gt;&lt;m:sSub&gt;&lt;m:sSubPr&gt;&lt;m:ctrlPr&gt;&lt;w:rPr&gt;&lt;w:rFonts w:ascii=&quot;Cambria Math&quot; w:h-ansi=&quot;Cambria Math&quot;/&gt;&lt;wx:font wx:val=&quot;Cambria Math&quot;/&gt;&lt;w:b/&gt;&lt;w:i/&gt;&lt;w:sz w:val=&quot;24&quot;/&gt;&lt;w:sz-cs w:val=&quot;24&quot;/&gt;&lt;/w:rPr&gt;&lt;/m:ctrlPr&gt;&lt;/m:sSubPr&gt;&lt;m:e&gt;&lt;m:r&gt;&lt;m:rPr&gt;&lt;m:sty m:val=&quot;bi&quot;/&gt;&lt;/m:rPr&gt;&lt;w:rPr&gt;&lt;w:rFonts w:ascii=&quot;Cambria Math&quot; w:h-ansi=&quot;Cambria Math&quot;/&gt;&lt;wx:font wx:val=&quot;Cambria Math&quot;/&gt;&lt;w:b/&gt;&lt;w:i/&gt;&lt;w:sz w:val=&quot;24&quot;/&gt;&lt;w:sz-cs w:val=&quot;24&quot;/&gt;&lt;/w:rPr&gt;&lt;m:t&gt;f&lt;/m:t&gt;&lt;/m:r&gt;&lt;/m:e&gt;&lt;m:sub&gt;&lt;m:r&gt;&lt;m:rPr&gt;&lt;m:sty m:val=&quot;bi&quot;/&gt;&lt;/m:rPr&gt;&lt;w:rPr&gt;&lt;w:rFonts w:ascii=&quot;Cambria Math&quot; w:h-ansi=&quot;Cambria Math&quot;/&gt;&lt;wx:font wx:val=&quot;Cambria Math&quot;/&gt;&lt;w:b/&gt;&lt;w:i/&gt;&lt;w:sz w:val=&quot;24&quot;/&gt;&lt;w:sz-cs w:val=&quot;24&quot;/&gt;&lt;/w:rPr&gt;&lt;m:t&gt;d&lt;/m:t&gt;&lt;/m:r&gt;&lt;/m:sub&gt;&lt;/m:sSub&gt;&lt;m:r&gt;&lt;m:rPr&gt;&lt;m:sty m:val=&quot;bi&quot;/&gt;&lt;/m:rPr&gt;&lt;w:rPr&gt;&lt;w:rFonts w:ascii=&quot;Cambria Math&quot; w:h-ansi=&quot;Cambria Math&quot;/&gt;&lt;wx:font wx:val=&quot;Cambria Math&quot;/&gt;&lt;w:b/&gt;&lt;w:i/&gt;&lt;w:sz w:val=&quot;24&quot;/&gt;&lt;w:sz-cs w:val=&quot;24&quot;/&gt;&lt;/w:rPr&gt;&lt;m:t&gt;(x)&lt;/m:t&gt;&lt;/m:r&gt;&lt;/m:e&gt;&lt;/m:nary&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1" o:title="" chromakey="white"/>
          </v:shape>
        </w:pict>
      </w:r>
      <w:r w:rsidR="007E3981" w:rsidRPr="00FD3EE1">
        <w:rPr>
          <w:b/>
          <w:sz w:val="24"/>
          <w:szCs w:val="24"/>
        </w:rPr>
        <w:instrText xml:space="preserve"> </w:instrText>
      </w:r>
      <w:r w:rsidRPr="00FD3EE1">
        <w:rPr>
          <w:b/>
          <w:sz w:val="24"/>
          <w:szCs w:val="24"/>
        </w:rPr>
        <w:fldChar w:fldCharType="separate"/>
      </w:r>
      <w:r w:rsidR="00224D04">
        <w:pict>
          <v:shape id="_x0000_i1078" type="#_x0000_t75" style="width:78pt;height:30pt"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3690&quot;/&gt;&lt;wsp:rsid wsp:val=&quot;00005C47&quot;/&gt;&lt;wsp:rsid wsp:val=&quot;0001094E&quot;/&gt;&lt;wsp:rsid wsp:val=&quot;00010FFB&quot;/&gt;&lt;wsp:rsid wsp:val=&quot;00013771&quot;/&gt;&lt;wsp:rsid wsp:val=&quot;0002353C&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368B&quot;/&gt;&lt;wsp:rsid wsp:val=&quot;00083821&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C02C2&quot;/&gt;&lt;wsp:rsid wsp:val=&quot;000C5244&quot;/&gt;&lt;wsp:rsid wsp:val=&quot;000D00FA&quot;/&gt;&lt;wsp:rsid wsp:val=&quot;000D1969&quot;/&gt;&lt;wsp:rsid wsp:val=&quot;000E3F50&quot;/&gt;&lt;wsp:rsid wsp:val=&quot;000E73BA&quot;/&gt;&lt;wsp:rsid wsp:val=&quot;000F1552&quot;/&gt;&lt;wsp:rsid wsp:val=&quot;000F3ACE&quot;/&gt;&lt;wsp:rsid wsp:val=&quot;000F518D&quot;/&gt;&lt;wsp:rsid wsp:val=&quot;0010427C&quot;/&gt;&lt;wsp:rsid wsp:val=&quot;00104326&quot;/&gt;&lt;wsp:rsid wsp:val=&quot;001101CD&quot;/&gt;&lt;wsp:rsid wsp:val=&quot;00111DB9&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80D57&quot;/&gt;&lt;wsp:rsid wsp:val=&quot;001816A1&quot;/&gt;&lt;wsp:rsid wsp:val=&quot;00183C3E&quot;/&gt;&lt;wsp:rsid wsp:val=&quot;00184EAA&quot;/&gt;&lt;wsp:rsid wsp:val=&quot;00185BEF&quot;/&gt;&lt;wsp:rsid wsp:val=&quot;00190959&quot;/&gt;&lt;wsp:rsid wsp:val=&quot;00191246&quot;/&gt;&lt;wsp:rsid wsp:val=&quot;00192D39&quot;/&gt;&lt;wsp:rsid wsp:val=&quot;001A075B&quot;/&gt;&lt;wsp:rsid wsp:val=&quot;001A21F3&quot;/&gt;&lt;wsp:rsid wsp:val=&quot;001A2718&quot;/&gt;&lt;wsp:rsid wsp:val=&quot;001A3497&quot;/&gt;&lt;wsp:rsid wsp:val=&quot;001A5338&quot;/&gt;&lt;wsp:rsid wsp:val=&quot;001B3B78&quot;/&gt;&lt;wsp:rsid wsp:val=&quot;001B7EF1&quot;/&gt;&lt;wsp:rsid wsp:val=&quot;001C0319&quot;/&gt;&lt;wsp:rsid wsp:val=&quot;001C26ED&quot;/&gt;&lt;wsp:rsid wsp:val=&quot;001C4CE8&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3487&quot;/&gt;&lt;wsp:rsid wsp:val=&quot;00201573&quot;/&gt;&lt;wsp:rsid wsp:val=&quot;00214D52&quot;/&gt;&lt;wsp:rsid wsp:val=&quot;00220FE4&quot;/&gt;&lt;wsp:rsid wsp:val=&quot;00222378&quot;/&gt;&lt;wsp:rsid wsp:val=&quot;00227D65&quot;/&gt;&lt;wsp:rsid wsp:val=&quot;00235DB2&quot;/&gt;&lt;wsp:rsid wsp:val=&quot;00237682&quot;/&gt;&lt;wsp:rsid wsp:val=&quot;00243047&quot;/&gt;&lt;wsp:rsid wsp:val=&quot;00244551&quot;/&gt;&lt;wsp:rsid wsp:val=&quot;00245855&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60B8&quot;/&gt;&lt;wsp:rsid wsp:val=&quot;00280B1B&quot;/&gt;&lt;wsp:rsid wsp:val=&quot;0028184D&quot;/&gt;&lt;wsp:rsid wsp:val=&quot;00286456&quot;/&gt;&lt;wsp:rsid wsp:val=&quot;00287166&quot;/&gt;&lt;wsp:rsid wsp:val=&quot;00292C41&quot;/&gt;&lt;wsp:rsid wsp:val=&quot;00294ED4&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FC9&quot;/&gt;&lt;wsp:rsid wsp:val=&quot;002D4437&quot;/&gt;&lt;wsp:rsid wsp:val=&quot;002D4BF8&quot;/&gt;&lt;wsp:rsid wsp:val=&quot;002D52A9&quot;/&gt;&lt;wsp:rsid wsp:val=&quot;002D5597&quot;/&gt;&lt;wsp:rsid wsp:val=&quot;002E1F6F&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E116D&quot;/&gt;&lt;wsp:rsid wsp:val=&quot;003E38C0&quot;/&gt;&lt;wsp:rsid wsp:val=&quot;003E66AF&quot;/&gt;&lt;wsp:rsid wsp:val=&quot;003F35C6&quot;/&gt;&lt;wsp:rsid wsp:val=&quot;003F4E62&quot;/&gt;&lt;wsp:rsid wsp:val=&quot;004014A9&quot;/&gt;&lt;wsp:rsid wsp:val=&quot;0040401C&quot;/&gt;&lt;wsp:rsid wsp:val=&quot;004040AA&quot;/&gt;&lt;wsp:rsid wsp:val=&quot;0040617F&quot;/&gt;&lt;wsp:rsid wsp:val=&quot;00407854&quot;/&gt;&lt;wsp:rsid wsp:val=&quot;004131F1&quot;/&gt;&lt;wsp:rsid wsp:val=&quot;00413819&quot;/&gt;&lt;wsp:rsid wsp:val=&quot;00413CAC&quot;/&gt;&lt;wsp:rsid wsp:val=&quot;004154C1&quot;/&gt;&lt;wsp:rsid wsp:val=&quot;00421567&quot;/&gt;&lt;wsp:rsid wsp:val=&quot;004350D5&quot;/&gt;&lt;wsp:rsid wsp:val=&quot;004359DE&quot;/&gt;&lt;wsp:rsid wsp:val=&quot;004372DA&quot;/&gt;&lt;wsp:rsid wsp:val=&quot;00441F20&quot;/&gt;&lt;wsp:rsid wsp:val=&quot;00442C2C&quot;/&gt;&lt;wsp:rsid wsp:val=&quot;004435D5&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36F5&quot;/&gt;&lt;wsp:rsid wsp:val=&quot;00567523&quot;/&gt;&lt;wsp:rsid wsp:val=&quot;00571209&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43A2&quot;/&gt;&lt;wsp:rsid wsp:val=&quot;005A59A4&quot;/&gt;&lt;wsp:rsid wsp:val=&quot;005A73A3&quot;/&gt;&lt;wsp:rsid wsp:val=&quot;005A77B0&quot;/&gt;&lt;wsp:rsid wsp:val=&quot;005B1E9B&quot;/&gt;&lt;wsp:rsid wsp:val=&quot;005B4841&quot;/&gt;&lt;wsp:rsid wsp:val=&quot;005B6EF1&quot;/&gt;&lt;wsp:rsid wsp:val=&quot;005E2D7A&quot;/&gt;&lt;wsp:rsid wsp:val=&quot;005E3A04&quot;/&gt;&lt;wsp:rsid wsp:val=&quot;005E7067&quot;/&gt;&lt;wsp:rsid wsp:val=&quot;005E7E24&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B5A&quot;/&gt;&lt;wsp:rsid wsp:val=&quot;006264C6&quot;/&gt;&lt;wsp:rsid wsp:val=&quot;0064469A&quot;/&gt;&lt;wsp:rsid wsp:val=&quot;00645EA6&quot;/&gt;&lt;wsp:rsid wsp:val=&quot;0064735A&quot;/&gt;&lt;wsp:rsid wsp:val=&quot;006474D4&quot;/&gt;&lt;wsp:rsid wsp:val=&quot;00650B09&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38D0&quot;/&gt;&lt;wsp:rsid wsp:val=&quot;00717836&quot;/&gt;&lt;wsp:rsid wsp:val=&quot;007228AE&quot;/&gt;&lt;wsp:rsid wsp:val=&quot;00726FD4&quot;/&gt;&lt;wsp:rsid wsp:val=&quot;00731313&quot;/&gt;&lt;wsp:rsid wsp:val=&quot;00734E17&quot;/&gt;&lt;wsp:rsid wsp:val=&quot;0073513A&quot;/&gt;&lt;wsp:rsid wsp:val=&quot;0074019F&quot;/&gt;&lt;wsp:rsid wsp:val=&quot;007501A9&quot;/&gt;&lt;wsp:rsid wsp:val=&quot;007503B0&quot;/&gt;&lt;wsp:rsid wsp:val=&quot;00753150&quot;/&gt;&lt;wsp:rsid wsp:val=&quot;00756327&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4B39&quot;/&gt;&lt;wsp:rsid wsp:val=&quot;007B4F8D&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B0E&quot;/&gt;&lt;wsp:rsid wsp:val=&quot;0080005E&quot;/&gt;&lt;wsp:rsid wsp:val=&quot;0080068F&quot;/&gt;&lt;wsp:rsid wsp:val=&quot;008031D6&quot;/&gt;&lt;wsp:rsid wsp:val=&quot;00805579&quot;/&gt;&lt;wsp:rsid wsp:val=&quot;008079AA&quot;/&gt;&lt;wsp:rsid wsp:val=&quot;00815DA8&quot;/&gt;&lt;wsp:rsid wsp:val=&quot;00817A14&quot;/&gt;&lt;wsp:rsid wsp:val=&quot;00817BAE&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54824&quot;/&gt;&lt;wsp:rsid wsp:val=&quot;008575C4&quot;/&gt;&lt;wsp:rsid wsp:val=&quot;008677FF&quot;/&gt;&lt;wsp:rsid wsp:val=&quot;00870A4C&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D6697&quot;/&gt;&lt;wsp:rsid wsp:val=&quot;008D6C16&quot;/&gt;&lt;wsp:rsid wsp:val=&quot;008D6EE3&quot;/&gt;&lt;wsp:rsid wsp:val=&quot;008E13F0&quot;/&gt;&lt;wsp:rsid wsp:val=&quot;008E2711&quot;/&gt;&lt;wsp:rsid wsp:val=&quot;008E4C77&quot;/&gt;&lt;wsp:rsid wsp:val=&quot;008E6318&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73CC&quot;/&gt;&lt;wsp:rsid wsp:val=&quot;00930FA2&quot;/&gt;&lt;wsp:rsid wsp:val=&quot;009319F7&quot;/&gt;&lt;wsp:rsid wsp:val=&quot;00931B7A&quot;/&gt;&lt;wsp:rsid wsp:val=&quot;009364A7&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70656&quot;/&gt;&lt;wsp:rsid wsp:val=&quot;0097147A&quot;/&gt;&lt;wsp:rsid wsp:val=&quot;00973646&quot;/&gt;&lt;wsp:rsid wsp:val=&quot;0098147B&quot;/&gt;&lt;wsp:rsid wsp:val=&quot;00986BAA&quot;/&gt;&lt;wsp:rsid wsp:val=&quot;00987818&quot;/&gt;&lt;wsp:rsid wsp:val=&quot;009A40EF&quot;/&gt;&lt;wsp:rsid wsp:val=&quot;009A7D42&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7352&quot;/&gt;&lt;wsp:rsid wsp:val=&quot;009E2817&quot;/&gt;&lt;wsp:rsid wsp:val=&quot;009E2BDB&quot;/&gt;&lt;wsp:rsid wsp:val=&quot;009E69D0&quot;/&gt;&lt;wsp:rsid wsp:val=&quot;009F141B&quot;/&gt;&lt;wsp:rsid wsp:val=&quot;009F5D88&quot;/&gt;&lt;wsp:rsid wsp:val=&quot;00A00CD6&quot;/&gt;&lt;wsp:rsid wsp:val=&quot;00A030A5&quot;/&gt;&lt;wsp:rsid wsp:val=&quot;00A116D6&quot;/&gt;&lt;wsp:rsid wsp:val=&quot;00A1347B&quot;/&gt;&lt;wsp:rsid wsp:val=&quot;00A16430&quot;/&gt;&lt;wsp:rsid wsp:val=&quot;00A17B60&quot;/&gt;&lt;wsp:rsid wsp:val=&quot;00A2124C&quot;/&gt;&lt;wsp:rsid wsp:val=&quot;00A23582&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667D&quot;/&gt;&lt;wsp:rsid wsp:val=&quot;00A562BF&quot;/&gt;&lt;wsp:rsid wsp:val=&quot;00A60CAD&quot;/&gt;&lt;wsp:rsid wsp:val=&quot;00A60D8D&quot;/&gt;&lt;wsp:rsid wsp:val=&quot;00A6117A&quot;/&gt;&lt;wsp:rsid wsp:val=&quot;00A6580A&quot;/&gt;&lt;wsp:rsid wsp:val=&quot;00A71A65&quot;/&gt;&lt;wsp:rsid wsp:val=&quot;00A727D4&quot;/&gt;&lt;wsp:rsid wsp:val=&quot;00A84402&quot;/&gt;&lt;wsp:rsid wsp:val=&quot;00A84420&quot;/&gt;&lt;wsp:rsid wsp:val=&quot;00A84CC5&quot;/&gt;&lt;wsp:rsid wsp:val=&quot;00A92031&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D04&quot;/&gt;&lt;wsp:rsid wsp:val=&quot;00B67031&quot;/&gt;&lt;wsp:rsid wsp:val=&quot;00B71218&quot;/&gt;&lt;wsp:rsid wsp:val=&quot;00B718FA&quot;/&gt;&lt;wsp:rsid wsp:val=&quot;00B80C7B&quot;/&gt;&lt;wsp:rsid wsp:val=&quot;00B8277A&quot;/&gt;&lt;wsp:rsid wsp:val=&quot;00B84B1F&quot;/&gt;&lt;wsp:rsid wsp:val=&quot;00B871AD&quot;/&gt;&lt;wsp:rsid wsp:val=&quot;00B938F6&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30046&quot;/&gt;&lt;wsp:rsid wsp:val=&quot;00C3656E&quot;/&gt;&lt;wsp:rsid wsp:val=&quot;00C37097&quot;/&gt;&lt;wsp:rsid wsp:val=&quot;00C37621&quot;/&gt;&lt;wsp:rsid wsp:val=&quot;00C40A78&quot;/&gt;&lt;wsp:rsid wsp:val=&quot;00C4502D&quot;/&gt;&lt;wsp:rsid wsp:val=&quot;00C462DA&quot;/&gt;&lt;wsp:rsid wsp:val=&quot;00C55610&quot;/&gt;&lt;wsp:rsid wsp:val=&quot;00C576A7&quot;/&gt;&lt;wsp:rsid wsp:val=&quot;00C614A9&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CD2&quot;/&gt;&lt;wsp:rsid wsp:val=&quot;00CA375A&quot;/&gt;&lt;wsp:rsid wsp:val=&quot;00CA4DD1&quot;/&gt;&lt;wsp:rsid wsp:val=&quot;00CA6C50&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A04B2&quot;/&gt;&lt;wsp:rsid wsp:val=&quot;00DA26F4&quot;/&gt;&lt;wsp:rsid wsp:val=&quot;00DA3907&quot;/&gt;&lt;wsp:rsid wsp:val=&quot;00DB0B66&quot;/&gt;&lt;wsp:rsid wsp:val=&quot;00DC3B95&quot;/&gt;&lt;wsp:rsid wsp:val=&quot;00DC3D2D&quot;/&gt;&lt;wsp:rsid wsp:val=&quot;00DC3F0C&quot;/&gt;&lt;wsp:rsid wsp:val=&quot;00DC6928&quot;/&gt;&lt;wsp:rsid wsp:val=&quot;00DC6D58&quot;/&gt;&lt;wsp:rsid wsp:val=&quot;00DD08C7&quot;/&gt;&lt;wsp:rsid wsp:val=&quot;00DD1B61&quot;/&gt;&lt;wsp:rsid wsp:val=&quot;00DD3D19&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C30B7&quot;/&gt;&lt;wsp:rsid wsp:val=&quot;00EC7A07&quot;/&gt;&lt;wsp:rsid wsp:val=&quot;00ED1BBA&quot;/&gt;&lt;wsp:rsid wsp:val=&quot;00ED2B61&quot;/&gt;&lt;wsp:rsid wsp:val=&quot;00ED7DA7&quot;/&gt;&lt;wsp:rsid wsp:val=&quot;00EE76C6&quot;/&gt;&lt;wsp:rsid wsp:val=&quot;00EF2731&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6194F&quot;/&gt;&lt;wsp:rsid wsp:val=&quot;00F61DE8&quot;/&gt;&lt;wsp:rsid wsp:val=&quot;00F61E0F&quot;/&gt;&lt;wsp:rsid wsp:val=&quot;00F626A6&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F61DE8&quot;&gt;&lt;m:oMathPara&gt;&lt;m:oMath&gt;&lt;m:sSub&gt;&lt;m:sSubPr&gt;&lt;m:ctrlPr&gt;&lt;w:rPr&gt;&lt;w:rFonts w:ascii=&quot;Cambria Math&quot; w:h-ansi=&quot;Cambria Math&quot;/&gt;&lt;wx:font wx:val=&quot;Cambria Math&quot;/&gt;&lt;w:b/&gt;&lt;w:i/&gt;&lt;w:sz w:val=&quot;24&quot;/&gt;&lt;w:sz-cs w:val=&quot;24&quot;/&gt;&lt;/w:rPr&gt;&lt;/m:ctrlPr&gt;&lt;/m:sSubPr&gt;&lt;m:e&gt;&lt;m:r&gt;&lt;m:rPr&gt;&lt;m:sty m:val=&quot;b&quot;/&gt;&lt;/m:rPr&gt;&lt;w:rPr&gt;&lt;w:rFonts w:ascii=&quot;Cambria Math&quot; w:h-ansi=&quot;Cambria Math&quot;/&gt;&lt;wx:font wx:val=&quot;Cambria Math&quot;/&gt;&lt;w:b/&gt;&lt;w:sz w:val=&quot;24&quot;/&gt;&lt;w:sz-cs w:val=&quot;24&quot;/&gt;&lt;/w:rPr&gt;&lt;m:t&gt;I¦&lt;/m:t&gt;&lt;/m:r&gt;&lt;/m:e&gt;&lt;m:sub&gt;&lt;m:r&gt;&lt;m:rPr&gt;&lt;m:sty m:val=&quot;bi&quot;/&gt;&lt;/m:rPr&gt;&lt;w:rPr&gt;&lt;w:rFonts w:ascii=&quot;Cambria Math&quot; w:h-ansi=&quot;Cambria Math&quot;/&gt;&lt;wx:font wx:val=&quot;Cambria Math&quot;/&gt;&lt;w:b/&gt;&lt;w:i/&gt;&lt;w:sz w:val=&quot;24&quot;/&gt;&lt;w:sz-cs w:val=&quot;24&quot;/&gt;&lt;/w:rPr&gt;&lt;m:t&gt;d&lt;/m:t&gt;&lt;/m:r&gt;&lt;/m:sub&gt;&lt;/m:sSub&gt;&lt;m:r&gt;&lt;m:rPr&gt;&lt;m:sty m:val=&quot;bi&quot;/&gt;&lt;/m:rPr&gt;&lt;w:rPr&gt;&lt;w:rFonts w:ascii=&quot;Cambria Math&quot; w:h-ansi=&quot;Cambria Math&quot;/&gt;&lt;wx:font wx:val=&quot;Cambria Math&quot;/&gt;&lt;w:b/&gt;&lt;w:i/&gt;&lt;w:sz w:val=&quot;24&quot;/&gt;&lt;w:sz-cs w:val=&quot;24&quot;/&gt;&lt;/w:rPr&gt;&lt;m:t&gt;= &lt;/m:t&gt;&lt;/m:r&gt;&lt;m:nary&gt;&lt;m:naryPr&gt;&lt;m:chr m:val=&quot;a?‘&quot;/&gt;&lt;m:limLoc m:val=&quot;undOvr&quot;/&gt;&lt;m:subHide m:val=&quot;on&quot;/&gt;&lt;m:supHide m:val=&quot;on&quot;/&gt;&lt;m:ctrlPr&gt;&lt;w:rPr&gt;&lt;w:rFonts w:ascii=&quot;Cambria Math&quot; w:h-ansi=&quot;Cambria Math&quot;/&gt;&lt;wx:font wx:val=&quot;Cambria Math&quot;/&gt;&lt;w:b/&gt;&lt;w:i/&gt;&lt;w:sz w:val=&quot;24&quot;/&gt;&lt;w:sz-cs w:val=&quot;24&quot;/&gt;&lt;/w:rPr&gt;&lt;/m:ctrlPr&gt;&lt;/m:naryPr&gt;&lt;m:sub/&gt;&lt;m:sup/&gt;&lt;m:e&gt;&lt;m:sSub&gt;&lt;m:sSubPr&gt;&lt;m:ctrlPr&gt;&lt;w:rPr&gt;&lt;w:rFonts w:ascii=&quot;Cambria Math&quot; w:h-ansi=&quot;Cambria Math&quot;/&gt;&lt;wx:font wx:val=&quot;Cambria Math&quot;/&gt;&lt;w:b/&gt;&lt;w:i/&gt;&lt;w:sz w:val=&quot;24&quot;/&gt;&lt;w:sz-cs w:val=&quot;24&quot;/&gt;&lt;/w:rPr&gt;&lt;/m:ctrlPr&gt;&lt;/m:sSubPr&gt;&lt;m:e&gt;&lt;m:r&gt;&lt;m:rPr&gt;&lt;m:sty m:val=&quot;bi&quot;/&gt;&lt;/m:rPr&gt;&lt;w:rPr&gt;&lt;w:rFonts w:ascii=&quot;Cambria Math&quot; w:h-ansi=&quot;Cambria Math&quot;/&gt;&lt;wx:font wx:val=&quot;Cambria Math&quot;/&gt;&lt;w:b/&gt;&lt;w:i/&gt;&lt;w:sz w:val=&quot;24&quot;/&gt;&lt;w:sz-cs w:val=&quot;24&quot;/&gt;&lt;/w:rPr&gt;&lt;m:t&gt;f&lt;/m:t&gt;&lt;/m:r&gt;&lt;/m:e&gt;&lt;m:sub&gt;&lt;m:r&gt;&lt;m:rPr&gt;&lt;m:sty m:val=&quot;bi&quot;/&gt;&lt;/m:rPr&gt;&lt;w:rPr&gt;&lt;w:rFonts w:ascii=&quot;Cambria Math&quot; w:h-ansi=&quot;Cambria Math&quot;/&gt;&lt;wx:font wx:val=&quot;Cambria Math&quot;/&gt;&lt;w:b/&gt;&lt;w:i/&gt;&lt;w:sz w:val=&quot;24&quot;/&gt;&lt;w:sz-cs w:val=&quot;24&quot;/&gt;&lt;/w:rPr&gt;&lt;m:t&gt;d&lt;/m:t&gt;&lt;/m:r&gt;&lt;/m:sub&gt;&lt;/m:sSub&gt;&lt;m:r&gt;&lt;m:rPr&gt;&lt;m:sty m:val=&quot;bi&quot;/&gt;&lt;/m:rPr&gt;&lt;w:rPr&gt;&lt;w:rFonts w:ascii=&quot;Cambria Math&quot; w:h-ansi=&quot;Cambria Math&quot;/&gt;&lt;wx:font wx:val=&quot;Cambria Math&quot;/&gt;&lt;w:b/&gt;&lt;w:i/&gt;&lt;w:sz w:val=&quot;24&quot;/&gt;&lt;w:sz-cs w:val=&quot;24&quot;/&gt;&lt;/w:rPr&gt;&lt;m:t&gt;(x)&lt;/m:t&gt;&lt;/m:r&gt;&lt;/m:e&gt;&lt;/m:nary&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1" o:title="" chromakey="white"/>
          </v:shape>
        </w:pict>
      </w:r>
      <w:r w:rsidRPr="00FD3EE1">
        <w:rPr>
          <w:b/>
          <w:sz w:val="24"/>
          <w:szCs w:val="24"/>
        </w:rPr>
        <w:fldChar w:fldCharType="end"/>
      </w:r>
    </w:p>
    <w:p w:rsidR="00EF6550" w:rsidRDefault="00EF6550">
      <w:pPr>
        <w:ind w:left="360"/>
        <w:rPr>
          <w:b/>
          <w:sz w:val="24"/>
          <w:szCs w:val="24"/>
        </w:rPr>
        <w:pPrChange w:id="1465" w:author="EOS" w:date="2011-08-02T10:46:00Z">
          <w:pPr>
            <w:ind w:left="360"/>
            <w:jc w:val="both"/>
          </w:pPr>
        </w:pPrChange>
      </w:pPr>
    </w:p>
    <w:p w:rsidR="00EF6550" w:rsidRDefault="00962591">
      <w:pPr>
        <w:ind w:left="360"/>
        <w:rPr>
          <w:del w:id="1466" w:author="EOS" w:date="2011-06-15T09:42:00Z"/>
          <w:b/>
          <w:sz w:val="24"/>
          <w:szCs w:val="24"/>
        </w:rPr>
        <w:pPrChange w:id="1467" w:author="EOS" w:date="2011-08-02T10:46:00Z">
          <w:pPr>
            <w:ind w:left="360"/>
            <w:jc w:val="both"/>
          </w:pPr>
        </w:pPrChange>
      </w:pPr>
      <w:del w:id="1468" w:author="EOS" w:date="2011-06-14T16:33:00Z">
        <w:r w:rsidRPr="00962591">
          <w:rPr>
            <w:rFonts w:ascii="Times New Roman" w:hAnsi="Times New Roman"/>
            <w:rPrChange w:id="1469" w:author="EOS" w:date="2011-06-14T16:33:00Z">
              <w:rPr>
                <w:rFonts w:ascii="Cambria" w:hAnsi="Cambria" w:cs="Courier New"/>
                <w:b/>
                <w:bCs/>
                <w:i/>
                <w:iCs/>
                <w:color w:val="4F81BD"/>
                <w:sz w:val="24"/>
                <w:szCs w:val="20"/>
                <w:u w:val="single"/>
              </w:rPr>
            </w:rPrChange>
          </w:rPr>
          <w:delText>W</w:delText>
        </w:r>
      </w:del>
      <w:proofErr w:type="gramStart"/>
      <w:ins w:id="1470" w:author="EOS" w:date="2011-06-14T16:33:00Z">
        <w:r w:rsidR="007E3981">
          <w:rPr>
            <w:rFonts w:ascii="Times New Roman" w:hAnsi="Times New Roman"/>
          </w:rPr>
          <w:t>w</w:t>
        </w:r>
      </w:ins>
      <w:r w:rsidRPr="00962591">
        <w:rPr>
          <w:rFonts w:ascii="Times New Roman" w:hAnsi="Times New Roman"/>
          <w:rPrChange w:id="1471" w:author="EOS" w:date="2011-06-14T16:33:00Z">
            <w:rPr>
              <w:rFonts w:ascii="Cambria" w:hAnsi="Cambria" w:cs="Courier New"/>
              <w:b/>
              <w:bCs/>
              <w:i/>
              <w:iCs/>
              <w:color w:val="4F81BD"/>
              <w:sz w:val="24"/>
              <w:szCs w:val="20"/>
              <w:u w:val="single"/>
            </w:rPr>
          </w:rPrChange>
        </w:rPr>
        <w:t>here</w:t>
      </w:r>
      <w:proofErr w:type="gramEnd"/>
      <w:r w:rsidRPr="00962591">
        <w:rPr>
          <w:rFonts w:ascii="Times New Roman" w:hAnsi="Times New Roman"/>
          <w:rPrChange w:id="1472" w:author="EOS" w:date="2011-06-14T16:33:00Z">
            <w:rPr>
              <w:rFonts w:ascii="Cambria" w:hAnsi="Cambria" w:cs="Courier New"/>
              <w:b/>
              <w:bCs/>
              <w:i/>
              <w:iCs/>
              <w:color w:val="4F81BD"/>
              <w:sz w:val="24"/>
              <w:szCs w:val="20"/>
              <w:u w:val="single"/>
            </w:rPr>
          </w:rPrChange>
        </w:rPr>
        <w:t xml:space="preserve">          </w:t>
      </w:r>
      <w:r w:rsidR="007E3981" w:rsidRPr="00013771">
        <w:rPr>
          <w:b/>
          <w:sz w:val="24"/>
          <w:szCs w:val="24"/>
        </w:rPr>
        <w:t xml:space="preserve">x = </w:t>
      </w:r>
      <w:proofErr w:type="spellStart"/>
      <w:r w:rsidR="007E3981" w:rsidRPr="00013771">
        <w:rPr>
          <w:b/>
          <w:sz w:val="24"/>
          <w:szCs w:val="24"/>
        </w:rPr>
        <w:t>W</w:t>
      </w:r>
      <w:r w:rsidR="007E3981" w:rsidRPr="00013771">
        <w:rPr>
          <w:b/>
          <w:sz w:val="24"/>
          <w:szCs w:val="24"/>
          <w:vertAlign w:val="subscript"/>
        </w:rPr>
        <w:t>d</w:t>
      </w:r>
      <w:proofErr w:type="spellEnd"/>
      <w:r w:rsidR="007E3981" w:rsidRPr="00013771">
        <w:rPr>
          <w:b/>
          <w:sz w:val="24"/>
          <w:szCs w:val="24"/>
        </w:rPr>
        <w:t>(</w:t>
      </w:r>
      <w:proofErr w:type="spellStart"/>
      <w:r w:rsidR="007E3981" w:rsidRPr="00013771">
        <w:rPr>
          <w:b/>
          <w:sz w:val="24"/>
          <w:szCs w:val="24"/>
        </w:rPr>
        <w:t>d</w:t>
      </w:r>
      <w:r w:rsidR="007E3981" w:rsidRPr="00B119D0">
        <w:rPr>
          <w:b/>
          <w:sz w:val="24"/>
          <w:szCs w:val="24"/>
          <w:vertAlign w:val="superscript"/>
        </w:rPr>
        <w:t>obs</w:t>
      </w:r>
      <w:r w:rsidR="007E3981" w:rsidRPr="00013771">
        <w:rPr>
          <w:b/>
          <w:sz w:val="24"/>
          <w:szCs w:val="24"/>
        </w:rPr>
        <w:t>-d</w:t>
      </w:r>
      <w:r w:rsidR="007E3981" w:rsidRPr="00B119D0">
        <w:rPr>
          <w:b/>
          <w:sz w:val="24"/>
          <w:szCs w:val="24"/>
          <w:vertAlign w:val="superscript"/>
        </w:rPr>
        <w:t>pre</w:t>
      </w:r>
      <w:r w:rsidR="007E3981">
        <w:rPr>
          <w:b/>
          <w:sz w:val="24"/>
          <w:szCs w:val="24"/>
          <w:vertAlign w:val="superscript"/>
        </w:rPr>
        <w:t>d</w:t>
      </w:r>
      <w:proofErr w:type="spellEnd"/>
      <w:r w:rsidR="007E3981" w:rsidRPr="00013771">
        <w:rPr>
          <w:b/>
          <w:sz w:val="24"/>
          <w:szCs w:val="24"/>
        </w:rPr>
        <w:t>)</w:t>
      </w:r>
      <w:ins w:id="1473" w:author="EOS" w:date="2011-08-02T10:46:00Z">
        <w:r w:rsidR="00DF092E">
          <w:rPr>
            <w:b/>
            <w:sz w:val="24"/>
            <w:szCs w:val="24"/>
          </w:rPr>
          <w:t xml:space="preserve">     </w:t>
        </w:r>
      </w:ins>
    </w:p>
    <w:p w:rsidR="00EF6550" w:rsidRDefault="00EF6550">
      <w:pPr>
        <w:ind w:left="360"/>
        <w:rPr>
          <w:del w:id="1474" w:author="EOS" w:date="2011-06-15T09:42:00Z"/>
          <w:b/>
          <w:sz w:val="24"/>
          <w:szCs w:val="24"/>
        </w:rPr>
        <w:pPrChange w:id="1475" w:author="EOS" w:date="2011-08-02T10:46:00Z">
          <w:pPr>
            <w:ind w:left="360"/>
            <w:jc w:val="both"/>
          </w:pPr>
        </w:pPrChange>
      </w:pPr>
    </w:p>
    <w:p w:rsidR="00EF6550" w:rsidRDefault="00962591">
      <w:pPr>
        <w:rPr>
          <w:rFonts w:ascii="Times New Roman" w:hAnsi="Times New Roman"/>
          <w:rPrChange w:id="1476" w:author="EOS" w:date="2011-06-15T09:42:00Z">
            <w:rPr>
              <w:b/>
              <w:sz w:val="24"/>
            </w:rPr>
          </w:rPrChange>
        </w:rPr>
        <w:pPrChange w:id="1477" w:author="EOS" w:date="2011-08-02T10:46:00Z">
          <w:pPr>
            <w:ind w:left="360"/>
            <w:jc w:val="both"/>
          </w:pPr>
        </w:pPrChange>
      </w:pPr>
      <w:proofErr w:type="gramStart"/>
      <w:r w:rsidRPr="00962591">
        <w:rPr>
          <w:rFonts w:ascii="Times New Roman" w:hAnsi="Times New Roman"/>
          <w:rPrChange w:id="1478" w:author="EOS" w:date="2011-06-14T16:34:00Z">
            <w:rPr>
              <w:b/>
              <w:bCs/>
              <w:i/>
              <w:iCs/>
              <w:color w:val="0000FF"/>
              <w:sz w:val="24"/>
              <w:u w:val="single"/>
            </w:rPr>
          </w:rPrChange>
        </w:rPr>
        <w:t>and</w:t>
      </w:r>
      <w:proofErr w:type="gramEnd"/>
    </w:p>
    <w:p w:rsidR="00EF6550" w:rsidRDefault="00EF6550">
      <w:pPr>
        <w:ind w:left="360"/>
        <w:rPr>
          <w:b/>
          <w:sz w:val="24"/>
          <w:szCs w:val="24"/>
        </w:rPr>
        <w:pPrChange w:id="1479" w:author="EOS" w:date="2011-08-02T10:46:00Z">
          <w:pPr>
            <w:ind w:left="360"/>
            <w:jc w:val="both"/>
          </w:pPr>
        </w:pPrChange>
      </w:pPr>
    </w:p>
    <w:p w:rsidR="00EF6550" w:rsidRDefault="00962591">
      <w:pPr>
        <w:ind w:left="360"/>
        <w:rPr>
          <w:rFonts w:ascii="Times New Roman" w:hAnsi="Times New Roman"/>
          <w:b/>
          <w:sz w:val="24"/>
          <w:szCs w:val="24"/>
        </w:rPr>
        <w:pPrChange w:id="1480" w:author="EOS" w:date="2011-08-02T10:46:00Z">
          <w:pPr>
            <w:ind w:left="360"/>
            <w:jc w:val="both"/>
          </w:pPr>
        </w:pPrChange>
      </w:pPr>
      <w:r w:rsidRPr="00FD3EE1">
        <w:rPr>
          <w:b/>
          <w:sz w:val="24"/>
          <w:szCs w:val="24"/>
        </w:rPr>
        <w:fldChar w:fldCharType="begin"/>
      </w:r>
      <w:r w:rsidR="007E3981" w:rsidRPr="00FD3EE1">
        <w:rPr>
          <w:b/>
          <w:sz w:val="24"/>
          <w:szCs w:val="24"/>
        </w:rPr>
        <w:instrText xml:space="preserve"> QUOTE </w:instrText>
      </w:r>
      <w:r w:rsidR="00F24369">
        <w:pict>
          <v:shape id="_x0000_i1079" type="#_x0000_t75" style="width:176.25pt;height:27pt"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3690&quot;/&gt;&lt;wsp:rsid wsp:val=&quot;00005C47&quot;/&gt;&lt;wsp:rsid wsp:val=&quot;0001094E&quot;/&gt;&lt;wsp:rsid wsp:val=&quot;00010FFB&quot;/&gt;&lt;wsp:rsid wsp:val=&quot;00013771&quot;/&gt;&lt;wsp:rsid wsp:val=&quot;0002353C&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368B&quot;/&gt;&lt;wsp:rsid wsp:val=&quot;00083821&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C02C2&quot;/&gt;&lt;wsp:rsid wsp:val=&quot;000C5244&quot;/&gt;&lt;wsp:rsid wsp:val=&quot;000D00FA&quot;/&gt;&lt;wsp:rsid wsp:val=&quot;000D1969&quot;/&gt;&lt;wsp:rsid wsp:val=&quot;000D2706&quot;/&gt;&lt;wsp:rsid wsp:val=&quot;000E3F50&quot;/&gt;&lt;wsp:rsid wsp:val=&quot;000E73BA&quot;/&gt;&lt;wsp:rsid wsp:val=&quot;000F1552&quot;/&gt;&lt;wsp:rsid wsp:val=&quot;000F3ACE&quot;/&gt;&lt;wsp:rsid wsp:val=&quot;000F518D&quot;/&gt;&lt;wsp:rsid wsp:val=&quot;0010427C&quot;/&gt;&lt;wsp:rsid wsp:val=&quot;00104326&quot;/&gt;&lt;wsp:rsid wsp:val=&quot;001101CD&quot;/&gt;&lt;wsp:rsid wsp:val=&quot;00111DB9&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80D57&quot;/&gt;&lt;wsp:rsid wsp:val=&quot;001816A1&quot;/&gt;&lt;wsp:rsid wsp:val=&quot;00183C3E&quot;/&gt;&lt;wsp:rsid wsp:val=&quot;00184EAA&quot;/&gt;&lt;wsp:rsid wsp:val=&quot;00185BEF&quot;/&gt;&lt;wsp:rsid wsp:val=&quot;00190959&quot;/&gt;&lt;wsp:rsid wsp:val=&quot;00191246&quot;/&gt;&lt;wsp:rsid wsp:val=&quot;00192D39&quot;/&gt;&lt;wsp:rsid wsp:val=&quot;001A075B&quot;/&gt;&lt;wsp:rsid wsp:val=&quot;001A21F3&quot;/&gt;&lt;wsp:rsid wsp:val=&quot;001A2718&quot;/&gt;&lt;wsp:rsid wsp:val=&quot;001A3497&quot;/&gt;&lt;wsp:rsid wsp:val=&quot;001A5338&quot;/&gt;&lt;wsp:rsid wsp:val=&quot;001B3B78&quot;/&gt;&lt;wsp:rsid wsp:val=&quot;001B7EF1&quot;/&gt;&lt;wsp:rsid wsp:val=&quot;001C0319&quot;/&gt;&lt;wsp:rsid wsp:val=&quot;001C26ED&quot;/&gt;&lt;wsp:rsid wsp:val=&quot;001C4CE8&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3487&quot;/&gt;&lt;wsp:rsid wsp:val=&quot;00201573&quot;/&gt;&lt;wsp:rsid wsp:val=&quot;00214D52&quot;/&gt;&lt;wsp:rsid wsp:val=&quot;00220FE4&quot;/&gt;&lt;wsp:rsid wsp:val=&quot;00222378&quot;/&gt;&lt;wsp:rsid wsp:val=&quot;00227D65&quot;/&gt;&lt;wsp:rsid wsp:val=&quot;00235DB2&quot;/&gt;&lt;wsp:rsid wsp:val=&quot;00237682&quot;/&gt;&lt;wsp:rsid wsp:val=&quot;00243047&quot;/&gt;&lt;wsp:rsid wsp:val=&quot;00244551&quot;/&gt;&lt;wsp:rsid wsp:val=&quot;00245855&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60B8&quot;/&gt;&lt;wsp:rsid wsp:val=&quot;00280B1B&quot;/&gt;&lt;wsp:rsid wsp:val=&quot;0028184D&quot;/&gt;&lt;wsp:rsid wsp:val=&quot;00286456&quot;/&gt;&lt;wsp:rsid wsp:val=&quot;00287166&quot;/&gt;&lt;wsp:rsid wsp:val=&quot;00292C41&quot;/&gt;&lt;wsp:rsid wsp:val=&quot;00294ED4&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FC9&quot;/&gt;&lt;wsp:rsid wsp:val=&quot;002D4437&quot;/&gt;&lt;wsp:rsid wsp:val=&quot;002D4BF8&quot;/&gt;&lt;wsp:rsid wsp:val=&quot;002D52A9&quot;/&gt;&lt;wsp:rsid wsp:val=&quot;002D5597&quot;/&gt;&lt;wsp:rsid wsp:val=&quot;002E1F6F&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E116D&quot;/&gt;&lt;wsp:rsid wsp:val=&quot;003E38C0&quot;/&gt;&lt;wsp:rsid wsp:val=&quot;003E66AF&quot;/&gt;&lt;wsp:rsid wsp:val=&quot;003F35C6&quot;/&gt;&lt;wsp:rsid wsp:val=&quot;003F4E62&quot;/&gt;&lt;wsp:rsid wsp:val=&quot;004014A9&quot;/&gt;&lt;wsp:rsid wsp:val=&quot;0040401C&quot;/&gt;&lt;wsp:rsid wsp:val=&quot;004040AA&quot;/&gt;&lt;wsp:rsid wsp:val=&quot;0040617F&quot;/&gt;&lt;wsp:rsid wsp:val=&quot;00407854&quot;/&gt;&lt;wsp:rsid wsp:val=&quot;004131F1&quot;/&gt;&lt;wsp:rsid wsp:val=&quot;00413819&quot;/&gt;&lt;wsp:rsid wsp:val=&quot;00413CAC&quot;/&gt;&lt;wsp:rsid wsp:val=&quot;004154C1&quot;/&gt;&lt;wsp:rsid wsp:val=&quot;00421567&quot;/&gt;&lt;wsp:rsid wsp:val=&quot;004350D5&quot;/&gt;&lt;wsp:rsid wsp:val=&quot;004359DE&quot;/&gt;&lt;wsp:rsid wsp:val=&quot;004372DA&quot;/&gt;&lt;wsp:rsid wsp:val=&quot;00441F20&quot;/&gt;&lt;wsp:rsid wsp:val=&quot;00442C2C&quot;/&gt;&lt;wsp:rsid wsp:val=&quot;004435D5&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36F5&quot;/&gt;&lt;wsp:rsid wsp:val=&quot;00567523&quot;/&gt;&lt;wsp:rsid wsp:val=&quot;00571209&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43A2&quot;/&gt;&lt;wsp:rsid wsp:val=&quot;005A59A4&quot;/&gt;&lt;wsp:rsid wsp:val=&quot;005A73A3&quot;/&gt;&lt;wsp:rsid wsp:val=&quot;005A77B0&quot;/&gt;&lt;wsp:rsid wsp:val=&quot;005B1E9B&quot;/&gt;&lt;wsp:rsid wsp:val=&quot;005B4841&quot;/&gt;&lt;wsp:rsid wsp:val=&quot;005B6EF1&quot;/&gt;&lt;wsp:rsid wsp:val=&quot;005E2D7A&quot;/&gt;&lt;wsp:rsid wsp:val=&quot;005E3A04&quot;/&gt;&lt;wsp:rsid wsp:val=&quot;005E7067&quot;/&gt;&lt;wsp:rsid wsp:val=&quot;005E7E24&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B5A&quot;/&gt;&lt;wsp:rsid wsp:val=&quot;006264C6&quot;/&gt;&lt;wsp:rsid wsp:val=&quot;0064469A&quot;/&gt;&lt;wsp:rsid wsp:val=&quot;00645EA6&quot;/&gt;&lt;wsp:rsid wsp:val=&quot;0064735A&quot;/&gt;&lt;wsp:rsid wsp:val=&quot;006474D4&quot;/&gt;&lt;wsp:rsid wsp:val=&quot;00650B09&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38D0&quot;/&gt;&lt;wsp:rsid wsp:val=&quot;00717836&quot;/&gt;&lt;wsp:rsid wsp:val=&quot;007228AE&quot;/&gt;&lt;wsp:rsid wsp:val=&quot;00726FD4&quot;/&gt;&lt;wsp:rsid wsp:val=&quot;00731313&quot;/&gt;&lt;wsp:rsid wsp:val=&quot;00734E17&quot;/&gt;&lt;wsp:rsid wsp:val=&quot;0073513A&quot;/&gt;&lt;wsp:rsid wsp:val=&quot;0074019F&quot;/&gt;&lt;wsp:rsid wsp:val=&quot;007501A9&quot;/&gt;&lt;wsp:rsid wsp:val=&quot;007503B0&quot;/&gt;&lt;wsp:rsid wsp:val=&quot;00753150&quot;/&gt;&lt;wsp:rsid wsp:val=&quot;00756327&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4B39&quot;/&gt;&lt;wsp:rsid wsp:val=&quot;007B4F8D&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B0E&quot;/&gt;&lt;wsp:rsid wsp:val=&quot;0080005E&quot;/&gt;&lt;wsp:rsid wsp:val=&quot;0080068F&quot;/&gt;&lt;wsp:rsid wsp:val=&quot;008031D6&quot;/&gt;&lt;wsp:rsid wsp:val=&quot;00805579&quot;/&gt;&lt;wsp:rsid wsp:val=&quot;008079AA&quot;/&gt;&lt;wsp:rsid wsp:val=&quot;00815DA8&quot;/&gt;&lt;wsp:rsid wsp:val=&quot;00817A14&quot;/&gt;&lt;wsp:rsid wsp:val=&quot;00817BAE&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54824&quot;/&gt;&lt;wsp:rsid wsp:val=&quot;008575C4&quot;/&gt;&lt;wsp:rsid wsp:val=&quot;008677FF&quot;/&gt;&lt;wsp:rsid wsp:val=&quot;00870A4C&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D6697&quot;/&gt;&lt;wsp:rsid wsp:val=&quot;008D6C16&quot;/&gt;&lt;wsp:rsid wsp:val=&quot;008D6EE3&quot;/&gt;&lt;wsp:rsid wsp:val=&quot;008E13F0&quot;/&gt;&lt;wsp:rsid wsp:val=&quot;008E2711&quot;/&gt;&lt;wsp:rsid wsp:val=&quot;008E4C77&quot;/&gt;&lt;wsp:rsid wsp:val=&quot;008E6318&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73CC&quot;/&gt;&lt;wsp:rsid wsp:val=&quot;00930FA2&quot;/&gt;&lt;wsp:rsid wsp:val=&quot;009319F7&quot;/&gt;&lt;wsp:rsid wsp:val=&quot;00931B7A&quot;/&gt;&lt;wsp:rsid wsp:val=&quot;009364A7&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70656&quot;/&gt;&lt;wsp:rsid wsp:val=&quot;0097147A&quot;/&gt;&lt;wsp:rsid wsp:val=&quot;00973646&quot;/&gt;&lt;wsp:rsid wsp:val=&quot;0098147B&quot;/&gt;&lt;wsp:rsid wsp:val=&quot;00986BAA&quot;/&gt;&lt;wsp:rsid wsp:val=&quot;00987818&quot;/&gt;&lt;wsp:rsid wsp:val=&quot;009A40EF&quot;/&gt;&lt;wsp:rsid wsp:val=&quot;009A7D42&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7352&quot;/&gt;&lt;wsp:rsid wsp:val=&quot;009E2817&quot;/&gt;&lt;wsp:rsid wsp:val=&quot;009E2BDB&quot;/&gt;&lt;wsp:rsid wsp:val=&quot;009E69D0&quot;/&gt;&lt;wsp:rsid wsp:val=&quot;009F141B&quot;/&gt;&lt;wsp:rsid wsp:val=&quot;009F5D88&quot;/&gt;&lt;wsp:rsid wsp:val=&quot;00A00CD6&quot;/&gt;&lt;wsp:rsid wsp:val=&quot;00A030A5&quot;/&gt;&lt;wsp:rsid wsp:val=&quot;00A116D6&quot;/&gt;&lt;wsp:rsid wsp:val=&quot;00A1347B&quot;/&gt;&lt;wsp:rsid wsp:val=&quot;00A16430&quot;/&gt;&lt;wsp:rsid wsp:val=&quot;00A17B60&quot;/&gt;&lt;wsp:rsid wsp:val=&quot;00A2124C&quot;/&gt;&lt;wsp:rsid wsp:val=&quot;00A23582&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667D&quot;/&gt;&lt;wsp:rsid wsp:val=&quot;00A562BF&quot;/&gt;&lt;wsp:rsid wsp:val=&quot;00A60CAD&quot;/&gt;&lt;wsp:rsid wsp:val=&quot;00A60D8D&quot;/&gt;&lt;wsp:rsid wsp:val=&quot;00A6117A&quot;/&gt;&lt;wsp:rsid wsp:val=&quot;00A6580A&quot;/&gt;&lt;wsp:rsid wsp:val=&quot;00A71A65&quot;/&gt;&lt;wsp:rsid wsp:val=&quot;00A727D4&quot;/&gt;&lt;wsp:rsid wsp:val=&quot;00A84402&quot;/&gt;&lt;wsp:rsid wsp:val=&quot;00A84420&quot;/&gt;&lt;wsp:rsid wsp:val=&quot;00A84CC5&quot;/&gt;&lt;wsp:rsid wsp:val=&quot;00A92031&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D04&quot;/&gt;&lt;wsp:rsid wsp:val=&quot;00B67031&quot;/&gt;&lt;wsp:rsid wsp:val=&quot;00B71218&quot;/&gt;&lt;wsp:rsid wsp:val=&quot;00B718FA&quot;/&gt;&lt;wsp:rsid wsp:val=&quot;00B80C7B&quot;/&gt;&lt;wsp:rsid wsp:val=&quot;00B8277A&quot;/&gt;&lt;wsp:rsid wsp:val=&quot;00B84B1F&quot;/&gt;&lt;wsp:rsid wsp:val=&quot;00B871AD&quot;/&gt;&lt;wsp:rsid wsp:val=&quot;00B938F6&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30046&quot;/&gt;&lt;wsp:rsid wsp:val=&quot;00C3656E&quot;/&gt;&lt;wsp:rsid wsp:val=&quot;00C37097&quot;/&gt;&lt;wsp:rsid wsp:val=&quot;00C37621&quot;/&gt;&lt;wsp:rsid wsp:val=&quot;00C40A78&quot;/&gt;&lt;wsp:rsid wsp:val=&quot;00C4502D&quot;/&gt;&lt;wsp:rsid wsp:val=&quot;00C462DA&quot;/&gt;&lt;wsp:rsid wsp:val=&quot;00C55610&quot;/&gt;&lt;wsp:rsid wsp:val=&quot;00C576A7&quot;/&gt;&lt;wsp:rsid wsp:val=&quot;00C614A9&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CD2&quot;/&gt;&lt;wsp:rsid wsp:val=&quot;00CA375A&quot;/&gt;&lt;wsp:rsid wsp:val=&quot;00CA4DD1&quot;/&gt;&lt;wsp:rsid wsp:val=&quot;00CA6C50&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A04B2&quot;/&gt;&lt;wsp:rsid wsp:val=&quot;00DA26F4&quot;/&gt;&lt;wsp:rsid wsp:val=&quot;00DA3907&quot;/&gt;&lt;wsp:rsid wsp:val=&quot;00DB0B66&quot;/&gt;&lt;wsp:rsid wsp:val=&quot;00DC3B95&quot;/&gt;&lt;wsp:rsid wsp:val=&quot;00DC3D2D&quot;/&gt;&lt;wsp:rsid wsp:val=&quot;00DC3F0C&quot;/&gt;&lt;wsp:rsid wsp:val=&quot;00DC6928&quot;/&gt;&lt;wsp:rsid wsp:val=&quot;00DC6D58&quot;/&gt;&lt;wsp:rsid wsp:val=&quot;00DD08C7&quot;/&gt;&lt;wsp:rsid wsp:val=&quot;00DD1B61&quot;/&gt;&lt;wsp:rsid wsp:val=&quot;00DD3D19&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C30B7&quot;/&gt;&lt;wsp:rsid wsp:val=&quot;00EC7A07&quot;/&gt;&lt;wsp:rsid wsp:val=&quot;00ED1BBA&quot;/&gt;&lt;wsp:rsid wsp:val=&quot;00ED2B61&quot;/&gt;&lt;wsp:rsid wsp:val=&quot;00ED7DA7&quot;/&gt;&lt;wsp:rsid wsp:val=&quot;00EE76C6&quot;/&gt;&lt;wsp:rsid wsp:val=&quot;00EF2731&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6194F&quot;/&gt;&lt;wsp:rsid wsp:val=&quot;00F61E0F&quot;/&gt;&lt;wsp:rsid wsp:val=&quot;00F626A6&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0D2706&quot;&gt;&lt;m:oMathPara&gt;&lt;m:oMath&gt;&lt;m:sSub&gt;&lt;m:sSubPr&gt;&lt;m:ctrlPr&gt;&lt;w:rPr&gt;&lt;w:rFonts w:ascii=&quot;Cambria Math&quot; w:h-ansi=&quot;Cambria Math&quot;/&gt;&lt;wx:font wx:val=&quot;Cambria Math&quot;/&gt;&lt;w:b/&gt;&lt;w:i/&gt;&lt;w:sz w:val=&quot;24&quot;/&gt;&lt;w:sz-cs w:val=&quot;24&quot;/&gt;&lt;/w:rPr&gt;&lt;/m:ctrlPr&gt;&lt;/m:sSubPr&gt;&lt;m:e&gt;&lt;m:r&gt;&lt;m:rPr&gt;&lt;m:sty m:val=&quot;bi&quot;/&gt;&lt;/m:rPr&gt;&lt;w:rPr&gt;&lt;w:rFonts w:ascii=&quot;Cambria Math&quot; w:h-ansi=&quot;Cambria Math&quot;/&gt;&lt;wx:font wx:val=&quot;Cambria Math&quot;/&gt;&lt;w:b/&gt;&lt;w:i/&gt;&lt;w:sz w:val=&quot;24&quot;/&gt;&lt;w:sz-cs w:val=&quot;24&quot;/&gt;&lt;/w:rPr&gt;&lt;m:t&gt;f&lt;/m:t&gt;&lt;/m:r&gt;&lt;/m:e&gt;&lt;m:sub&gt;&lt;m:r&gt;&lt;m:rPr&gt;&lt;m:sty m:val=&quot;bi&quot;/&gt;&lt;/m:rPr&gt;&lt;w:rPr&gt;&lt;w:rFonts w:ascii=&quot;Cambria Math&quot; w:h-ansi=&quot;Cambria Math&quot;/&gt;&lt;wx:font wx:val=&quot;Cambria Math&quot;/&gt;&lt;w:b/&gt;&lt;w:i/&gt;&lt;w:sz w:val=&quot;24&quot;/&gt;&lt;w:sz-cs w:val=&quot;24&quot;/&gt;&lt;/w:rPr&gt;&lt;m:t&gt;d&lt;/m:t&gt;&lt;/m:r&gt;&lt;/m:sub&gt;&lt;/m:sSub&gt;&lt;m:d&gt;&lt;m:dPr&gt;&lt;m:ctrlPr&gt;&lt;w:rPr&gt;&lt;w:rFonts w:ascii=&quot;Cambria Math&quot; w:h-ansi=&quot;Cambria Math&quot;/&gt;&lt;wx:font wx:val=&quot;Cambria Math&quot;/&gt;&lt;w:b/&gt;&lt;w:i/&gt;&lt;w:sz w:val=&quot;24&quot;/&gt;&lt;w:sz-cs w:val=&quot;24&quot;/&gt;&lt;/w:rPr&gt;&lt;/m:ctrlPr&gt;&lt;/m:dPr&gt;&lt;m:e&gt;&lt;m:r&gt;&lt;m:rPr&gt;&lt;m:sty m:val=&quot;bi&quot;/&gt;&lt;/m:rPr&gt;&lt;w:rPr&gt;&lt;w:rFonts w:ascii=&quot;Cambria Math&quot; w:h-ansi=&quot;Cambria Math&quot;/&gt;&lt;wx:font wx:val=&quot;Cambria Math&quot;/&gt;&lt;w:b/&gt;&lt;w:i/&gt;&lt;w:sz w:val=&quot;24&quot;/&gt;&lt;w:sz-cs w:val=&quot;24&quot;/&gt;&lt;/w:rPr&gt;&lt;m:t&gt;x&lt;/m:t&gt;&lt;/m:r&gt;&lt;/m:e&gt;&lt;/m:d&gt;&lt;m:r&gt;&lt;m:rPr&gt;&lt;m:sty m:val=&quot;bi&quot;/&gt;&lt;/m:rPr&gt;&lt;w:rPr&gt;&lt;w:rFonts w:ascii=&quot;Cambria Math&quot; w:h-ansi=&quot;Cambria Math&quot;/&gt;&lt;wx:font wx:val=&quot;Cambria Math&quot;/&gt;&lt;w:b/&gt;&lt;w:i/&gt;&lt;w:sz w:val=&quot;24&quot;/&gt;&lt;w:sz-cs w:val=&quot;24&quot;/&gt;&lt;/w:rPr&gt;&lt;m:t&gt;= &lt;/m:t&gt;&lt;/m:r&gt;&lt;m:d&gt;&lt;m:dPr&gt;&lt;m:begChr m:val=&quot;{&quot;/&gt;&lt;m:endChr m:val=&quot;&quot;/&gt;&lt;m:ctrlPr&gt;&lt;w:rPr&gt;&lt;w:rFonts w:ascii=&quot;Cambria Math&quot; w:h-ansi=&quot;Cambria Math&quot;/&gt;&lt;wx:font wx:val=&quot;Cambria Math&quot;/&gt;&lt;w:b/&gt;&lt;w:i/&gt;&lt;w:sz w:val=&quot;24&quot;/&gt;&lt;w:sz-cs w:val=&quot;24&quot;/&gt;&lt;/w:rPr&gt;&lt;/m:ctrlPr&gt;&lt;/m:dPr&gt;&lt;m:e&gt;&lt;m:m&gt;&lt;m:mPr&gt;&lt;m:mcs&gt;&lt;m:mc&gt;&lt;m:mcPr&gt;&lt;m:count m:val=&quot;1&quot;/&gt;&lt;m:mcJc m:val=&quot;center&quot;/&gt;&lt;/m:mcPr&gt;&lt;/m:mc&gt;&lt;/m:mcs&gt;&lt;m:ctrlPr&gt;&lt;w:rPr&gt;&lt;w:rFonts w:ascii=&quot;Cambria Math&quot; w:h-ansi=&quot;Cambria Math&quot;/&gt;&lt;wx:font wx:val=&quot;Cambria Math&quot;/&gt;&lt;w:b/&gt;&lt;w:i/&gt;&lt;w:sz w:val=&quot;24&quot;/&gt;&lt;w:sz-cs w:val=&quot;24&quot;/&gt;&lt;/w:rPr&gt;&lt;/m:ctrlPr&gt;&lt;/m:mPr&gt;&lt;m:mr&gt;&lt;m:e&gt;&lt;m:sSup&gt;&lt;m:sSupPr&gt;&lt;m:ctrlPr&gt;&lt;w:rPr&gt;&lt;w:rFonts w:ascii=&quot;Cambria Math&quot; w:h-ansi=&quot;Cambria Math&quot;/&gt;&lt;wx:font wx:val=&quot;Cambria Math&quot;/&gt;&lt;w:b/&gt;&lt;w:i/&gt;&lt;w:sz w:val=&quot;24&quot;/&gt;&lt;w:sz-cs w:val=&quot;24&quot;/&gt;&lt;/w:rPr&gt;&lt;/m:ctrlPr&gt;&lt;/m:sSupPr&gt;&lt;m:e&gt;&lt;m:r&gt;&lt;m:rPr&gt;&lt;m:sty m:val=&quot;bi&quot;/&gt;&lt;/m:rPr&gt;&lt;w:rPr&gt;&lt;w:rFonts w:ascii=&quot;Cambria Math&quot; w:h-ansi=&quot;Cambria Math&quot;/&gt;&lt;wx:font wx:val=&quot;Cambria Math&quot;/&gt;&lt;w:b/&gt;&lt;w:i/&gt;&lt;w:sz w:val=&quot;24&quot;/&gt;&lt;w:sz-cs w:val=&quot;24&quot;/&gt;&lt;/w:rPr&gt;&lt;m:t&gt;x&lt;/m:t&gt;&lt;/m:r&gt;&lt;/m:e&gt;&lt;m:sup&gt;&lt;m:r&gt;&lt;m:rPr&gt;&lt;m:sty m:val=&quot;bi&quot;/&gt;&lt;/m:rPr&gt;&lt;w:rPr&gt;&lt;w:rFonts w:ascii=&quot;Cambria Math&quot; w:h-ansi=&quot;Cambria Math&quot;/&gt;&lt;wx:font wx:val=&quot;Cambria Math&quot;/&gt;&lt;w:b/&gt;&lt;w:i/&gt;&lt;w:sz w:val=&quot;24&quot;/&gt;&lt;w:sz-cs w:val=&quot;24&quot;/&gt;&lt;/w:rPr&gt;&lt;m:t&gt;2&lt;/m:t&gt;&lt;/m:r&gt;&lt;/m:sup&gt;&lt;/m:sSup&gt;&lt;m:r&gt;&lt;m:rPr&gt;&lt;m:sty m:val=&quot;bi&quot;/&gt;&lt;/m:rPr&gt;&lt;w:rPr&gt;&lt;w:rFonts w:ascii=&quot;Cambria Math&quot; w:h-ansi=&quot;Cambria Math&quot;/&gt;&lt;wx:font wx:val=&quot;Cambria Math&quot;/&gt;&lt;w:b/&gt;&lt;w:i/&gt;&lt;w:sz w:val=&quot;24&quot;/&gt;&lt;w:sz-cs w:val=&quot;24&quot;/&gt;&lt;/w:rPr&gt;&lt;m:t&gt;,   &lt;/m:t&gt;&lt;/m:r&gt;&lt;m:d&gt;&lt;m:dPr&gt;&lt;m:begChr m:val=&quot;|&quot;/&gt;&lt;m:endChr m:val=&quot;|&quot;/&gt;&lt;m:ctrlPr&gt;&lt;w:rPr&gt;&lt;w:rFonts w:ascii=&quot;Cambria Math&quot; w:h-ansi=&quot;Cambria Math&quot;/&gt;&lt;wx:font wx:val=&quot;Cambria Math&quot;/&gt;&lt;w:b/&gt;&lt;w:i/&gt;&lt;w:sz w:val=&quot;24&quot;/&gt;&lt;w:sz-cs w:val=&quot;24&quot;/&gt;&lt;/w:rPr&gt;&lt;/m:ctrlPr&gt;&lt;/m:dPr&gt;&lt;m:e&gt;&lt;m:r&gt;&lt;m:rPr&gt;&lt;m:sty m:val=&quot;bi&quot;/&gt;&lt;/m:rPr&gt;&lt;w:rPr&gt;&lt;w:rFonts w:ascii=&quot;Cambria Math&quot; w:h-ansi=&quot;Cambria Math&quot;/&gt;&lt;wx:font wx:val=&quot;Cambria Math&quot;/&gt;&lt;w:b/&gt;&lt;w:i/&gt;&lt;w:sz w:val=&quot;24&quot;/&gt;&lt;w:sz-cs w:val=&quot;24&quot;/&gt;&lt;/w:rPr&gt;&lt;m:t&gt;x&lt;/m:t&gt;&lt;/m:r&gt;&lt;/m:e&gt;&lt;/m:d&gt;&lt;m:r&gt;&lt;m:rPr&gt;&lt;m:sty m:val=&quot;bi&quot;/&gt;&lt;/m:rPr&gt;&lt;w:rPr&gt;&lt;w:rFonts w:ascii=&quot;Cambria Math&quot; w:h-ansi=&quot;Cambria Math&quot;/&gt;&lt;wx:font wx:val=&quot;Cambria Math&quot;/&gt;&lt;w:b/&gt;&lt;w:i/&gt;&lt;w:sz w:val=&quot;24&quot;/&gt;&lt;w:sz-cs w:val=&quot;24&quot;/&gt;&lt;/w:rPr&gt;&lt;m:t&gt;a‰¤c&lt;/m:t&gt;&lt;/m:r&gt;&lt;/m:e&gt;&lt;/m:mr&gt;&lt;m:mr&gt;&lt;m:e&gt;&lt;m:r&gt;&lt;m:rPr&gt;&lt;m:sty m:val=&quot;bi&quot;/&gt;&lt;/m:rPr&gt;&lt;w:rPr&gt;&lt;w:rFonts w:ascii=&quot;Cambria Math&quot; w:h-ansi=&quot;Cambria Math&quot;/&gt;&lt;wx:font wx:val=&quot;Cambria Math&quot;/&gt;&lt;w:b/&gt;&lt;w:i/&gt;&lt;w:sz w:val=&quot;24&quot;/&gt;&lt;w:sz-cs w:val=&quot;24&quot;/&gt;&lt;/w:rPr&gt;&lt;m:t&gt;2&lt;/m:t&gt;&lt;/m:r&gt;&lt;m:r&gt;&lt;m:rPr&gt;&lt;m:sty m:val=&quot;bi&quot;/&gt;&lt;/m:rPr&gt;&lt;w:rPr&gt;&lt;w:rFonts w:ascii=&quot;Cambria Math&quot; w:h-ansi=&quot;Cambria Math&quot;/&gt;&lt;wx:font wx:val=&quot;Cambria Math&quot;/&gt;&lt;w:b/&gt;&lt;w:i/&gt;&lt;w:sz w:val=&quot;24&quot;/&gt;&lt;w:sz-cs w:val=&quot;24&quot;/&gt;&lt;/w:rPr&gt;&lt;m:t&gt;c &lt;/m:t&gt;&lt;/m:r&gt;&lt;m:d&gt;&lt;m:dPr&gt;&lt;m:begChr m:val=&quot;|&quot;/&gt;&lt;m:endChr m:val=&quot;|&quot;/&gt;&lt;m:ctrlPr&gt;&lt;w:rPr&gt;&lt;w:rFonts w:ascii=&quot;Cambria Math&quot; w:h-ansi=&quot;Cambria Math&quot;/&gt;&lt;wx:font wx:val=&quot;Cambria Math&quot;/&gt;&lt;w:b/&gt;&lt;w:i/&gt;&lt;w:sz w:val=&quot;24&quot;/&gt;&lt;w:sz-cs w:val=&quot;24&quot;/&gt;&lt;/w:rPr&gt;&lt;/m:ctrlPr&gt;&lt;/m:dPr&gt;&lt;m:e&gt;&lt;m:r&gt;&lt;m:rPr&gt;&lt;m:sty m:val=&quot;bi&quot;/&gt;&lt;/m:rPr&gt;&lt;w:rPr&gt;&lt;w:rFonts w:ascii=&quot;Cambria Math&quot; w:h-ansi=&quot;Cambria Math&quot;/&gt;&lt;wx:font wx:val=&quot;Cambria Math&quot;/&gt;&lt;w:b/&gt;&lt;w:i/&gt;&lt;w:sz w:val=&quot;24&quot;/&gt;&lt;w:sz-cs w:val=&quot;24&quot;/&gt;&lt;/w:rPr&gt;&lt;m:t&gt;x&lt;/m:t&gt;&lt;/m:r&gt;&lt;/m:e&gt;&lt;/m:d&gt;&lt;m:r&gt;&lt;m:rPr&gt;&lt;m:sty m:val=&quot;bi&quot;/&gt;&lt;/m:rPr&gt;&lt;w:rPr&gt;&lt;w:rFonts w:ascii=&quot;Cambria Math&quot; w:h-ansi=&quot;Cambria Math&quot;/&gt;&lt;wx:font wx:val=&quot;Cambria Math&quot;/&gt;&lt;w:b/&gt;&lt;w:i/&gt;&lt;w:sz w:val=&quot;24&quot;/&gt;&lt;w:sz-cs w:val=&quot;24&quot;/&gt;&lt;/w:rPr&gt;&lt;m:t&gt;- &lt;/m:t&gt;&lt;/m:r&gt;&lt;m:sSup&gt;&lt;m:sSupPr&gt;&lt;m:ctrlPr&gt;&lt;w:rPr&gt;&lt;w:rFonts w:ascii=&quot;Cambria Math&quot; w:h-ansi=&quot;Cambria Math&quot;/&gt;&lt;wx:font wx:val=&quot;Cambria Math&quot;/&gt;&lt;w:b/&gt;&lt;w:i/&gt;&lt;w:sz w:val=&quot;24&quot;/&gt;&lt;w:sz-cs w:val=&quot;24&quot;/&gt;&lt;/w:rPr&gt;&lt;/m:ctrlPr&gt;&lt;/m:sSupPr&gt;&lt;m:e&gt;&lt;m:r&gt;&lt;m:rPr&gt;&lt;m:sty m:val=&quot;bi&quot;/&gt;&lt;/m:rPr&gt;&lt;w:rPr&gt;&lt;w:rFonts w:ascii=&quot;Cambria Math&quot; w:h-ansi=&quot;Cambria Math&quot;/&gt;&lt;wx:font wx:val=&quot;Cambria Math&quot;/&gt;&lt;w:b/&gt;&lt;w:i/&gt;&lt;w:sz w:val=&quot;24&quot;/&gt;&lt;w:sz-cs w:val=&quot;24&quot;/&gt;&lt;/w:rPr&gt;&lt;m:t&gt;c&lt;/m:t&gt;&lt;/m:r&gt;&lt;/m:e&gt;&lt;m:sup&gt;&lt;m:r&gt;&lt;m:rPr&gt;&lt;m:sty m:val=&quot;bi&quot;/&gt;&lt;/m:rPr&gt;&lt;w:rPr&gt;&lt;w:rFonts w:ascii=&quot;Cambria Math&quot; w:h-ansi=&quot;Cambria Math&quot;/&gt;&lt;wx:font wx:val=&quot;Cambria Math&quot;/&gt;&lt;w:b/&gt;&lt;w:i/&gt;&lt;w:sz w:val=&quot;24&quot;/&gt;&lt;w:sz-cs w:val=&quot;24&quot;/&gt;&lt;/w:rPr&gt;&lt;m:t&gt;2&lt;/m:t&gt;&lt;/m:r&gt;&lt;/m:sup&gt;&lt;/m:sSup&gt;&lt;m:r&gt;&lt;m:rPr&gt;&lt;m:sty m:val=&quot;bi&quot;/&gt;&lt;/m:rPr&gt;&lt;w:rPr&gt;&lt;w:rFonts w:ascii=&quot;Cambria Math&quot; w:h-ansi=&quot;Cambria Math&quot;/&gt;&lt;wx:font wx:val=&quot;Cambria Math&quot;/&gt;&lt;w:b/&gt;&lt;w:i/&gt;&lt;w:sz w:val=&quot;24&quot;/&gt;&lt;w:sz-cs w:val=&quot;24&quot;/&gt;&lt;/w:rPr&gt;&lt;m:t&gt;,    &lt;/m:t&gt;&lt;/m:r&gt;&lt;m:d&gt;&lt;m:dPr&gt;&lt;m:begChr m:val=&quot;|&quot;/&gt;&lt;m:endChr m:val=&quot;|&quot;/&gt;&lt;m:ctrlPr&gt;&lt;w:rPr&gt;&lt;w:rFonts w:ascii=&quot;Cambria Math&quot; w:h-ansi=&quot;Cambria Math&quot;/&gt;&lt;wx:font wx:val=&quot;Cambria Math&quot;/&gt;&lt;w:b/&gt;&lt;w:i/&gt;&lt;w:sz w:val=&quot;24&quot;/&gt;&lt;w:sz-cs w:val=&quot;24&quot;/&gt;&lt;/w:rPr&gt;&lt;/m:ctrlPr&gt;&lt;/m:dPr&gt;&lt;m:e&gt;&lt;m:r&gt;&lt;m:rPr&gt;&lt;m:sty m:val=&quot;bi&quot;/&gt;&lt;/m:rPr&gt;&lt;w:rPr&gt;&lt;w:rFonts w:ascii=&quot;Cambria Math&quot; w:h-ansi=&quot;Cambria Math&quot;/&gt;&lt;wx:font wx:val=&quot;Cambria Math&quot;/&gt;&lt;w:b/&gt;&lt;w:i/&gt;&lt;w:sz w:val=&quot;24&quot;/&gt;&lt;w:sz-cs w:val=&quot;24&quot;/&gt;&lt;/w:rPr&gt;&lt;m:t&gt;x&lt;/m:t&gt;&lt;/m:r&gt;&lt;/m:e&gt;&lt;/m:d&gt;&lt;m:r&gt;&lt;m:rPr&gt;&lt;m:sty m:val=&quot;bi&quot;/&gt;&lt;/m:rPr&gt;&lt;w:rPr&gt;&lt;w:rFonts w:ascii=&quot;Cambria Math&quot; w:h-ansi=&quot;Cambria Math&quot;/&gt;&lt;wx:font wx:val=&quot;Cambria Math&quot;/&gt;&lt;w:b/&gt;&lt;w:i/&gt;&lt;w:sz w:val=&quot;24&quot;/&gt;&lt;w:sz-cs w:val=&quot;24&quot;/&gt;&lt;/w:rPr&gt;&lt;m:t&gt;&amp;gt;&lt;/m:t&gt;&lt;/m:r&gt;&lt;m:r&gt;&lt;w:rPr&gt;&lt;w:rFonts w:ascii=&quot;Cambria Math&quot; w:h-ansi=&quot;Cambria Math&quot;/&gt;&lt;wx:font wx:val=&quot;Cambria Math&quot;/&gt;&lt;w:i/&gt;&lt;w:sz w:val=&quot;24&quot;/&gt;&lt;w:sz-cs w:val=&quot;24&quot;/&gt;&lt;/w:rPr&gt;&lt;m:t&gt;c&lt;/m:t&gt;&lt;/m:r&gt;&lt;/m:e&gt;&lt;/m:mr&gt;&lt;/m:m&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2" o:title="" chromakey="white"/>
          </v:shape>
        </w:pict>
      </w:r>
      <w:r w:rsidR="007E3981" w:rsidRPr="00FD3EE1">
        <w:rPr>
          <w:b/>
          <w:sz w:val="24"/>
          <w:szCs w:val="24"/>
        </w:rPr>
        <w:instrText xml:space="preserve"> </w:instrText>
      </w:r>
      <w:r w:rsidRPr="00FD3EE1">
        <w:rPr>
          <w:b/>
          <w:sz w:val="24"/>
          <w:szCs w:val="24"/>
        </w:rPr>
        <w:fldChar w:fldCharType="separate"/>
      </w:r>
      <w:r w:rsidR="00F24369">
        <w:pict>
          <v:shape id="_x0000_i1080" type="#_x0000_t75" style="width:176.25pt;height:27pt"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3690&quot;/&gt;&lt;wsp:rsid wsp:val=&quot;00005C47&quot;/&gt;&lt;wsp:rsid wsp:val=&quot;0001094E&quot;/&gt;&lt;wsp:rsid wsp:val=&quot;00010FFB&quot;/&gt;&lt;wsp:rsid wsp:val=&quot;00013771&quot;/&gt;&lt;wsp:rsid wsp:val=&quot;0002353C&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368B&quot;/&gt;&lt;wsp:rsid wsp:val=&quot;00083821&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C02C2&quot;/&gt;&lt;wsp:rsid wsp:val=&quot;000C5244&quot;/&gt;&lt;wsp:rsid wsp:val=&quot;000D00FA&quot;/&gt;&lt;wsp:rsid wsp:val=&quot;000D1969&quot;/&gt;&lt;wsp:rsid wsp:val=&quot;000D2706&quot;/&gt;&lt;wsp:rsid wsp:val=&quot;000E3F50&quot;/&gt;&lt;wsp:rsid wsp:val=&quot;000E73BA&quot;/&gt;&lt;wsp:rsid wsp:val=&quot;000F1552&quot;/&gt;&lt;wsp:rsid wsp:val=&quot;000F3ACE&quot;/&gt;&lt;wsp:rsid wsp:val=&quot;000F518D&quot;/&gt;&lt;wsp:rsid wsp:val=&quot;0010427C&quot;/&gt;&lt;wsp:rsid wsp:val=&quot;00104326&quot;/&gt;&lt;wsp:rsid wsp:val=&quot;001101CD&quot;/&gt;&lt;wsp:rsid wsp:val=&quot;00111DB9&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80D57&quot;/&gt;&lt;wsp:rsid wsp:val=&quot;001816A1&quot;/&gt;&lt;wsp:rsid wsp:val=&quot;00183C3E&quot;/&gt;&lt;wsp:rsid wsp:val=&quot;00184EAA&quot;/&gt;&lt;wsp:rsid wsp:val=&quot;00185BEF&quot;/&gt;&lt;wsp:rsid wsp:val=&quot;00190959&quot;/&gt;&lt;wsp:rsid wsp:val=&quot;00191246&quot;/&gt;&lt;wsp:rsid wsp:val=&quot;00192D39&quot;/&gt;&lt;wsp:rsid wsp:val=&quot;001A075B&quot;/&gt;&lt;wsp:rsid wsp:val=&quot;001A21F3&quot;/&gt;&lt;wsp:rsid wsp:val=&quot;001A2718&quot;/&gt;&lt;wsp:rsid wsp:val=&quot;001A3497&quot;/&gt;&lt;wsp:rsid wsp:val=&quot;001A5338&quot;/&gt;&lt;wsp:rsid wsp:val=&quot;001B3B78&quot;/&gt;&lt;wsp:rsid wsp:val=&quot;001B7EF1&quot;/&gt;&lt;wsp:rsid wsp:val=&quot;001C0319&quot;/&gt;&lt;wsp:rsid wsp:val=&quot;001C26ED&quot;/&gt;&lt;wsp:rsid wsp:val=&quot;001C4CE8&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3487&quot;/&gt;&lt;wsp:rsid wsp:val=&quot;00201573&quot;/&gt;&lt;wsp:rsid wsp:val=&quot;00214D52&quot;/&gt;&lt;wsp:rsid wsp:val=&quot;00220FE4&quot;/&gt;&lt;wsp:rsid wsp:val=&quot;00222378&quot;/&gt;&lt;wsp:rsid wsp:val=&quot;00227D65&quot;/&gt;&lt;wsp:rsid wsp:val=&quot;00235DB2&quot;/&gt;&lt;wsp:rsid wsp:val=&quot;00237682&quot;/&gt;&lt;wsp:rsid wsp:val=&quot;00243047&quot;/&gt;&lt;wsp:rsid wsp:val=&quot;00244551&quot;/&gt;&lt;wsp:rsid wsp:val=&quot;00245855&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60B8&quot;/&gt;&lt;wsp:rsid wsp:val=&quot;00280B1B&quot;/&gt;&lt;wsp:rsid wsp:val=&quot;0028184D&quot;/&gt;&lt;wsp:rsid wsp:val=&quot;00286456&quot;/&gt;&lt;wsp:rsid wsp:val=&quot;00287166&quot;/&gt;&lt;wsp:rsid wsp:val=&quot;00292C41&quot;/&gt;&lt;wsp:rsid wsp:val=&quot;00294ED4&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FC9&quot;/&gt;&lt;wsp:rsid wsp:val=&quot;002D4437&quot;/&gt;&lt;wsp:rsid wsp:val=&quot;002D4BF8&quot;/&gt;&lt;wsp:rsid wsp:val=&quot;002D52A9&quot;/&gt;&lt;wsp:rsid wsp:val=&quot;002D5597&quot;/&gt;&lt;wsp:rsid wsp:val=&quot;002E1F6F&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E116D&quot;/&gt;&lt;wsp:rsid wsp:val=&quot;003E38C0&quot;/&gt;&lt;wsp:rsid wsp:val=&quot;003E66AF&quot;/&gt;&lt;wsp:rsid wsp:val=&quot;003F35C6&quot;/&gt;&lt;wsp:rsid wsp:val=&quot;003F4E62&quot;/&gt;&lt;wsp:rsid wsp:val=&quot;004014A9&quot;/&gt;&lt;wsp:rsid wsp:val=&quot;0040401C&quot;/&gt;&lt;wsp:rsid wsp:val=&quot;004040AA&quot;/&gt;&lt;wsp:rsid wsp:val=&quot;0040617F&quot;/&gt;&lt;wsp:rsid wsp:val=&quot;00407854&quot;/&gt;&lt;wsp:rsid wsp:val=&quot;004131F1&quot;/&gt;&lt;wsp:rsid wsp:val=&quot;00413819&quot;/&gt;&lt;wsp:rsid wsp:val=&quot;00413CAC&quot;/&gt;&lt;wsp:rsid wsp:val=&quot;004154C1&quot;/&gt;&lt;wsp:rsid wsp:val=&quot;00421567&quot;/&gt;&lt;wsp:rsid wsp:val=&quot;004350D5&quot;/&gt;&lt;wsp:rsid wsp:val=&quot;004359DE&quot;/&gt;&lt;wsp:rsid wsp:val=&quot;004372DA&quot;/&gt;&lt;wsp:rsid wsp:val=&quot;00441F20&quot;/&gt;&lt;wsp:rsid wsp:val=&quot;00442C2C&quot;/&gt;&lt;wsp:rsid wsp:val=&quot;004435D5&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36F5&quot;/&gt;&lt;wsp:rsid wsp:val=&quot;00567523&quot;/&gt;&lt;wsp:rsid wsp:val=&quot;00571209&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43A2&quot;/&gt;&lt;wsp:rsid wsp:val=&quot;005A59A4&quot;/&gt;&lt;wsp:rsid wsp:val=&quot;005A73A3&quot;/&gt;&lt;wsp:rsid wsp:val=&quot;005A77B0&quot;/&gt;&lt;wsp:rsid wsp:val=&quot;005B1E9B&quot;/&gt;&lt;wsp:rsid wsp:val=&quot;005B4841&quot;/&gt;&lt;wsp:rsid wsp:val=&quot;005B6EF1&quot;/&gt;&lt;wsp:rsid wsp:val=&quot;005E2D7A&quot;/&gt;&lt;wsp:rsid wsp:val=&quot;005E3A04&quot;/&gt;&lt;wsp:rsid wsp:val=&quot;005E7067&quot;/&gt;&lt;wsp:rsid wsp:val=&quot;005E7E24&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B5A&quot;/&gt;&lt;wsp:rsid wsp:val=&quot;006264C6&quot;/&gt;&lt;wsp:rsid wsp:val=&quot;0064469A&quot;/&gt;&lt;wsp:rsid wsp:val=&quot;00645EA6&quot;/&gt;&lt;wsp:rsid wsp:val=&quot;0064735A&quot;/&gt;&lt;wsp:rsid wsp:val=&quot;006474D4&quot;/&gt;&lt;wsp:rsid wsp:val=&quot;00650B09&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38D0&quot;/&gt;&lt;wsp:rsid wsp:val=&quot;00717836&quot;/&gt;&lt;wsp:rsid wsp:val=&quot;007228AE&quot;/&gt;&lt;wsp:rsid wsp:val=&quot;00726FD4&quot;/&gt;&lt;wsp:rsid wsp:val=&quot;00731313&quot;/&gt;&lt;wsp:rsid wsp:val=&quot;00734E17&quot;/&gt;&lt;wsp:rsid wsp:val=&quot;0073513A&quot;/&gt;&lt;wsp:rsid wsp:val=&quot;0074019F&quot;/&gt;&lt;wsp:rsid wsp:val=&quot;007501A9&quot;/&gt;&lt;wsp:rsid wsp:val=&quot;007503B0&quot;/&gt;&lt;wsp:rsid wsp:val=&quot;00753150&quot;/&gt;&lt;wsp:rsid wsp:val=&quot;00756327&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4B39&quot;/&gt;&lt;wsp:rsid wsp:val=&quot;007B4F8D&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B0E&quot;/&gt;&lt;wsp:rsid wsp:val=&quot;0080005E&quot;/&gt;&lt;wsp:rsid wsp:val=&quot;0080068F&quot;/&gt;&lt;wsp:rsid wsp:val=&quot;008031D6&quot;/&gt;&lt;wsp:rsid wsp:val=&quot;00805579&quot;/&gt;&lt;wsp:rsid wsp:val=&quot;008079AA&quot;/&gt;&lt;wsp:rsid wsp:val=&quot;00815DA8&quot;/&gt;&lt;wsp:rsid wsp:val=&quot;00817A14&quot;/&gt;&lt;wsp:rsid wsp:val=&quot;00817BAE&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54824&quot;/&gt;&lt;wsp:rsid wsp:val=&quot;008575C4&quot;/&gt;&lt;wsp:rsid wsp:val=&quot;008677FF&quot;/&gt;&lt;wsp:rsid wsp:val=&quot;00870A4C&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D6697&quot;/&gt;&lt;wsp:rsid wsp:val=&quot;008D6C16&quot;/&gt;&lt;wsp:rsid wsp:val=&quot;008D6EE3&quot;/&gt;&lt;wsp:rsid wsp:val=&quot;008E13F0&quot;/&gt;&lt;wsp:rsid wsp:val=&quot;008E2711&quot;/&gt;&lt;wsp:rsid wsp:val=&quot;008E4C77&quot;/&gt;&lt;wsp:rsid wsp:val=&quot;008E6318&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73CC&quot;/&gt;&lt;wsp:rsid wsp:val=&quot;00930FA2&quot;/&gt;&lt;wsp:rsid wsp:val=&quot;009319F7&quot;/&gt;&lt;wsp:rsid wsp:val=&quot;00931B7A&quot;/&gt;&lt;wsp:rsid wsp:val=&quot;009364A7&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70656&quot;/&gt;&lt;wsp:rsid wsp:val=&quot;0097147A&quot;/&gt;&lt;wsp:rsid wsp:val=&quot;00973646&quot;/&gt;&lt;wsp:rsid wsp:val=&quot;0098147B&quot;/&gt;&lt;wsp:rsid wsp:val=&quot;00986BAA&quot;/&gt;&lt;wsp:rsid wsp:val=&quot;00987818&quot;/&gt;&lt;wsp:rsid wsp:val=&quot;009A40EF&quot;/&gt;&lt;wsp:rsid wsp:val=&quot;009A7D42&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7352&quot;/&gt;&lt;wsp:rsid wsp:val=&quot;009E2817&quot;/&gt;&lt;wsp:rsid wsp:val=&quot;009E2BDB&quot;/&gt;&lt;wsp:rsid wsp:val=&quot;009E69D0&quot;/&gt;&lt;wsp:rsid wsp:val=&quot;009F141B&quot;/&gt;&lt;wsp:rsid wsp:val=&quot;009F5D88&quot;/&gt;&lt;wsp:rsid wsp:val=&quot;00A00CD6&quot;/&gt;&lt;wsp:rsid wsp:val=&quot;00A030A5&quot;/&gt;&lt;wsp:rsid wsp:val=&quot;00A116D6&quot;/&gt;&lt;wsp:rsid wsp:val=&quot;00A1347B&quot;/&gt;&lt;wsp:rsid wsp:val=&quot;00A16430&quot;/&gt;&lt;wsp:rsid wsp:val=&quot;00A17B60&quot;/&gt;&lt;wsp:rsid wsp:val=&quot;00A2124C&quot;/&gt;&lt;wsp:rsid wsp:val=&quot;00A23582&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667D&quot;/&gt;&lt;wsp:rsid wsp:val=&quot;00A562BF&quot;/&gt;&lt;wsp:rsid wsp:val=&quot;00A60CAD&quot;/&gt;&lt;wsp:rsid wsp:val=&quot;00A60D8D&quot;/&gt;&lt;wsp:rsid wsp:val=&quot;00A6117A&quot;/&gt;&lt;wsp:rsid wsp:val=&quot;00A6580A&quot;/&gt;&lt;wsp:rsid wsp:val=&quot;00A71A65&quot;/&gt;&lt;wsp:rsid wsp:val=&quot;00A727D4&quot;/&gt;&lt;wsp:rsid wsp:val=&quot;00A84402&quot;/&gt;&lt;wsp:rsid wsp:val=&quot;00A84420&quot;/&gt;&lt;wsp:rsid wsp:val=&quot;00A84CC5&quot;/&gt;&lt;wsp:rsid wsp:val=&quot;00A92031&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D04&quot;/&gt;&lt;wsp:rsid wsp:val=&quot;00B67031&quot;/&gt;&lt;wsp:rsid wsp:val=&quot;00B71218&quot;/&gt;&lt;wsp:rsid wsp:val=&quot;00B718FA&quot;/&gt;&lt;wsp:rsid wsp:val=&quot;00B80C7B&quot;/&gt;&lt;wsp:rsid wsp:val=&quot;00B8277A&quot;/&gt;&lt;wsp:rsid wsp:val=&quot;00B84B1F&quot;/&gt;&lt;wsp:rsid wsp:val=&quot;00B871AD&quot;/&gt;&lt;wsp:rsid wsp:val=&quot;00B938F6&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30046&quot;/&gt;&lt;wsp:rsid wsp:val=&quot;00C3656E&quot;/&gt;&lt;wsp:rsid wsp:val=&quot;00C37097&quot;/&gt;&lt;wsp:rsid wsp:val=&quot;00C37621&quot;/&gt;&lt;wsp:rsid wsp:val=&quot;00C40A78&quot;/&gt;&lt;wsp:rsid wsp:val=&quot;00C4502D&quot;/&gt;&lt;wsp:rsid wsp:val=&quot;00C462DA&quot;/&gt;&lt;wsp:rsid wsp:val=&quot;00C55610&quot;/&gt;&lt;wsp:rsid wsp:val=&quot;00C576A7&quot;/&gt;&lt;wsp:rsid wsp:val=&quot;00C614A9&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CD2&quot;/&gt;&lt;wsp:rsid wsp:val=&quot;00CA375A&quot;/&gt;&lt;wsp:rsid wsp:val=&quot;00CA4DD1&quot;/&gt;&lt;wsp:rsid wsp:val=&quot;00CA6C50&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A04B2&quot;/&gt;&lt;wsp:rsid wsp:val=&quot;00DA26F4&quot;/&gt;&lt;wsp:rsid wsp:val=&quot;00DA3907&quot;/&gt;&lt;wsp:rsid wsp:val=&quot;00DB0B66&quot;/&gt;&lt;wsp:rsid wsp:val=&quot;00DC3B95&quot;/&gt;&lt;wsp:rsid wsp:val=&quot;00DC3D2D&quot;/&gt;&lt;wsp:rsid wsp:val=&quot;00DC3F0C&quot;/&gt;&lt;wsp:rsid wsp:val=&quot;00DC6928&quot;/&gt;&lt;wsp:rsid wsp:val=&quot;00DC6D58&quot;/&gt;&lt;wsp:rsid wsp:val=&quot;00DD08C7&quot;/&gt;&lt;wsp:rsid wsp:val=&quot;00DD1B61&quot;/&gt;&lt;wsp:rsid wsp:val=&quot;00DD3D19&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C30B7&quot;/&gt;&lt;wsp:rsid wsp:val=&quot;00EC7A07&quot;/&gt;&lt;wsp:rsid wsp:val=&quot;00ED1BBA&quot;/&gt;&lt;wsp:rsid wsp:val=&quot;00ED2B61&quot;/&gt;&lt;wsp:rsid wsp:val=&quot;00ED7DA7&quot;/&gt;&lt;wsp:rsid wsp:val=&quot;00EE76C6&quot;/&gt;&lt;wsp:rsid wsp:val=&quot;00EF2731&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6194F&quot;/&gt;&lt;wsp:rsid wsp:val=&quot;00F61E0F&quot;/&gt;&lt;wsp:rsid wsp:val=&quot;00F626A6&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0D2706&quot;&gt;&lt;m:oMathPara&gt;&lt;m:oMath&gt;&lt;m:sSub&gt;&lt;m:sSubPr&gt;&lt;m:ctrlPr&gt;&lt;w:rPr&gt;&lt;w:rFonts w:ascii=&quot;Cambria Math&quot; w:h-ansi=&quot;Cambria Math&quot;/&gt;&lt;wx:font wx:val=&quot;Cambria Math&quot;/&gt;&lt;w:b/&gt;&lt;w:i/&gt;&lt;w:sz w:val=&quot;24&quot;/&gt;&lt;w:sz-cs w:val=&quot;24&quot;/&gt;&lt;/w:rPr&gt;&lt;/m:ctrlPr&gt;&lt;/m:sSubPr&gt;&lt;m:e&gt;&lt;m:r&gt;&lt;m:rPr&gt;&lt;m:sty m:val=&quot;bi&quot;/&gt;&lt;/m:rPr&gt;&lt;w:rPr&gt;&lt;w:rFonts w:ascii=&quot;Cambria Math&quot; w:h-ansi=&quot;Cambria Math&quot;/&gt;&lt;wx:font wx:val=&quot;Cambria Math&quot;/&gt;&lt;w:b/&gt;&lt;w:i/&gt;&lt;w:sz w:val=&quot;24&quot;/&gt;&lt;w:sz-cs w:val=&quot;24&quot;/&gt;&lt;/w:rPr&gt;&lt;m:t&gt;f&lt;/m:t&gt;&lt;/m:r&gt;&lt;/m:e&gt;&lt;m:sub&gt;&lt;m:r&gt;&lt;m:rPr&gt;&lt;m:sty m:val=&quot;bi&quot;/&gt;&lt;/m:rPr&gt;&lt;w:rPr&gt;&lt;w:rFonts w:ascii=&quot;Cambria Math&quot; w:h-ansi=&quot;Cambria Math&quot;/&gt;&lt;wx:font wx:val=&quot;Cambria Math&quot;/&gt;&lt;w:b/&gt;&lt;w:i/&gt;&lt;w:sz w:val=&quot;24&quot;/&gt;&lt;w:sz-cs w:val=&quot;24&quot;/&gt;&lt;/w:rPr&gt;&lt;m:t&gt;d&lt;/m:t&gt;&lt;/m:r&gt;&lt;/m:sub&gt;&lt;/m:sSub&gt;&lt;m:d&gt;&lt;m:dPr&gt;&lt;m:ctrlPr&gt;&lt;w:rPr&gt;&lt;w:rFonts w:ascii=&quot;Cambria Math&quot; w:h-ansi=&quot;Cambria Math&quot;/&gt;&lt;wx:font wx:val=&quot;Cambria Math&quot;/&gt;&lt;w:b/&gt;&lt;w:i/&gt;&lt;w:sz w:val=&quot;24&quot;/&gt;&lt;w:sz-cs w:val=&quot;24&quot;/&gt;&lt;/w:rPr&gt;&lt;/m:ctrlPr&gt;&lt;/m:dPr&gt;&lt;m:e&gt;&lt;m:r&gt;&lt;m:rPr&gt;&lt;m:sty m:val=&quot;bi&quot;/&gt;&lt;/m:rPr&gt;&lt;w:rPr&gt;&lt;w:rFonts w:ascii=&quot;Cambria Math&quot; w:h-ansi=&quot;Cambria Math&quot;/&gt;&lt;wx:font wx:val=&quot;Cambria Math&quot;/&gt;&lt;w:b/&gt;&lt;w:i/&gt;&lt;w:sz w:val=&quot;24&quot;/&gt;&lt;w:sz-cs w:val=&quot;24&quot;/&gt;&lt;/w:rPr&gt;&lt;m:t&gt;x&lt;/m:t&gt;&lt;/m:r&gt;&lt;/m:e&gt;&lt;/m:d&gt;&lt;m:r&gt;&lt;m:rPr&gt;&lt;m:sty m:val=&quot;bi&quot;/&gt;&lt;/m:rPr&gt;&lt;w:rPr&gt;&lt;w:rFonts w:ascii=&quot;Cambria Math&quot; w:h-ansi=&quot;Cambria Math&quot;/&gt;&lt;wx:font wx:val=&quot;Cambria Math&quot;/&gt;&lt;w:b/&gt;&lt;w:i/&gt;&lt;w:sz w:val=&quot;24&quot;/&gt;&lt;w:sz-cs w:val=&quot;24&quot;/&gt;&lt;/w:rPr&gt;&lt;m:t&gt;= &lt;/m:t&gt;&lt;/m:r&gt;&lt;m:d&gt;&lt;m:dPr&gt;&lt;m:begChr m:val=&quot;{&quot;/&gt;&lt;m:endChr m:val=&quot;&quot;/&gt;&lt;m:ctrlPr&gt;&lt;w:rPr&gt;&lt;w:rFonts w:ascii=&quot;Cambria Math&quot; w:h-ansi=&quot;Cambria Math&quot;/&gt;&lt;wx:font wx:val=&quot;Cambria Math&quot;/&gt;&lt;w:b/&gt;&lt;w:i/&gt;&lt;w:sz w:val=&quot;24&quot;/&gt;&lt;w:sz-cs w:val=&quot;24&quot;/&gt;&lt;/w:rPr&gt;&lt;/m:ctrlPr&gt;&lt;/m:dPr&gt;&lt;m:e&gt;&lt;m:m&gt;&lt;m:mPr&gt;&lt;m:mcs&gt;&lt;m:mc&gt;&lt;m:mcPr&gt;&lt;m:count m:val=&quot;1&quot;/&gt;&lt;m:mcJc m:val=&quot;center&quot;/&gt;&lt;/m:mcPr&gt;&lt;/m:mc&gt;&lt;/m:mcs&gt;&lt;m:ctrlPr&gt;&lt;w:rPr&gt;&lt;w:rFonts w:ascii=&quot;Cambria Math&quot; w:h-ansi=&quot;Cambria Math&quot;/&gt;&lt;wx:font wx:val=&quot;Cambria Math&quot;/&gt;&lt;w:b/&gt;&lt;w:i/&gt;&lt;w:sz w:val=&quot;24&quot;/&gt;&lt;w:sz-cs w:val=&quot;24&quot;/&gt;&lt;/w:rPr&gt;&lt;/m:ctrlPr&gt;&lt;/m:mPr&gt;&lt;m:mr&gt;&lt;m:e&gt;&lt;m:sSup&gt;&lt;m:sSupPr&gt;&lt;m:ctrlPr&gt;&lt;w:rPr&gt;&lt;w:rFonts w:ascii=&quot;Cambria Math&quot; w:h-ansi=&quot;Cambria Math&quot;/&gt;&lt;wx:font wx:val=&quot;Cambria Math&quot;/&gt;&lt;w:b/&gt;&lt;w:i/&gt;&lt;w:sz w:val=&quot;24&quot;/&gt;&lt;w:sz-cs w:val=&quot;24&quot;/&gt;&lt;/w:rPr&gt;&lt;/m:ctrlPr&gt;&lt;/m:sSupPr&gt;&lt;m:e&gt;&lt;m:r&gt;&lt;m:rPr&gt;&lt;m:sty m:val=&quot;bi&quot;/&gt;&lt;/m:rPr&gt;&lt;w:rPr&gt;&lt;w:rFonts w:ascii=&quot;Cambria Math&quot; w:h-ansi=&quot;Cambria Math&quot;/&gt;&lt;wx:font wx:val=&quot;Cambria Math&quot;/&gt;&lt;w:b/&gt;&lt;w:i/&gt;&lt;w:sz w:val=&quot;24&quot;/&gt;&lt;w:sz-cs w:val=&quot;24&quot;/&gt;&lt;/w:rPr&gt;&lt;m:t&gt;x&lt;/m:t&gt;&lt;/m:r&gt;&lt;/m:e&gt;&lt;m:sup&gt;&lt;m:r&gt;&lt;m:rPr&gt;&lt;m:sty m:val=&quot;bi&quot;/&gt;&lt;/m:rPr&gt;&lt;w:rPr&gt;&lt;w:rFonts w:ascii=&quot;Cambria Math&quot; w:h-ansi=&quot;Cambria Math&quot;/&gt;&lt;wx:font wx:val=&quot;Cambria Math&quot;/&gt;&lt;w:b/&gt;&lt;w:i/&gt;&lt;w:sz w:val=&quot;24&quot;/&gt;&lt;w:sz-cs w:val=&quot;24&quot;/&gt;&lt;/w:rPr&gt;&lt;m:t&gt;2&lt;/m:t&gt;&lt;/m:r&gt;&lt;/m:sup&gt;&lt;/m:sSup&gt;&lt;m:r&gt;&lt;m:rPr&gt;&lt;m:sty m:val=&quot;bi&quot;/&gt;&lt;/m:rPr&gt;&lt;w:rPr&gt;&lt;w:rFonts w:ascii=&quot;Cambria Math&quot; w:h-ansi=&quot;Cambria Math&quot;/&gt;&lt;wx:font wx:val=&quot;Cambria Math&quot;/&gt;&lt;w:b/&gt;&lt;w:i/&gt;&lt;w:sz w:val=&quot;24&quot;/&gt;&lt;w:sz-cs w:val=&quot;24&quot;/&gt;&lt;/w:rPr&gt;&lt;m:t&gt;,   &lt;/m:t&gt;&lt;/m:r&gt;&lt;m:d&gt;&lt;m:dPr&gt;&lt;m:begChr m:val=&quot;|&quot;/&gt;&lt;m:endChr m:val=&quot;|&quot;/&gt;&lt;m:ctrlPr&gt;&lt;w:rPr&gt;&lt;w:rFonts w:ascii=&quot;Cambria Math&quot; w:h-ansi=&quot;Cambria Math&quot;/&gt;&lt;wx:font wx:val=&quot;Cambria Math&quot;/&gt;&lt;w:b/&gt;&lt;w:i/&gt;&lt;w:sz w:val=&quot;24&quot;/&gt;&lt;w:sz-cs w:val=&quot;24&quot;/&gt;&lt;/w:rPr&gt;&lt;/m:ctrlPr&gt;&lt;/m:dPr&gt;&lt;m:e&gt;&lt;m:r&gt;&lt;m:rPr&gt;&lt;m:sty m:val=&quot;bi&quot;/&gt;&lt;/m:rPr&gt;&lt;w:rPr&gt;&lt;w:rFonts w:ascii=&quot;Cambria Math&quot; w:h-ansi=&quot;Cambria Math&quot;/&gt;&lt;wx:font wx:val=&quot;Cambria Math&quot;/&gt;&lt;w:b/&gt;&lt;w:i/&gt;&lt;w:sz w:val=&quot;24&quot;/&gt;&lt;w:sz-cs w:val=&quot;24&quot;/&gt;&lt;/w:rPr&gt;&lt;m:t&gt;x&lt;/m:t&gt;&lt;/m:r&gt;&lt;/m:e&gt;&lt;/m:d&gt;&lt;m:r&gt;&lt;m:rPr&gt;&lt;m:sty m:val=&quot;bi&quot;/&gt;&lt;/m:rPr&gt;&lt;w:rPr&gt;&lt;w:rFonts w:ascii=&quot;Cambria Math&quot; w:h-ansi=&quot;Cambria Math&quot;/&gt;&lt;wx:font wx:val=&quot;Cambria Math&quot;/&gt;&lt;w:b/&gt;&lt;w:i/&gt;&lt;w:sz w:val=&quot;24&quot;/&gt;&lt;w:sz-cs w:val=&quot;24&quot;/&gt;&lt;/w:rPr&gt;&lt;m:t&gt;a‰¤c&lt;/m:t&gt;&lt;/m:r&gt;&lt;/m:e&gt;&lt;/m:mr&gt;&lt;m:mr&gt;&lt;m:e&gt;&lt;m:r&gt;&lt;m:rPr&gt;&lt;m:sty m:val=&quot;bi&quot;/&gt;&lt;/m:rPr&gt;&lt;w:rPr&gt;&lt;w:rFonts w:ascii=&quot;Cambria Math&quot; w:h-ansi=&quot;Cambria Math&quot;/&gt;&lt;wx:font wx:val=&quot;Cambria Math&quot;/&gt;&lt;w:b/&gt;&lt;w:i/&gt;&lt;w:sz w:val=&quot;24&quot;/&gt;&lt;w:sz-cs w:val=&quot;24&quot;/&gt;&lt;/w:rPr&gt;&lt;m:t&gt;2&lt;/m:t&gt;&lt;/m:r&gt;&lt;m:r&gt;&lt;m:rPr&gt;&lt;m:sty m:val=&quot;bi&quot;/&gt;&lt;/m:rPr&gt;&lt;w:rPr&gt;&lt;w:rFonts w:ascii=&quot;Cambria Math&quot; w:h-ansi=&quot;Cambria Math&quot;/&gt;&lt;wx:font wx:val=&quot;Cambria Math&quot;/&gt;&lt;w:b/&gt;&lt;w:i/&gt;&lt;w:sz w:val=&quot;24&quot;/&gt;&lt;w:sz-cs w:val=&quot;24&quot;/&gt;&lt;/w:rPr&gt;&lt;m:t&gt;c &lt;/m:t&gt;&lt;/m:r&gt;&lt;m:d&gt;&lt;m:dPr&gt;&lt;m:begChr m:val=&quot;|&quot;/&gt;&lt;m:endChr m:val=&quot;|&quot;/&gt;&lt;m:ctrlPr&gt;&lt;w:rPr&gt;&lt;w:rFonts w:ascii=&quot;Cambria Math&quot; w:h-ansi=&quot;Cambria Math&quot;/&gt;&lt;wx:font wx:val=&quot;Cambria Math&quot;/&gt;&lt;w:b/&gt;&lt;w:i/&gt;&lt;w:sz w:val=&quot;24&quot;/&gt;&lt;w:sz-cs w:val=&quot;24&quot;/&gt;&lt;/w:rPr&gt;&lt;/m:ctrlPr&gt;&lt;/m:dPr&gt;&lt;m:e&gt;&lt;m:r&gt;&lt;m:rPr&gt;&lt;m:sty m:val=&quot;bi&quot;/&gt;&lt;/m:rPr&gt;&lt;w:rPr&gt;&lt;w:rFonts w:ascii=&quot;Cambria Math&quot; w:h-ansi=&quot;Cambria Math&quot;/&gt;&lt;wx:font wx:val=&quot;Cambria Math&quot;/&gt;&lt;w:b/&gt;&lt;w:i/&gt;&lt;w:sz w:val=&quot;24&quot;/&gt;&lt;w:sz-cs w:val=&quot;24&quot;/&gt;&lt;/w:rPr&gt;&lt;m:t&gt;x&lt;/m:t&gt;&lt;/m:r&gt;&lt;/m:e&gt;&lt;/m:d&gt;&lt;m:r&gt;&lt;m:rPr&gt;&lt;m:sty m:val=&quot;bi&quot;/&gt;&lt;/m:rPr&gt;&lt;w:rPr&gt;&lt;w:rFonts w:ascii=&quot;Cambria Math&quot; w:h-ansi=&quot;Cambria Math&quot;/&gt;&lt;wx:font wx:val=&quot;Cambria Math&quot;/&gt;&lt;w:b/&gt;&lt;w:i/&gt;&lt;w:sz w:val=&quot;24&quot;/&gt;&lt;w:sz-cs w:val=&quot;24&quot;/&gt;&lt;/w:rPr&gt;&lt;m:t&gt;- &lt;/m:t&gt;&lt;/m:r&gt;&lt;m:sSup&gt;&lt;m:sSupPr&gt;&lt;m:ctrlPr&gt;&lt;w:rPr&gt;&lt;w:rFonts w:ascii=&quot;Cambria Math&quot; w:h-ansi=&quot;Cambria Math&quot;/&gt;&lt;wx:font wx:val=&quot;Cambria Math&quot;/&gt;&lt;w:b/&gt;&lt;w:i/&gt;&lt;w:sz w:val=&quot;24&quot;/&gt;&lt;w:sz-cs w:val=&quot;24&quot;/&gt;&lt;/w:rPr&gt;&lt;/m:ctrlPr&gt;&lt;/m:sSupPr&gt;&lt;m:e&gt;&lt;m:r&gt;&lt;m:rPr&gt;&lt;m:sty m:val=&quot;bi&quot;/&gt;&lt;/m:rPr&gt;&lt;w:rPr&gt;&lt;w:rFonts w:ascii=&quot;Cambria Math&quot; w:h-ansi=&quot;Cambria Math&quot;/&gt;&lt;wx:font wx:val=&quot;Cambria Math&quot;/&gt;&lt;w:b/&gt;&lt;w:i/&gt;&lt;w:sz w:val=&quot;24&quot;/&gt;&lt;w:sz-cs w:val=&quot;24&quot;/&gt;&lt;/w:rPr&gt;&lt;m:t&gt;c&lt;/m:t&gt;&lt;/m:r&gt;&lt;/m:e&gt;&lt;m:sup&gt;&lt;m:r&gt;&lt;m:rPr&gt;&lt;m:sty m:val=&quot;bi&quot;/&gt;&lt;/m:rPr&gt;&lt;w:rPr&gt;&lt;w:rFonts w:ascii=&quot;Cambria Math&quot; w:h-ansi=&quot;Cambria Math&quot;/&gt;&lt;wx:font wx:val=&quot;Cambria Math&quot;/&gt;&lt;w:b/&gt;&lt;w:i/&gt;&lt;w:sz w:val=&quot;24&quot;/&gt;&lt;w:sz-cs w:val=&quot;24&quot;/&gt;&lt;/w:rPr&gt;&lt;m:t&gt;2&lt;/m:t&gt;&lt;/m:r&gt;&lt;/m:sup&gt;&lt;/m:sSup&gt;&lt;m:r&gt;&lt;m:rPr&gt;&lt;m:sty m:val=&quot;bi&quot;/&gt;&lt;/m:rPr&gt;&lt;w:rPr&gt;&lt;w:rFonts w:ascii=&quot;Cambria Math&quot; w:h-ansi=&quot;Cambria Math&quot;/&gt;&lt;wx:font wx:val=&quot;Cambria Math&quot;/&gt;&lt;w:b/&gt;&lt;w:i/&gt;&lt;w:sz w:val=&quot;24&quot;/&gt;&lt;w:sz-cs w:val=&quot;24&quot;/&gt;&lt;/w:rPr&gt;&lt;m:t&gt;,    &lt;/m:t&gt;&lt;/m:r&gt;&lt;m:d&gt;&lt;m:dPr&gt;&lt;m:begChr m:val=&quot;|&quot;/&gt;&lt;m:endChr m:val=&quot;|&quot;/&gt;&lt;m:ctrlPr&gt;&lt;w:rPr&gt;&lt;w:rFonts w:ascii=&quot;Cambria Math&quot; w:h-ansi=&quot;Cambria Math&quot;/&gt;&lt;wx:font wx:val=&quot;Cambria Math&quot;/&gt;&lt;w:b/&gt;&lt;w:i/&gt;&lt;w:sz w:val=&quot;24&quot;/&gt;&lt;w:sz-cs w:val=&quot;24&quot;/&gt;&lt;/w:rPr&gt;&lt;/m:ctrlPr&gt;&lt;/m:dPr&gt;&lt;m:e&gt;&lt;m:r&gt;&lt;m:rPr&gt;&lt;m:sty m:val=&quot;bi&quot;/&gt;&lt;/m:rPr&gt;&lt;w:rPr&gt;&lt;w:rFonts w:ascii=&quot;Cambria Math&quot; w:h-ansi=&quot;Cambria Math&quot;/&gt;&lt;wx:font wx:val=&quot;Cambria Math&quot;/&gt;&lt;w:b/&gt;&lt;w:i/&gt;&lt;w:sz w:val=&quot;24&quot;/&gt;&lt;w:sz-cs w:val=&quot;24&quot;/&gt;&lt;/w:rPr&gt;&lt;m:t&gt;x&lt;/m:t&gt;&lt;/m:r&gt;&lt;/m:e&gt;&lt;/m:d&gt;&lt;m:r&gt;&lt;m:rPr&gt;&lt;m:sty m:val=&quot;bi&quot;/&gt;&lt;/m:rPr&gt;&lt;w:rPr&gt;&lt;w:rFonts w:ascii=&quot;Cambria Math&quot; w:h-ansi=&quot;Cambria Math&quot;/&gt;&lt;wx:font wx:val=&quot;Cambria Math&quot;/&gt;&lt;w:b/&gt;&lt;w:i/&gt;&lt;w:sz w:val=&quot;24&quot;/&gt;&lt;w:sz-cs w:val=&quot;24&quot;/&gt;&lt;/w:rPr&gt;&lt;m:t&gt;&amp;gt;&lt;/m:t&gt;&lt;/m:r&gt;&lt;m:r&gt;&lt;w:rPr&gt;&lt;w:rFonts w:ascii=&quot;Cambria Math&quot; w:h-ansi=&quot;Cambria Math&quot;/&gt;&lt;wx:font wx:val=&quot;Cambria Math&quot;/&gt;&lt;w:i/&gt;&lt;w:sz w:val=&quot;24&quot;/&gt;&lt;w:sz-cs w:val=&quot;24&quot;/&gt;&lt;/w:rPr&gt;&lt;m:t&gt;c&lt;/m:t&gt;&lt;/m:r&gt;&lt;/m:e&gt;&lt;/m:mr&gt;&lt;/m:m&gt;&lt;/m:e&gt;&lt;/m:d&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2" o:title="" chromakey="white"/>
          </v:shape>
        </w:pict>
      </w:r>
      <w:r w:rsidRPr="00FD3EE1">
        <w:rPr>
          <w:b/>
          <w:sz w:val="24"/>
          <w:szCs w:val="24"/>
        </w:rPr>
        <w:fldChar w:fldCharType="end"/>
      </w:r>
      <w:r w:rsidR="007E3981" w:rsidRPr="00013771">
        <w:rPr>
          <w:b/>
          <w:sz w:val="24"/>
          <w:szCs w:val="24"/>
        </w:rPr>
        <w:t xml:space="preserve">   </w:t>
      </w:r>
      <w:r w:rsidR="007E3981" w:rsidRPr="00013771">
        <w:rPr>
          <w:rFonts w:ascii="Times New Roman" w:hAnsi="Times New Roman"/>
          <w:b/>
          <w:sz w:val="24"/>
          <w:szCs w:val="24"/>
        </w:rPr>
        <w:t xml:space="preserve">  (21)</w:t>
      </w:r>
    </w:p>
    <w:p w:rsidR="007E3981" w:rsidRDefault="007E3981" w:rsidP="008F1A5B">
      <w:pPr>
        <w:pStyle w:val="Heading2"/>
      </w:pPr>
      <w:bookmarkStart w:id="1481" w:name="Selection_model_obj_funct_workflow"/>
    </w:p>
    <w:p w:rsidR="007E3981" w:rsidRDefault="007E3981" w:rsidP="008F1A5B">
      <w:pPr>
        <w:pStyle w:val="Heading2"/>
      </w:pPr>
      <w:bookmarkStart w:id="1482" w:name="_Toc296000711"/>
      <w:bookmarkStart w:id="1483" w:name="_Toc296063694"/>
      <w:r>
        <w:t>Selection of model objective function</w:t>
      </w:r>
      <w:bookmarkEnd w:id="1482"/>
      <w:bookmarkEnd w:id="1483"/>
    </w:p>
    <w:bookmarkEnd w:id="1481"/>
    <w:p w:rsidR="007E3981" w:rsidRPr="002D2FC9" w:rsidRDefault="007E3981" w:rsidP="001A075B">
      <w:pPr>
        <w:spacing w:before="100" w:beforeAutospacing="1" w:after="100" w:afterAutospacing="1"/>
        <w:rPr>
          <w:rStyle w:val="Hyperlink"/>
          <w:rFonts w:ascii="Times New Roman" w:hAnsi="Times New Roman"/>
          <w:sz w:val="24"/>
          <w:szCs w:val="24"/>
        </w:rPr>
      </w:pPr>
      <w:r>
        <w:rPr>
          <w:rFonts w:ascii="Times New Roman" w:hAnsi="Times New Roman"/>
          <w:sz w:val="24"/>
          <w:szCs w:val="24"/>
        </w:rPr>
        <w:t>The</w:t>
      </w:r>
      <w:r w:rsidRPr="00F84014">
        <w:rPr>
          <w:rFonts w:ascii="Times New Roman" w:hAnsi="Times New Roman"/>
          <w:sz w:val="24"/>
          <w:szCs w:val="24"/>
        </w:rPr>
        <w:t xml:space="preserve"> </w:t>
      </w:r>
      <w:r w:rsidRPr="00F84014">
        <w:rPr>
          <w:rFonts w:ascii="Times New Roman" w:hAnsi="Times New Roman"/>
          <w:i/>
          <w:iCs/>
          <w:sz w:val="24"/>
          <w:szCs w:val="24"/>
        </w:rPr>
        <w:t>model objective function</w:t>
      </w:r>
      <w:r w:rsidRPr="00F84014">
        <w:rPr>
          <w:rFonts w:ascii="Times New Roman" w:hAnsi="Times New Roman"/>
          <w:sz w:val="24"/>
          <w:szCs w:val="24"/>
        </w:rPr>
        <w:t xml:space="preserve"> is </w:t>
      </w:r>
      <w:r>
        <w:rPr>
          <w:rFonts w:ascii="Times New Roman" w:hAnsi="Times New Roman"/>
          <w:sz w:val="24"/>
          <w:szCs w:val="24"/>
        </w:rPr>
        <w:t xml:space="preserve">specified in </w:t>
      </w:r>
      <w:hyperlink w:anchor="EQN8" w:history="1">
        <w:r w:rsidRPr="001A075B">
          <w:rPr>
            <w:rStyle w:val="Hyperlink"/>
            <w:rFonts w:ascii="Times New Roman" w:hAnsi="Times New Roman"/>
            <w:sz w:val="24"/>
            <w:szCs w:val="24"/>
          </w:rPr>
          <w:t>equation (11)</w:t>
        </w:r>
      </w:hyperlink>
      <w:r>
        <w:rPr>
          <w:rFonts w:ascii="Times New Roman" w:hAnsi="Times New Roman"/>
          <w:sz w:val="24"/>
          <w:szCs w:val="24"/>
        </w:rPr>
        <w:t xml:space="preserve"> and is a critical component of the inversion procedure. It is an important conduit for incorporating geologic information. It controls the “type” of model that will be generated and also geologic detail.</w:t>
      </w:r>
      <w:r w:rsidRPr="00F84014">
        <w:rPr>
          <w:rFonts w:ascii="Times New Roman" w:hAnsi="Times New Roman"/>
          <w:sz w:val="24"/>
          <w:szCs w:val="24"/>
        </w:rPr>
        <w:t xml:space="preserve"> </w:t>
      </w:r>
      <w:r>
        <w:rPr>
          <w:rFonts w:ascii="Times New Roman" w:hAnsi="Times New Roman"/>
          <w:sz w:val="24"/>
          <w:szCs w:val="24"/>
        </w:rPr>
        <w:t>The</w:t>
      </w:r>
      <w:r w:rsidRPr="00F84014">
        <w:rPr>
          <w:rFonts w:ascii="Times New Roman" w:hAnsi="Times New Roman"/>
          <w:sz w:val="24"/>
          <w:szCs w:val="24"/>
        </w:rPr>
        <w:t xml:space="preserve"> inversion </w:t>
      </w:r>
      <w:r>
        <w:rPr>
          <w:rFonts w:ascii="Times New Roman" w:hAnsi="Times New Roman"/>
          <w:sz w:val="24"/>
          <w:szCs w:val="24"/>
        </w:rPr>
        <w:t>algorithm will find a</w:t>
      </w:r>
      <w:r w:rsidRPr="00F84014">
        <w:rPr>
          <w:rFonts w:ascii="Times New Roman" w:hAnsi="Times New Roman"/>
          <w:sz w:val="24"/>
          <w:szCs w:val="24"/>
        </w:rPr>
        <w:t xml:space="preserve"> </w:t>
      </w:r>
      <w:r>
        <w:rPr>
          <w:rFonts w:ascii="Times New Roman" w:hAnsi="Times New Roman"/>
          <w:sz w:val="24"/>
          <w:szCs w:val="24"/>
        </w:rPr>
        <w:t xml:space="preserve">model that </w:t>
      </w:r>
      <w:r w:rsidRPr="00F84014">
        <w:rPr>
          <w:rFonts w:ascii="Times New Roman" w:hAnsi="Times New Roman"/>
          <w:sz w:val="24"/>
          <w:szCs w:val="24"/>
        </w:rPr>
        <w:t>minimize</w:t>
      </w:r>
      <w:r>
        <w:rPr>
          <w:rFonts w:ascii="Times New Roman" w:hAnsi="Times New Roman"/>
          <w:sz w:val="24"/>
          <w:szCs w:val="24"/>
        </w:rPr>
        <w:t>s</w:t>
      </w:r>
      <w:r w:rsidRPr="00F84014">
        <w:rPr>
          <w:rFonts w:ascii="Times New Roman" w:hAnsi="Times New Roman"/>
          <w:sz w:val="24"/>
          <w:szCs w:val="24"/>
        </w:rPr>
        <w:t xml:space="preserve"> this function </w:t>
      </w:r>
      <w:r w:rsidRPr="00F84014">
        <w:rPr>
          <w:rFonts w:ascii="Times New Roman" w:hAnsi="Times New Roman"/>
          <w:i/>
          <w:iCs/>
          <w:sz w:val="24"/>
          <w:szCs w:val="24"/>
        </w:rPr>
        <w:t>subject to the constraint that the chosen model can generate predicted data that satisfy the misfit criteria</w:t>
      </w:r>
      <w:r w:rsidRPr="00F84014">
        <w:rPr>
          <w:rFonts w:ascii="Times New Roman" w:hAnsi="Times New Roman"/>
          <w:sz w:val="24"/>
          <w:szCs w:val="24"/>
        </w:rPr>
        <w:t xml:space="preserve">. The model objective function </w:t>
      </w:r>
      <w:r>
        <w:rPr>
          <w:rFonts w:ascii="Times New Roman" w:hAnsi="Times New Roman"/>
          <w:sz w:val="24"/>
          <w:szCs w:val="24"/>
        </w:rPr>
        <w:t xml:space="preserve">can be subdivided into two parts (as shown in </w:t>
      </w:r>
      <w:r w:rsidR="00962591">
        <w:rPr>
          <w:rFonts w:ascii="Times New Roman" w:hAnsi="Times New Roman"/>
          <w:sz w:val="24"/>
          <w:szCs w:val="24"/>
        </w:rPr>
        <w:fldChar w:fldCharType="begin"/>
      </w:r>
      <w:r>
        <w:rPr>
          <w:rFonts w:ascii="Times New Roman" w:hAnsi="Times New Roman"/>
          <w:sz w:val="24"/>
          <w:szCs w:val="24"/>
        </w:rPr>
        <w:instrText>HYPERLINK  \l "FIG09"</w:instrText>
      </w:r>
      <w:r w:rsidR="00962591">
        <w:rPr>
          <w:rFonts w:ascii="Times New Roman" w:hAnsi="Times New Roman"/>
          <w:sz w:val="24"/>
          <w:szCs w:val="24"/>
        </w:rPr>
        <w:fldChar w:fldCharType="separate"/>
      </w:r>
      <w:r>
        <w:rPr>
          <w:rStyle w:val="Hyperlink"/>
          <w:rFonts w:ascii="Times New Roman" w:hAnsi="Times New Roman"/>
          <w:sz w:val="24"/>
          <w:szCs w:val="24"/>
        </w:rPr>
        <w:t>figure 9</w:t>
      </w:r>
      <w:r w:rsidRPr="000F3ACE">
        <w:rPr>
          <w:rStyle w:val="Hyperlink"/>
          <w:rFonts w:ascii="Times New Roman" w:hAnsi="Times New Roman"/>
          <w:color w:val="auto"/>
          <w:sz w:val="24"/>
          <w:szCs w:val="24"/>
          <w:u w:val="none"/>
        </w:rPr>
        <w:t>)</w:t>
      </w:r>
      <w:r>
        <w:rPr>
          <w:rStyle w:val="Hyperlink"/>
          <w:rFonts w:ascii="Times New Roman" w:hAnsi="Times New Roman"/>
          <w:color w:val="auto"/>
          <w:sz w:val="24"/>
          <w:szCs w:val="24"/>
          <w:u w:val="none"/>
        </w:rPr>
        <w:t>.</w:t>
      </w:r>
    </w:p>
    <w:p w:rsidR="007E3981" w:rsidRDefault="00962591" w:rsidP="00184EAA">
      <w:pPr>
        <w:spacing w:before="100" w:beforeAutospacing="1" w:after="100" w:afterAutospacing="1"/>
        <w:jc w:val="center"/>
        <w:rPr>
          <w:rFonts w:ascii="Times New Roman" w:hAnsi="Times New Roman"/>
          <w:sz w:val="24"/>
          <w:szCs w:val="24"/>
        </w:rPr>
      </w:pPr>
      <w:r>
        <w:rPr>
          <w:rFonts w:ascii="Times New Roman" w:hAnsi="Times New Roman"/>
          <w:sz w:val="24"/>
          <w:szCs w:val="24"/>
        </w:rPr>
        <w:fldChar w:fldCharType="end"/>
      </w:r>
      <w:r w:rsidR="00E1549D">
        <w:rPr>
          <w:rFonts w:ascii="Times New Roman" w:hAnsi="Times New Roman"/>
          <w:noProof/>
          <w:sz w:val="24"/>
          <w:szCs w:val="24"/>
          <w:lang w:val="en-CA" w:eastAsia="en-CA"/>
        </w:rPr>
        <w:drawing>
          <wp:inline distT="0" distB="0" distL="0" distR="0">
            <wp:extent cx="4279900" cy="584200"/>
            <wp:effectExtent l="0" t="0" r="6350" b="6350"/>
            <wp:docPr id="16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79900" cy="584200"/>
                    </a:xfrm>
                    <a:prstGeom prst="rect">
                      <a:avLst/>
                    </a:prstGeom>
                    <a:noFill/>
                    <a:ln>
                      <a:noFill/>
                    </a:ln>
                  </pic:spPr>
                </pic:pic>
              </a:graphicData>
            </a:graphic>
          </wp:inline>
        </w:drawing>
      </w:r>
    </w:p>
    <w:p w:rsidR="00EF6550" w:rsidRDefault="007E3981">
      <w:pPr>
        <w:pStyle w:val="Figurestyle"/>
        <w:pPrChange w:id="1484" w:author="EOS" w:date="2011-06-16T16:14:00Z">
          <w:pPr>
            <w:pStyle w:val="Figurestyle"/>
            <w:spacing w:beforeAutospacing="1" w:after="100" w:afterAutospacing="1"/>
          </w:pPr>
        </w:pPrChange>
      </w:pPr>
      <w:bookmarkStart w:id="1485" w:name="FIG09"/>
      <w:del w:id="1486" w:author="EOS" w:date="2011-06-16T16:13:00Z">
        <w:r w:rsidDel="009F097C">
          <w:rPr>
            <w:b/>
          </w:rPr>
          <w:delText>Figure 9</w:delText>
        </w:r>
        <w:bookmarkEnd w:id="1485"/>
        <w:r w:rsidDel="009F097C">
          <w:delText>.</w:delText>
        </w:r>
      </w:del>
      <w:proofErr w:type="gramStart"/>
      <w:ins w:id="1487" w:author="EOS" w:date="2011-06-16T16:13:00Z">
        <w:r>
          <w:t xml:space="preserve">Figure </w:t>
        </w:r>
        <w:proofErr w:type="gramEnd"/>
        <w:r w:rsidR="00962591">
          <w:fldChar w:fldCharType="begin"/>
        </w:r>
        <w:r>
          <w:instrText xml:space="preserve"> SEQ Figure \* ARABIC </w:instrText>
        </w:r>
        <w:r w:rsidR="00962591">
          <w:fldChar w:fldCharType="separate"/>
        </w:r>
      </w:ins>
      <w:ins w:id="1488" w:author="EOS" w:date="2011-09-07T12:31:00Z">
        <w:r w:rsidR="00F26A78">
          <w:rPr>
            <w:noProof/>
          </w:rPr>
          <w:t>9</w:t>
        </w:r>
      </w:ins>
      <w:ins w:id="1489" w:author="EOS" w:date="2011-06-16T16:13:00Z">
        <w:r w:rsidR="00962591">
          <w:fldChar w:fldCharType="end"/>
        </w:r>
        <w:proofErr w:type="gramStart"/>
        <w:r>
          <w:t>.</w:t>
        </w:r>
      </w:ins>
      <w:proofErr w:type="gramEnd"/>
      <w:r>
        <w:t xml:space="preserve"> Components of the model objective function: blue – smallness, pink – smoothness.</w:t>
      </w:r>
    </w:p>
    <w:p w:rsidR="007E3981" w:rsidRPr="00F84014" w:rsidRDefault="007E3981" w:rsidP="006E2842">
      <w:pPr>
        <w:numPr>
          <w:ilvl w:val="0"/>
          <w:numId w:val="9"/>
        </w:numPr>
        <w:spacing w:before="100" w:beforeAutospacing="1" w:after="100" w:afterAutospacing="1"/>
        <w:rPr>
          <w:rFonts w:ascii="Times New Roman" w:hAnsi="Times New Roman"/>
          <w:sz w:val="24"/>
          <w:szCs w:val="24"/>
        </w:rPr>
      </w:pPr>
      <w:r w:rsidRPr="00F84014">
        <w:rPr>
          <w:rFonts w:ascii="Times New Roman" w:hAnsi="Times New Roman"/>
          <w:sz w:val="24"/>
          <w:szCs w:val="24"/>
        </w:rPr>
        <w:t>The algorithm will try to find a model that is as close as possible to a reference</w:t>
      </w:r>
      <w:r>
        <w:rPr>
          <w:rFonts w:ascii="Times New Roman" w:hAnsi="Times New Roman"/>
          <w:sz w:val="24"/>
          <w:szCs w:val="24"/>
        </w:rPr>
        <w:t xml:space="preserve"> model defined either as a </w:t>
      </w:r>
      <w:del w:id="1490" w:author="EOS" w:date="2011-06-14T16:24:00Z">
        <w:r w:rsidDel="00E23C5B">
          <w:rPr>
            <w:rFonts w:ascii="Times New Roman" w:hAnsi="Times New Roman"/>
            <w:sz w:val="24"/>
            <w:szCs w:val="24"/>
          </w:rPr>
          <w:delText>half-</w:delText>
        </w:r>
        <w:r w:rsidRPr="00F84014" w:rsidDel="00E23C5B">
          <w:rPr>
            <w:rFonts w:ascii="Times New Roman" w:hAnsi="Times New Roman"/>
            <w:sz w:val="24"/>
            <w:szCs w:val="24"/>
          </w:rPr>
          <w:delText>space</w:delText>
        </w:r>
      </w:del>
      <w:ins w:id="1491" w:author="EOS" w:date="2011-06-14T16:24:00Z">
        <w:r>
          <w:rPr>
            <w:rFonts w:ascii="Times New Roman" w:hAnsi="Times New Roman"/>
            <w:sz w:val="24"/>
            <w:szCs w:val="24"/>
          </w:rPr>
          <w:t>halfspace</w:t>
        </w:r>
      </w:ins>
      <w:r w:rsidRPr="00F84014">
        <w:rPr>
          <w:rFonts w:ascii="Times New Roman" w:hAnsi="Times New Roman"/>
          <w:sz w:val="24"/>
          <w:szCs w:val="24"/>
        </w:rPr>
        <w:t xml:space="preserve"> (by default a </w:t>
      </w:r>
      <w:del w:id="1492" w:author="EOS" w:date="2011-06-14T16:24:00Z">
        <w:r w:rsidRPr="00F84014" w:rsidDel="00E23C5B">
          <w:rPr>
            <w:rFonts w:ascii="Times New Roman" w:hAnsi="Times New Roman"/>
            <w:sz w:val="24"/>
            <w:szCs w:val="24"/>
          </w:rPr>
          <w:delText>half</w:delText>
        </w:r>
        <w:r w:rsidDel="00E23C5B">
          <w:rPr>
            <w:rFonts w:ascii="Times New Roman" w:hAnsi="Times New Roman"/>
            <w:sz w:val="24"/>
            <w:szCs w:val="24"/>
          </w:rPr>
          <w:delText>-</w:delText>
        </w:r>
        <w:r w:rsidRPr="00F84014" w:rsidDel="00E23C5B">
          <w:rPr>
            <w:rFonts w:ascii="Times New Roman" w:hAnsi="Times New Roman"/>
            <w:sz w:val="24"/>
            <w:szCs w:val="24"/>
          </w:rPr>
          <w:delText>space</w:delText>
        </w:r>
      </w:del>
      <w:ins w:id="1493" w:author="EOS" w:date="2011-06-14T16:24:00Z">
        <w:r>
          <w:rPr>
            <w:rFonts w:ascii="Times New Roman" w:hAnsi="Times New Roman"/>
            <w:sz w:val="24"/>
            <w:szCs w:val="24"/>
          </w:rPr>
          <w:t>halfspace</w:t>
        </w:r>
      </w:ins>
      <w:r w:rsidRPr="00F84014">
        <w:rPr>
          <w:rFonts w:ascii="Times New Roman" w:hAnsi="Times New Roman"/>
          <w:sz w:val="24"/>
          <w:szCs w:val="24"/>
        </w:rPr>
        <w:t xml:space="preserve"> with a resistivity equal to a weighted average of measured apparent resistivities), or as some other, more complicated model defined by the user (if there is enough prior knowledge).</w:t>
      </w:r>
    </w:p>
    <w:p w:rsidR="007E3981" w:rsidRPr="00F84014" w:rsidRDefault="007E3981" w:rsidP="006E2842">
      <w:pPr>
        <w:numPr>
          <w:ilvl w:val="0"/>
          <w:numId w:val="9"/>
        </w:numPr>
        <w:spacing w:before="100" w:beforeAutospacing="1" w:after="100" w:afterAutospacing="1"/>
        <w:rPr>
          <w:rFonts w:ascii="Times New Roman" w:hAnsi="Times New Roman"/>
          <w:sz w:val="24"/>
          <w:szCs w:val="24"/>
        </w:rPr>
      </w:pPr>
      <w:r w:rsidRPr="00F84014">
        <w:rPr>
          <w:rFonts w:ascii="Times New Roman" w:hAnsi="Times New Roman"/>
          <w:sz w:val="24"/>
          <w:szCs w:val="24"/>
        </w:rPr>
        <w:t>The model will be as smooth as possible in the X and Z directions.</w:t>
      </w:r>
      <w:r>
        <w:rPr>
          <w:rFonts w:ascii="Times New Roman" w:hAnsi="Times New Roman"/>
          <w:sz w:val="24"/>
          <w:szCs w:val="24"/>
        </w:rPr>
        <w:t xml:space="preserve"> The reference model can be left in or omitted in the derivative terms.</w:t>
      </w:r>
    </w:p>
    <w:p w:rsidR="007E3981" w:rsidRPr="00F84014" w:rsidRDefault="007E3981" w:rsidP="001A075B">
      <w:pPr>
        <w:spacing w:before="100" w:beforeAutospacing="1" w:after="100" w:afterAutospacing="1"/>
        <w:rPr>
          <w:rFonts w:ascii="Times New Roman" w:hAnsi="Times New Roman"/>
          <w:sz w:val="24"/>
          <w:szCs w:val="24"/>
        </w:rPr>
      </w:pPr>
      <w:r>
        <w:rPr>
          <w:rFonts w:ascii="Times New Roman" w:hAnsi="Times New Roman"/>
          <w:sz w:val="24"/>
          <w:szCs w:val="24"/>
        </w:rPr>
        <w:t>The</w:t>
      </w:r>
      <w:r w:rsidRPr="00F84014">
        <w:rPr>
          <w:rFonts w:ascii="Times New Roman" w:hAnsi="Times New Roman"/>
          <w:sz w:val="24"/>
          <w:szCs w:val="24"/>
        </w:rPr>
        <w:t xml:space="preserve"> significance of each component is controlled using the "Alpha" coefficients </w:t>
      </w:r>
      <w:r w:rsidR="00E1549D">
        <w:rPr>
          <w:rFonts w:ascii="Times New Roman" w:hAnsi="Times New Roman"/>
          <w:noProof/>
          <w:sz w:val="24"/>
          <w:szCs w:val="24"/>
          <w:lang w:val="en-CA" w:eastAsia="en-CA"/>
        </w:rPr>
        <w:drawing>
          <wp:inline distT="0" distB="0" distL="0" distR="0">
            <wp:extent cx="127000" cy="139700"/>
            <wp:effectExtent l="0" t="0" r="6350" b="0"/>
            <wp:docPr id="168" name="Picture 724" descr="http://www.eos.ubc.ca/research/ubcgif/iag/tutorials/invn-concepts/practiceDC/alph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http://www.eos.ubc.ca/research/ubcgif/iag/tutorials/invn-concepts/practiceDC/alpha.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7000" cy="139700"/>
                    </a:xfrm>
                    <a:prstGeom prst="rect">
                      <a:avLst/>
                    </a:prstGeom>
                    <a:noFill/>
                    <a:ln>
                      <a:noFill/>
                    </a:ln>
                  </pic:spPr>
                </pic:pic>
              </a:graphicData>
            </a:graphic>
          </wp:inline>
        </w:drawing>
      </w:r>
      <w:r w:rsidRPr="00F84014">
        <w:rPr>
          <w:rFonts w:ascii="Times New Roman" w:hAnsi="Times New Roman"/>
          <w:sz w:val="24"/>
          <w:szCs w:val="24"/>
        </w:rPr>
        <w:t xml:space="preserve">s, </w:t>
      </w:r>
      <w:r w:rsidR="00E1549D">
        <w:rPr>
          <w:rFonts w:ascii="Times New Roman" w:hAnsi="Times New Roman"/>
          <w:noProof/>
          <w:sz w:val="24"/>
          <w:szCs w:val="24"/>
          <w:lang w:val="en-CA" w:eastAsia="en-CA"/>
        </w:rPr>
        <w:drawing>
          <wp:inline distT="0" distB="0" distL="0" distR="0">
            <wp:extent cx="127000" cy="139700"/>
            <wp:effectExtent l="0" t="0" r="6350" b="0"/>
            <wp:docPr id="169" name="Picture 746" descr="http://www.eos.ubc.ca/research/ubcgif/iag/tutorials/invn-concepts/practiceDC/alph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http://www.eos.ubc.ca/research/ubcgif/iag/tutorials/invn-concepts/practiceDC/alpha.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7000" cy="139700"/>
                    </a:xfrm>
                    <a:prstGeom prst="rect">
                      <a:avLst/>
                    </a:prstGeom>
                    <a:noFill/>
                    <a:ln>
                      <a:noFill/>
                    </a:ln>
                  </pic:spPr>
                </pic:pic>
              </a:graphicData>
            </a:graphic>
          </wp:inline>
        </w:drawing>
      </w:r>
      <w:r w:rsidRPr="00F84014">
        <w:rPr>
          <w:rFonts w:ascii="Times New Roman" w:hAnsi="Times New Roman"/>
          <w:sz w:val="24"/>
          <w:szCs w:val="24"/>
        </w:rPr>
        <w:t xml:space="preserve">x, and </w:t>
      </w:r>
      <w:r w:rsidR="00E1549D">
        <w:rPr>
          <w:rFonts w:ascii="Times New Roman" w:hAnsi="Times New Roman"/>
          <w:noProof/>
          <w:sz w:val="24"/>
          <w:szCs w:val="24"/>
          <w:lang w:val="en-CA" w:eastAsia="en-CA"/>
        </w:rPr>
        <w:drawing>
          <wp:inline distT="0" distB="0" distL="0" distR="0">
            <wp:extent cx="127000" cy="139700"/>
            <wp:effectExtent l="0" t="0" r="6350" b="0"/>
            <wp:docPr id="170" name="Picture 747" descr="http://www.eos.ubc.ca/research/ubcgif/iag/tutorials/invn-concepts/practiceDC/alph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http://www.eos.ubc.ca/research/ubcgif/iag/tutorials/invn-concepts/practiceDC/alpha.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7000" cy="139700"/>
                    </a:xfrm>
                    <a:prstGeom prst="rect">
                      <a:avLst/>
                    </a:prstGeom>
                    <a:noFill/>
                    <a:ln>
                      <a:noFill/>
                    </a:ln>
                  </pic:spPr>
                </pic:pic>
              </a:graphicData>
            </a:graphic>
          </wp:inline>
        </w:drawing>
      </w:r>
      <w:r w:rsidRPr="00F84014">
        <w:rPr>
          <w:rFonts w:ascii="Times New Roman" w:hAnsi="Times New Roman"/>
          <w:sz w:val="24"/>
          <w:szCs w:val="24"/>
        </w:rPr>
        <w:t xml:space="preserve">z in the equation above. Therefore the user can request a model that emphasizes either component 1 </w:t>
      </w:r>
      <w:r>
        <w:rPr>
          <w:rFonts w:ascii="Times New Roman" w:hAnsi="Times New Roman"/>
          <w:sz w:val="24"/>
          <w:szCs w:val="24"/>
        </w:rPr>
        <w:t xml:space="preserve">(smallness) </w:t>
      </w:r>
      <w:r w:rsidRPr="00F84014">
        <w:rPr>
          <w:rFonts w:ascii="Times New Roman" w:hAnsi="Times New Roman"/>
          <w:sz w:val="24"/>
          <w:szCs w:val="24"/>
        </w:rPr>
        <w:t>or component 2</w:t>
      </w:r>
      <w:r>
        <w:rPr>
          <w:rFonts w:ascii="Times New Roman" w:hAnsi="Times New Roman"/>
          <w:sz w:val="24"/>
          <w:szCs w:val="24"/>
        </w:rPr>
        <w:t xml:space="preserve"> (smoothness)</w:t>
      </w:r>
      <w:r w:rsidRPr="00F84014">
        <w:rPr>
          <w:rFonts w:ascii="Times New Roman" w:hAnsi="Times New Roman"/>
          <w:sz w:val="24"/>
          <w:szCs w:val="24"/>
        </w:rPr>
        <w:t>.</w:t>
      </w:r>
      <w:r>
        <w:rPr>
          <w:rFonts w:ascii="Times New Roman" w:hAnsi="Times New Roman"/>
          <w:sz w:val="24"/>
          <w:szCs w:val="24"/>
        </w:rPr>
        <w:t xml:space="preserve"> The weighting functions </w:t>
      </w:r>
      <w:proofErr w:type="spellStart"/>
      <w:r>
        <w:rPr>
          <w:rFonts w:ascii="Times New Roman" w:hAnsi="Times New Roman"/>
          <w:sz w:val="24"/>
          <w:szCs w:val="24"/>
        </w:rPr>
        <w:t>w</w:t>
      </w:r>
      <w:r w:rsidRPr="007A4761">
        <w:rPr>
          <w:rFonts w:ascii="Times New Roman" w:hAnsi="Times New Roman"/>
          <w:sz w:val="24"/>
          <w:szCs w:val="24"/>
          <w:vertAlign w:val="subscript"/>
        </w:rPr>
        <w:t>s</w:t>
      </w:r>
      <w:proofErr w:type="spellEnd"/>
      <w:r>
        <w:rPr>
          <w:rFonts w:ascii="Times New Roman" w:hAnsi="Times New Roman"/>
          <w:sz w:val="24"/>
          <w:szCs w:val="24"/>
        </w:rPr>
        <w:t xml:space="preserve">, </w:t>
      </w:r>
      <w:proofErr w:type="spellStart"/>
      <w:r>
        <w:rPr>
          <w:rFonts w:ascii="Times New Roman" w:hAnsi="Times New Roman"/>
          <w:sz w:val="24"/>
          <w:szCs w:val="24"/>
        </w:rPr>
        <w:t>w</w:t>
      </w:r>
      <w:r w:rsidRPr="007A4761">
        <w:rPr>
          <w:rFonts w:ascii="Times New Roman" w:hAnsi="Times New Roman"/>
          <w:sz w:val="24"/>
          <w:szCs w:val="24"/>
          <w:vertAlign w:val="subscript"/>
        </w:rPr>
        <w:t>x</w:t>
      </w:r>
      <w:proofErr w:type="spellEnd"/>
      <w:r>
        <w:rPr>
          <w:rFonts w:ascii="Times New Roman" w:hAnsi="Times New Roman"/>
          <w:sz w:val="24"/>
          <w:szCs w:val="24"/>
        </w:rPr>
        <w:t xml:space="preserve"> and </w:t>
      </w:r>
      <w:proofErr w:type="spellStart"/>
      <w:r>
        <w:rPr>
          <w:rFonts w:ascii="Times New Roman" w:hAnsi="Times New Roman"/>
          <w:sz w:val="24"/>
          <w:szCs w:val="24"/>
        </w:rPr>
        <w:t>w</w:t>
      </w:r>
      <w:r w:rsidRPr="007A4761">
        <w:rPr>
          <w:rFonts w:ascii="Times New Roman" w:hAnsi="Times New Roman"/>
          <w:sz w:val="24"/>
          <w:szCs w:val="24"/>
          <w:vertAlign w:val="subscript"/>
        </w:rPr>
        <w:t>z</w:t>
      </w:r>
      <w:proofErr w:type="spellEnd"/>
      <w:r>
        <w:rPr>
          <w:rFonts w:ascii="Times New Roman" w:hAnsi="Times New Roman"/>
          <w:sz w:val="24"/>
          <w:szCs w:val="24"/>
        </w:rPr>
        <w:t xml:space="preserve"> can be incorporated </w:t>
      </w:r>
      <w:r>
        <w:rPr>
          <w:rFonts w:ascii="Times New Roman" w:hAnsi="Times New Roman"/>
          <w:sz w:val="24"/>
          <w:szCs w:val="24"/>
        </w:rPr>
        <w:lastRenderedPageBreak/>
        <w:t xml:space="preserve">to enforce more detailed information about the structure. </w:t>
      </w:r>
      <w:ins w:id="1494" w:author="EOS" w:date="2011-06-15T09:43:00Z">
        <w:del w:id="1495" w:author="EOS" w:date="2011-06-15T09:43:00Z">
          <w:r w:rsidRPr="00F84014" w:rsidDel="008B24CE">
            <w:rPr>
              <w:rFonts w:ascii="Times New Roman" w:hAnsi="Times New Roman"/>
              <w:sz w:val="24"/>
              <w:szCs w:val="24"/>
            </w:rPr>
            <w:delText>D</w:delText>
          </w:r>
        </w:del>
        <w:r>
          <w:rPr>
            <w:rFonts w:ascii="Times New Roman" w:hAnsi="Times New Roman"/>
            <w:sz w:val="24"/>
            <w:szCs w:val="24"/>
          </w:rPr>
          <w:t>D</w:t>
        </w:r>
        <w:r w:rsidRPr="00F84014">
          <w:rPr>
            <w:rFonts w:ascii="Times New Roman" w:hAnsi="Times New Roman"/>
            <w:sz w:val="24"/>
            <w:szCs w:val="24"/>
          </w:rPr>
          <w:t>efault values of these coefficients are determined by the program based upon the length scales of the survey and mesh.</w:t>
        </w:r>
      </w:ins>
    </w:p>
    <w:p w:rsidR="00EF6550" w:rsidRDefault="007E3981">
      <w:pPr>
        <w:spacing w:before="100" w:beforeAutospacing="1" w:after="100" w:afterAutospacing="1"/>
        <w:jc w:val="center"/>
        <w:rPr>
          <w:rFonts w:ascii="Times New Roman" w:hAnsi="Times New Roman"/>
          <w:sz w:val="24"/>
          <w:szCs w:val="24"/>
        </w:rPr>
        <w:pPrChange w:id="1496" w:author="EOS" w:date="2011-08-02T13:44:00Z">
          <w:pPr>
            <w:spacing w:before="100" w:beforeAutospacing="1" w:after="100" w:afterAutospacing="1"/>
          </w:pPr>
        </w:pPrChange>
      </w:pPr>
      <w:del w:id="1497" w:author="EOS" w:date="2011-06-15T09:43:00Z">
        <w:r w:rsidRPr="00F84014" w:rsidDel="008B24CE">
          <w:rPr>
            <w:rFonts w:ascii="Times New Roman" w:hAnsi="Times New Roman"/>
            <w:sz w:val="24"/>
            <w:szCs w:val="24"/>
          </w:rPr>
          <w:delText xml:space="preserve">Default values of these coefficients are determined by the program based upon the length scales of the survey and mesh. </w:delText>
        </w:r>
      </w:del>
      <w:r w:rsidR="00E1549D">
        <w:rPr>
          <w:rFonts w:ascii="Times New Roman" w:hAnsi="Times New Roman"/>
          <w:noProof/>
          <w:sz w:val="24"/>
          <w:szCs w:val="24"/>
          <w:lang w:val="en-CA" w:eastAsia="en-CA"/>
        </w:rPr>
        <w:drawing>
          <wp:inline distT="0" distB="0" distL="0" distR="0">
            <wp:extent cx="5930900" cy="3302000"/>
            <wp:effectExtent l="0" t="0" r="0" b="0"/>
            <wp:docPr id="171"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0900" cy="3302000"/>
                    </a:xfrm>
                    <a:prstGeom prst="rect">
                      <a:avLst/>
                    </a:prstGeom>
                    <a:noFill/>
                    <a:ln>
                      <a:noFill/>
                    </a:ln>
                  </pic:spPr>
                </pic:pic>
              </a:graphicData>
            </a:graphic>
          </wp:inline>
        </w:drawing>
      </w:r>
    </w:p>
    <w:p w:rsidR="00EF6550" w:rsidRDefault="007E3981">
      <w:pPr>
        <w:pStyle w:val="Figurestyle"/>
        <w:pPrChange w:id="1498" w:author="EOS" w:date="2011-06-16T16:14:00Z">
          <w:pPr>
            <w:pStyle w:val="Figurestyle"/>
            <w:spacing w:before="100" w:beforeAutospacing="1" w:after="100" w:afterAutospacing="1"/>
          </w:pPr>
        </w:pPrChange>
      </w:pPr>
      <w:bookmarkStart w:id="1499" w:name="FIG10"/>
      <w:del w:id="1500" w:author="EOS" w:date="2011-06-16T16:14:00Z">
        <w:r w:rsidRPr="00D63835" w:rsidDel="009F097C">
          <w:rPr>
            <w:b/>
          </w:rPr>
          <w:delText>Figure 10</w:delText>
        </w:r>
        <w:bookmarkEnd w:id="1499"/>
        <w:r w:rsidRPr="00D63835" w:rsidDel="009F097C">
          <w:rPr>
            <w:b/>
          </w:rPr>
          <w:delText>.</w:delText>
        </w:r>
        <w:r w:rsidDel="009F097C">
          <w:delText xml:space="preserve"> </w:delText>
        </w:r>
      </w:del>
      <w:proofErr w:type="gramStart"/>
      <w:ins w:id="1501" w:author="EOS" w:date="2011-06-16T16:14:00Z">
        <w:r>
          <w:t xml:space="preserve">Figure </w:t>
        </w:r>
        <w:proofErr w:type="gramEnd"/>
        <w:r w:rsidR="00962591">
          <w:fldChar w:fldCharType="begin"/>
        </w:r>
        <w:r>
          <w:instrText xml:space="preserve"> SEQ Figure \* ARABIC </w:instrText>
        </w:r>
        <w:r w:rsidR="00962591">
          <w:fldChar w:fldCharType="separate"/>
        </w:r>
      </w:ins>
      <w:ins w:id="1502" w:author="EOS" w:date="2011-09-07T12:31:00Z">
        <w:r w:rsidR="00F26A78">
          <w:rPr>
            <w:noProof/>
          </w:rPr>
          <w:t>10</w:t>
        </w:r>
      </w:ins>
      <w:ins w:id="1503" w:author="EOS" w:date="2011-06-16T16:14:00Z">
        <w:r w:rsidR="00962591">
          <w:fldChar w:fldCharType="end"/>
        </w:r>
        <w:proofErr w:type="gramStart"/>
        <w:r>
          <w:t>.</w:t>
        </w:r>
        <w:proofErr w:type="gramEnd"/>
        <w:r>
          <w:t xml:space="preserve"> </w:t>
        </w:r>
      </w:ins>
      <w:r>
        <w:t xml:space="preserve">Effects of different values of </w:t>
      </w:r>
      <w:r w:rsidR="00E1549D">
        <w:rPr>
          <w:rFonts w:ascii="Courier New" w:hAnsi="Courier New" w:cs="Courier New"/>
          <w:noProof/>
          <w:sz w:val="20"/>
          <w:szCs w:val="20"/>
          <w:lang w:val="en-CA" w:eastAsia="en-CA"/>
        </w:rPr>
        <w:drawing>
          <wp:inline distT="0" distB="0" distL="0" distR="0">
            <wp:extent cx="127000" cy="139700"/>
            <wp:effectExtent l="0" t="0" r="6350" b="0"/>
            <wp:docPr id="172" name="Picture 751" descr="http://www.eos.ubc.ca/research/ubcgif/iag/tutorials/invn-concepts/practiceDC/alph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http://www.eos.ubc.ca/research/ubcgif/iag/tutorials/invn-concepts/practiceDC/alpha.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7000" cy="139700"/>
                    </a:xfrm>
                    <a:prstGeom prst="rect">
                      <a:avLst/>
                    </a:prstGeom>
                    <a:noFill/>
                    <a:ln>
                      <a:noFill/>
                    </a:ln>
                  </pic:spPr>
                </pic:pic>
              </a:graphicData>
            </a:graphic>
          </wp:inline>
        </w:drawing>
      </w:r>
      <w:r>
        <w:rPr>
          <w:rStyle w:val="HTMLCode"/>
        </w:rPr>
        <w:t xml:space="preserve">s, </w:t>
      </w:r>
      <w:r w:rsidR="00E1549D">
        <w:rPr>
          <w:rFonts w:ascii="Courier New" w:hAnsi="Courier New" w:cs="Courier New"/>
          <w:noProof/>
          <w:sz w:val="20"/>
          <w:szCs w:val="20"/>
          <w:lang w:val="en-CA" w:eastAsia="en-CA"/>
        </w:rPr>
        <w:drawing>
          <wp:inline distT="0" distB="0" distL="0" distR="0">
            <wp:extent cx="127000" cy="139700"/>
            <wp:effectExtent l="0" t="0" r="6350" b="0"/>
            <wp:docPr id="173" name="Picture 750" descr="http://www.eos.ubc.ca/research/ubcgif/iag/tutorials/invn-concepts/practiceDC/alph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http://www.eos.ubc.ca/research/ubcgif/iag/tutorials/invn-concepts/practiceDC/alpha.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7000" cy="139700"/>
                    </a:xfrm>
                    <a:prstGeom prst="rect">
                      <a:avLst/>
                    </a:prstGeom>
                    <a:noFill/>
                    <a:ln>
                      <a:noFill/>
                    </a:ln>
                  </pic:spPr>
                </pic:pic>
              </a:graphicData>
            </a:graphic>
          </wp:inline>
        </w:drawing>
      </w:r>
      <w:r>
        <w:rPr>
          <w:rStyle w:val="HTMLCode"/>
        </w:rPr>
        <w:t xml:space="preserve">x, </w:t>
      </w:r>
      <w:r w:rsidR="00E1549D">
        <w:rPr>
          <w:rFonts w:ascii="Courier New" w:hAnsi="Courier New" w:cs="Courier New"/>
          <w:noProof/>
          <w:sz w:val="20"/>
          <w:szCs w:val="20"/>
          <w:lang w:val="en-CA" w:eastAsia="en-CA"/>
        </w:rPr>
        <w:drawing>
          <wp:inline distT="0" distB="0" distL="0" distR="0">
            <wp:extent cx="127000" cy="139700"/>
            <wp:effectExtent l="0" t="0" r="6350" b="0"/>
            <wp:docPr id="174" name="Picture 749" descr="http://www.eos.ubc.ca/research/ubcgif/iag/tutorials/invn-concepts/practiceDC/alph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http://www.eos.ubc.ca/research/ubcgif/iag/tutorials/invn-concepts/practiceDC/alpha.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7000" cy="139700"/>
                    </a:xfrm>
                    <a:prstGeom prst="rect">
                      <a:avLst/>
                    </a:prstGeom>
                    <a:noFill/>
                    <a:ln>
                      <a:noFill/>
                    </a:ln>
                  </pic:spPr>
                </pic:pic>
              </a:graphicData>
            </a:graphic>
          </wp:inline>
        </w:drawing>
      </w:r>
      <w:r>
        <w:rPr>
          <w:rStyle w:val="HTMLCode"/>
        </w:rPr>
        <w:t>z.</w:t>
      </w:r>
      <w:r>
        <w:t xml:space="preserve"> (a)</w:t>
      </w:r>
      <w:r>
        <w:rPr>
          <w:rStyle w:val="HTMLCode"/>
        </w:rPr>
        <w:t>:</w:t>
      </w:r>
      <w:r w:rsidRPr="00D769B2">
        <w:rPr>
          <w:rStyle w:val="HTMLCode"/>
          <w:rFonts w:ascii="Times New Roman" w:hAnsi="Times New Roman" w:cs="Times New Roman"/>
          <w:sz w:val="24"/>
          <w:szCs w:val="24"/>
        </w:rPr>
        <w:t>(0</w:t>
      </w:r>
      <w:r>
        <w:rPr>
          <w:rStyle w:val="HTMLCode"/>
          <w:rFonts w:ascii="Times New Roman" w:hAnsi="Times New Roman" w:cs="Times New Roman"/>
          <w:sz w:val="24"/>
          <w:szCs w:val="24"/>
        </w:rPr>
        <w:t>.</w:t>
      </w:r>
      <w:r w:rsidRPr="00D769B2">
        <w:rPr>
          <w:rStyle w:val="HTMLCode"/>
          <w:rFonts w:ascii="Times New Roman" w:hAnsi="Times New Roman" w:cs="Times New Roman"/>
          <w:sz w:val="24"/>
          <w:szCs w:val="24"/>
        </w:rPr>
        <w:t>01,1,1)</w:t>
      </w:r>
      <w:r>
        <w:t>; (b): (0.01,1,0.01) ; (c): (1,0.01,0.01);  (d): (0.01,0.01,1). All models produce the same data.</w:t>
      </w:r>
    </w:p>
    <w:p w:rsidR="007E3981" w:rsidRDefault="00F24369" w:rsidP="006C7D92">
      <w:pPr>
        <w:spacing w:before="100" w:beforeAutospacing="1" w:after="100" w:afterAutospacing="1"/>
        <w:rPr>
          <w:rFonts w:ascii="Times New Roman" w:hAnsi="Times New Roman"/>
          <w:sz w:val="24"/>
          <w:szCs w:val="24"/>
        </w:rPr>
      </w:pPr>
      <w:hyperlink w:anchor="FIG10" w:history="1">
        <w:r w:rsidR="007E3981" w:rsidRPr="00D63835">
          <w:rPr>
            <w:rStyle w:val="Hyperlink"/>
            <w:rFonts w:ascii="Times New Roman" w:hAnsi="Times New Roman"/>
            <w:sz w:val="24"/>
            <w:szCs w:val="24"/>
          </w:rPr>
          <w:t>Figure 10</w:t>
        </w:r>
      </w:hyperlink>
      <w:r w:rsidR="007E3981">
        <w:rPr>
          <w:rFonts w:ascii="Times New Roman" w:hAnsi="Times New Roman"/>
          <w:sz w:val="24"/>
          <w:szCs w:val="24"/>
        </w:rPr>
        <w:t xml:space="preserve"> illustrates the effect of changing smallness and smoothness parameters on the inversion results. </w:t>
      </w:r>
      <w:r w:rsidR="007E3981" w:rsidRPr="00F84014">
        <w:rPr>
          <w:rFonts w:ascii="Times New Roman" w:hAnsi="Times New Roman"/>
          <w:sz w:val="24"/>
          <w:szCs w:val="24"/>
        </w:rPr>
        <w:t xml:space="preserve">For the program </w:t>
      </w:r>
      <w:r w:rsidR="007E3981" w:rsidRPr="00F16F26">
        <w:rPr>
          <w:rFonts w:ascii="Times New Roman" w:hAnsi="Times New Roman"/>
          <w:sz w:val="24"/>
          <w:szCs w:val="24"/>
          <w:u w:val="single"/>
        </w:rPr>
        <w:t>DCIP2D V5.0</w:t>
      </w:r>
      <w:r w:rsidR="007E3981" w:rsidRPr="00F84014">
        <w:rPr>
          <w:rFonts w:ascii="Times New Roman" w:hAnsi="Times New Roman"/>
          <w:sz w:val="24"/>
          <w:szCs w:val="24"/>
        </w:rPr>
        <w:t>, the default specifications for th</w:t>
      </w:r>
      <w:r w:rsidR="007E3981">
        <w:rPr>
          <w:rFonts w:ascii="Times New Roman" w:hAnsi="Times New Roman"/>
          <w:sz w:val="24"/>
          <w:szCs w:val="24"/>
        </w:rPr>
        <w:t>ese "a</w:t>
      </w:r>
      <w:r w:rsidR="007E3981" w:rsidRPr="00F84014">
        <w:rPr>
          <w:rFonts w:ascii="Times New Roman" w:hAnsi="Times New Roman"/>
          <w:sz w:val="24"/>
          <w:szCs w:val="24"/>
        </w:rPr>
        <w:t xml:space="preserve">lpha" parameters have been found to work well as a first attempt, but experimentation and adjustment of the parameters defining the desired model type </w:t>
      </w:r>
      <w:r w:rsidR="007E3981">
        <w:rPr>
          <w:rFonts w:ascii="Times New Roman" w:hAnsi="Times New Roman"/>
          <w:sz w:val="24"/>
          <w:szCs w:val="24"/>
        </w:rPr>
        <w:t>may be needed upon assessing the inversion results.</w:t>
      </w:r>
    </w:p>
    <w:p w:rsidR="007E3981" w:rsidRDefault="007E3981" w:rsidP="006C7D92">
      <w:pPr>
        <w:spacing w:before="100" w:beforeAutospacing="1" w:after="100" w:afterAutospacing="1"/>
        <w:rPr>
          <w:ins w:id="1504" w:author="EOS" w:date="2011-06-15T09:45:00Z"/>
          <w:rFonts w:ascii="Times New Roman" w:hAnsi="Times New Roman"/>
          <w:sz w:val="24"/>
          <w:szCs w:val="24"/>
        </w:rPr>
      </w:pPr>
      <w:r>
        <w:rPr>
          <w:rFonts w:ascii="Times New Roman" w:hAnsi="Times New Roman"/>
          <w:sz w:val="24"/>
          <w:szCs w:val="24"/>
        </w:rPr>
        <w:t xml:space="preserve">In addition to the smallness and smoothness coefficients, the new version of DCIP2D offers additional degrees of freedom to edit the model objective function. It is now possible to define the reference model in arbitrary form, as specified in </w:t>
      </w:r>
      <w:hyperlink w:anchor="EQN22" w:history="1">
        <w:r w:rsidRPr="00220FE4">
          <w:rPr>
            <w:rStyle w:val="Hyperlink"/>
            <w:rFonts w:ascii="Times New Roman" w:hAnsi="Times New Roman"/>
            <w:sz w:val="24"/>
            <w:szCs w:val="24"/>
          </w:rPr>
          <w:t>equation (22)</w:t>
        </w:r>
      </w:hyperlink>
      <w:r>
        <w:rPr>
          <w:rFonts w:ascii="Times New Roman" w:hAnsi="Times New Roman"/>
          <w:sz w:val="24"/>
          <w:szCs w:val="24"/>
        </w:rPr>
        <w:t xml:space="preserve">. </w:t>
      </w:r>
    </w:p>
    <w:p w:rsidR="007E3981" w:rsidRDefault="007E3981" w:rsidP="006C7D92">
      <w:pPr>
        <w:spacing w:before="100" w:beforeAutospacing="1" w:after="100" w:afterAutospacing="1"/>
        <w:rPr>
          <w:rFonts w:ascii="Times New Roman" w:hAnsi="Times New Roman"/>
          <w:sz w:val="24"/>
          <w:szCs w:val="24"/>
        </w:rPr>
      </w:pPr>
    </w:p>
    <w:bookmarkStart w:id="1505" w:name="EQN22"/>
    <w:bookmarkEnd w:id="1505"/>
    <w:p w:rsidR="007E3981" w:rsidRPr="00220FE4" w:rsidRDefault="00962591" w:rsidP="00220FE4">
      <w:pPr>
        <w:spacing w:before="100" w:beforeAutospacing="1" w:after="100" w:afterAutospacing="1"/>
        <w:jc w:val="center"/>
        <w:rPr>
          <w:rFonts w:ascii="Times New Roman" w:hAnsi="Times New Roman"/>
          <w:b/>
          <w:sz w:val="24"/>
          <w:szCs w:val="24"/>
        </w:rPr>
      </w:pPr>
      <w:r w:rsidRPr="00EB70DA">
        <w:rPr>
          <w:rFonts w:ascii="Times New Roman" w:hAnsi="Times New Roman"/>
          <w:sz w:val="24"/>
          <w:szCs w:val="24"/>
        </w:rPr>
        <w:fldChar w:fldCharType="begin"/>
      </w:r>
      <w:r w:rsidR="007E3981" w:rsidRPr="00EB70DA">
        <w:rPr>
          <w:rFonts w:ascii="Times New Roman" w:hAnsi="Times New Roman"/>
          <w:sz w:val="24"/>
          <w:szCs w:val="24"/>
        </w:rPr>
        <w:instrText xml:space="preserve"> QUOTE </w:instrText>
      </w:r>
      <w:r w:rsidR="00224D04">
        <w:pict>
          <v:shape id="_x0000_i1081" type="#_x0000_t75" style="width:403.5pt;height:33.75pt" equationxml="&lt;?xml version=&quot;1.0&quot; encoding=&quot;UTF-8&quot; standalone=&quot;yes&quot;?&gt;&#10;&#10;&#10;&#10;&#10;&#10;&#10;&#10;&#10;&#10;&#10;&#10;&#10;&#10;&#10;&#10;&#10;&#10;&#10;&#10;&#10;&#10;&#10;&#10;&#10;&#10;&#10;&#10;&#10;&#10;&#10;&#10;&#10;&#10;&#10;&#10;&#10;&#10;&#10;&#10;&#10;&#10;&#10;&#10;&#10;&#10;&#10;&#10;&#10;&#10;&#10;&#10;&#10;&#10;&#10;&#10;&#10;&#10;&#10;&#10;&#10;&#10;&#10;&#10;&#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3690&quot;/&gt;&lt;wsp:rsid wsp:val=&quot;00005C47&quot;/&gt;&lt;wsp:rsid wsp:val=&quot;0001094E&quot;/&gt;&lt;wsp:rsid wsp:val=&quot;00010FFB&quot;/&gt;&lt;wsp:rsid wsp:val=&quot;00013771&quot;/&gt;&lt;wsp:rsid wsp:val=&quot;0002353C&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368B&quot;/&gt;&lt;wsp:rsid wsp:val=&quot;00083821&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C02C2&quot;/&gt;&lt;wsp:rsid wsp:val=&quot;000C5244&quot;/&gt;&lt;wsp:rsid wsp:val=&quot;000D00FA&quot;/&gt;&lt;wsp:rsid wsp:val=&quot;000D1969&quot;/&gt;&lt;wsp:rsid wsp:val=&quot;000E3F50&quot;/&gt;&lt;wsp:rsid wsp:val=&quot;000E73BA&quot;/&gt;&lt;wsp:rsid wsp:val=&quot;000F1552&quot;/&gt;&lt;wsp:rsid wsp:val=&quot;000F3ACE&quot;/&gt;&lt;wsp:rsid wsp:val=&quot;000F518D&quot;/&gt;&lt;wsp:rsid wsp:val=&quot;0010427C&quot;/&gt;&lt;wsp:rsid wsp:val=&quot;00104326&quot;/&gt;&lt;wsp:rsid wsp:val=&quot;001101CD&quot;/&gt;&lt;wsp:rsid wsp:val=&quot;00111DB9&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80D57&quot;/&gt;&lt;wsp:rsid wsp:val=&quot;001816A1&quot;/&gt;&lt;wsp:rsid wsp:val=&quot;00183C3E&quot;/&gt;&lt;wsp:rsid wsp:val=&quot;00184EAA&quot;/&gt;&lt;wsp:rsid wsp:val=&quot;00185BEF&quot;/&gt;&lt;wsp:rsid wsp:val=&quot;00190959&quot;/&gt;&lt;wsp:rsid wsp:val=&quot;00191246&quot;/&gt;&lt;wsp:rsid wsp:val=&quot;00192D39&quot;/&gt;&lt;wsp:rsid wsp:val=&quot;001A075B&quot;/&gt;&lt;wsp:rsid wsp:val=&quot;001A21F3&quot;/&gt;&lt;wsp:rsid wsp:val=&quot;001A2718&quot;/&gt;&lt;wsp:rsid wsp:val=&quot;001A3497&quot;/&gt;&lt;wsp:rsid wsp:val=&quot;001A5338&quot;/&gt;&lt;wsp:rsid wsp:val=&quot;001B3B78&quot;/&gt;&lt;wsp:rsid wsp:val=&quot;001B7EF1&quot;/&gt;&lt;wsp:rsid wsp:val=&quot;001C0319&quot;/&gt;&lt;wsp:rsid wsp:val=&quot;001C26ED&quot;/&gt;&lt;wsp:rsid wsp:val=&quot;001C4CE8&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3487&quot;/&gt;&lt;wsp:rsid wsp:val=&quot;00201573&quot;/&gt;&lt;wsp:rsid wsp:val=&quot;00214D52&quot;/&gt;&lt;wsp:rsid wsp:val=&quot;00220FE4&quot;/&gt;&lt;wsp:rsid wsp:val=&quot;00222378&quot;/&gt;&lt;wsp:rsid wsp:val=&quot;00227D65&quot;/&gt;&lt;wsp:rsid wsp:val=&quot;00235DB2&quot;/&gt;&lt;wsp:rsid wsp:val=&quot;00237682&quot;/&gt;&lt;wsp:rsid wsp:val=&quot;00243047&quot;/&gt;&lt;wsp:rsid wsp:val=&quot;00244551&quot;/&gt;&lt;wsp:rsid wsp:val=&quot;00245855&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60B8&quot;/&gt;&lt;wsp:rsid wsp:val=&quot;00280B1B&quot;/&gt;&lt;wsp:rsid wsp:val=&quot;0028184D&quot;/&gt;&lt;wsp:rsid wsp:val=&quot;00286456&quot;/&gt;&lt;wsp:rsid wsp:val=&quot;00287166&quot;/&gt;&lt;wsp:rsid wsp:val=&quot;00292C41&quot;/&gt;&lt;wsp:rsid wsp:val=&quot;00294ED4&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FC9&quot;/&gt;&lt;wsp:rsid wsp:val=&quot;002D4437&quot;/&gt;&lt;wsp:rsid wsp:val=&quot;002D4BF8&quot;/&gt;&lt;wsp:rsid wsp:val=&quot;002D52A9&quot;/&gt;&lt;wsp:rsid wsp:val=&quot;002D5597&quot;/&gt;&lt;wsp:rsid wsp:val=&quot;002E1F6F&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E116D&quot;/&gt;&lt;wsp:rsid wsp:val=&quot;003E38C0&quot;/&gt;&lt;wsp:rsid wsp:val=&quot;003E66AF&quot;/&gt;&lt;wsp:rsid wsp:val=&quot;003F35C6&quot;/&gt;&lt;wsp:rsid wsp:val=&quot;003F4E62&quot;/&gt;&lt;wsp:rsid wsp:val=&quot;004014A9&quot;/&gt;&lt;wsp:rsid wsp:val=&quot;0040401C&quot;/&gt;&lt;wsp:rsid wsp:val=&quot;004040AA&quot;/&gt;&lt;wsp:rsid wsp:val=&quot;0040617F&quot;/&gt;&lt;wsp:rsid wsp:val=&quot;00407854&quot;/&gt;&lt;wsp:rsid wsp:val=&quot;004131F1&quot;/&gt;&lt;wsp:rsid wsp:val=&quot;00413819&quot;/&gt;&lt;wsp:rsid wsp:val=&quot;00413CAC&quot;/&gt;&lt;wsp:rsid wsp:val=&quot;004154C1&quot;/&gt;&lt;wsp:rsid wsp:val=&quot;00421567&quot;/&gt;&lt;wsp:rsid wsp:val=&quot;004350D5&quot;/&gt;&lt;wsp:rsid wsp:val=&quot;004359DE&quot;/&gt;&lt;wsp:rsid wsp:val=&quot;004372DA&quot;/&gt;&lt;wsp:rsid wsp:val=&quot;00441F20&quot;/&gt;&lt;wsp:rsid wsp:val=&quot;00442C2C&quot;/&gt;&lt;wsp:rsid wsp:val=&quot;004435D5&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36F5&quot;/&gt;&lt;wsp:rsid wsp:val=&quot;00567523&quot;/&gt;&lt;wsp:rsid wsp:val=&quot;00571209&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43A2&quot;/&gt;&lt;wsp:rsid wsp:val=&quot;005A59A4&quot;/&gt;&lt;wsp:rsid wsp:val=&quot;005A73A3&quot;/&gt;&lt;wsp:rsid wsp:val=&quot;005A77B0&quot;/&gt;&lt;wsp:rsid wsp:val=&quot;005B1E9B&quot;/&gt;&lt;wsp:rsid wsp:val=&quot;005B4841&quot;/&gt;&lt;wsp:rsid wsp:val=&quot;005B6EF1&quot;/&gt;&lt;wsp:rsid wsp:val=&quot;005E2D7A&quot;/&gt;&lt;wsp:rsid wsp:val=&quot;005E3A04&quot;/&gt;&lt;wsp:rsid wsp:val=&quot;005E7067&quot;/&gt;&lt;wsp:rsid wsp:val=&quot;005E7E24&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B5A&quot;/&gt;&lt;wsp:rsid wsp:val=&quot;006264C6&quot;/&gt;&lt;wsp:rsid wsp:val=&quot;0064469A&quot;/&gt;&lt;wsp:rsid wsp:val=&quot;00645EA6&quot;/&gt;&lt;wsp:rsid wsp:val=&quot;0064735A&quot;/&gt;&lt;wsp:rsid wsp:val=&quot;006474D4&quot;/&gt;&lt;wsp:rsid wsp:val=&quot;00650B09&quot;/&gt;&lt;wsp:rsid wsp:val=&quot;00661DDB&quot;/&gt;&lt;wsp:rsid wsp:val=&quot;00663A0B&quot;/&gt;&lt;wsp:rsid wsp:val=&quot;0066474D&quot;/&gt;&lt;wsp:rsid wsp:val=&quot;00665754&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38D0&quot;/&gt;&lt;wsp:rsid wsp:val=&quot;00717836&quot;/&gt;&lt;wsp:rsid wsp:val=&quot;007228AE&quot;/&gt;&lt;wsp:rsid wsp:val=&quot;00726FD4&quot;/&gt;&lt;wsp:rsid wsp:val=&quot;00731313&quot;/&gt;&lt;wsp:rsid wsp:val=&quot;00734E17&quot;/&gt;&lt;wsp:rsid wsp:val=&quot;0073513A&quot;/&gt;&lt;wsp:rsid wsp:val=&quot;0074019F&quot;/&gt;&lt;wsp:rsid wsp:val=&quot;007501A9&quot;/&gt;&lt;wsp:rsid wsp:val=&quot;007503B0&quot;/&gt;&lt;wsp:rsid wsp:val=&quot;00753150&quot;/&gt;&lt;wsp:rsid wsp:val=&quot;00756327&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4B39&quot;/&gt;&lt;wsp:rsid wsp:val=&quot;007B4F8D&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B0E&quot;/&gt;&lt;wsp:rsid wsp:val=&quot;0080005E&quot;/&gt;&lt;wsp:rsid wsp:val=&quot;0080068F&quot;/&gt;&lt;wsp:rsid wsp:val=&quot;008031D6&quot;/&gt;&lt;wsp:rsid wsp:val=&quot;00805579&quot;/&gt;&lt;wsp:rsid wsp:val=&quot;008079AA&quot;/&gt;&lt;wsp:rsid wsp:val=&quot;00815DA8&quot;/&gt;&lt;wsp:rsid wsp:val=&quot;00817A14&quot;/&gt;&lt;wsp:rsid wsp:val=&quot;00817BAE&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54824&quot;/&gt;&lt;wsp:rsid wsp:val=&quot;008575C4&quot;/&gt;&lt;wsp:rsid wsp:val=&quot;008677FF&quot;/&gt;&lt;wsp:rsid wsp:val=&quot;00870A4C&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D6697&quot;/&gt;&lt;wsp:rsid wsp:val=&quot;008D6C16&quot;/&gt;&lt;wsp:rsid wsp:val=&quot;008D6EE3&quot;/&gt;&lt;wsp:rsid wsp:val=&quot;008E13F0&quot;/&gt;&lt;wsp:rsid wsp:val=&quot;008E2711&quot;/&gt;&lt;wsp:rsid wsp:val=&quot;008E4C77&quot;/&gt;&lt;wsp:rsid wsp:val=&quot;008E6318&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73CC&quot;/&gt;&lt;wsp:rsid wsp:val=&quot;00930FA2&quot;/&gt;&lt;wsp:rsid wsp:val=&quot;009319F7&quot;/&gt;&lt;wsp:rsid wsp:val=&quot;00931B7A&quot;/&gt;&lt;wsp:rsid wsp:val=&quot;009364A7&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70656&quot;/&gt;&lt;wsp:rsid wsp:val=&quot;0097147A&quot;/&gt;&lt;wsp:rsid wsp:val=&quot;00973646&quot;/&gt;&lt;wsp:rsid wsp:val=&quot;0098147B&quot;/&gt;&lt;wsp:rsid wsp:val=&quot;00986BAA&quot;/&gt;&lt;wsp:rsid wsp:val=&quot;00987818&quot;/&gt;&lt;wsp:rsid wsp:val=&quot;009A40EF&quot;/&gt;&lt;wsp:rsid wsp:val=&quot;009A7D42&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7352&quot;/&gt;&lt;wsp:rsid wsp:val=&quot;009E2817&quot;/&gt;&lt;wsp:rsid wsp:val=&quot;009E2BDB&quot;/&gt;&lt;wsp:rsid wsp:val=&quot;009E69D0&quot;/&gt;&lt;wsp:rsid wsp:val=&quot;009F141B&quot;/&gt;&lt;wsp:rsid wsp:val=&quot;009F5D88&quot;/&gt;&lt;wsp:rsid wsp:val=&quot;00A00CD6&quot;/&gt;&lt;wsp:rsid wsp:val=&quot;00A030A5&quot;/&gt;&lt;wsp:rsid wsp:val=&quot;00A116D6&quot;/&gt;&lt;wsp:rsid wsp:val=&quot;00A1347B&quot;/&gt;&lt;wsp:rsid wsp:val=&quot;00A16430&quot;/&gt;&lt;wsp:rsid wsp:val=&quot;00A17B60&quot;/&gt;&lt;wsp:rsid wsp:val=&quot;00A2124C&quot;/&gt;&lt;wsp:rsid wsp:val=&quot;00A23582&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667D&quot;/&gt;&lt;wsp:rsid wsp:val=&quot;00A562BF&quot;/&gt;&lt;wsp:rsid wsp:val=&quot;00A60CAD&quot;/&gt;&lt;wsp:rsid wsp:val=&quot;00A60D8D&quot;/&gt;&lt;wsp:rsid wsp:val=&quot;00A6117A&quot;/&gt;&lt;wsp:rsid wsp:val=&quot;00A6580A&quot;/&gt;&lt;wsp:rsid wsp:val=&quot;00A71A65&quot;/&gt;&lt;wsp:rsid wsp:val=&quot;00A727D4&quot;/&gt;&lt;wsp:rsid wsp:val=&quot;00A84402&quot;/&gt;&lt;wsp:rsid wsp:val=&quot;00A84420&quot;/&gt;&lt;wsp:rsid wsp:val=&quot;00A84CC5&quot;/&gt;&lt;wsp:rsid wsp:val=&quot;00A92031&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D04&quot;/&gt;&lt;wsp:rsid wsp:val=&quot;00B67031&quot;/&gt;&lt;wsp:rsid wsp:val=&quot;00B71218&quot;/&gt;&lt;wsp:rsid wsp:val=&quot;00B718FA&quot;/&gt;&lt;wsp:rsid wsp:val=&quot;00B80C7B&quot;/&gt;&lt;wsp:rsid wsp:val=&quot;00B8277A&quot;/&gt;&lt;wsp:rsid wsp:val=&quot;00B84B1F&quot;/&gt;&lt;wsp:rsid wsp:val=&quot;00B871AD&quot;/&gt;&lt;wsp:rsid wsp:val=&quot;00B938F6&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30046&quot;/&gt;&lt;wsp:rsid wsp:val=&quot;00C3656E&quot;/&gt;&lt;wsp:rsid wsp:val=&quot;00C37097&quot;/&gt;&lt;wsp:rsid wsp:val=&quot;00C37621&quot;/&gt;&lt;wsp:rsid wsp:val=&quot;00C40A78&quot;/&gt;&lt;wsp:rsid wsp:val=&quot;00C4502D&quot;/&gt;&lt;wsp:rsid wsp:val=&quot;00C462DA&quot;/&gt;&lt;wsp:rsid wsp:val=&quot;00C55610&quot;/&gt;&lt;wsp:rsid wsp:val=&quot;00C576A7&quot;/&gt;&lt;wsp:rsid wsp:val=&quot;00C614A9&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CD2&quot;/&gt;&lt;wsp:rsid wsp:val=&quot;00CA375A&quot;/&gt;&lt;wsp:rsid wsp:val=&quot;00CA4DD1&quot;/&gt;&lt;wsp:rsid wsp:val=&quot;00CA6C50&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A04B2&quot;/&gt;&lt;wsp:rsid wsp:val=&quot;00DA26F4&quot;/&gt;&lt;wsp:rsid wsp:val=&quot;00DA3907&quot;/&gt;&lt;wsp:rsid wsp:val=&quot;00DB0B66&quot;/&gt;&lt;wsp:rsid wsp:val=&quot;00DC3B95&quot;/&gt;&lt;wsp:rsid wsp:val=&quot;00DC3D2D&quot;/&gt;&lt;wsp:rsid wsp:val=&quot;00DC3F0C&quot;/&gt;&lt;wsp:rsid wsp:val=&quot;00DC6928&quot;/&gt;&lt;wsp:rsid wsp:val=&quot;00DC6D58&quot;/&gt;&lt;wsp:rsid wsp:val=&quot;00DD08C7&quot;/&gt;&lt;wsp:rsid wsp:val=&quot;00DD1B61&quot;/&gt;&lt;wsp:rsid wsp:val=&quot;00DD3D19&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C30B7&quot;/&gt;&lt;wsp:rsid wsp:val=&quot;00EC7A07&quot;/&gt;&lt;wsp:rsid wsp:val=&quot;00ED1BBA&quot;/&gt;&lt;wsp:rsid wsp:val=&quot;00ED2B61&quot;/&gt;&lt;wsp:rsid wsp:val=&quot;00ED7DA7&quot;/&gt;&lt;wsp:rsid wsp:val=&quot;00EE76C6&quot;/&gt;&lt;wsp:rsid wsp:val=&quot;00EF2731&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6194F&quot;/&gt;&lt;wsp:rsid wsp:val=&quot;00F61E0F&quot;/&gt;&lt;wsp:rsid wsp:val=&quot;00F626A6&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665754&quot;&gt;&lt;m:oMathPara&gt;&lt;m:oMath&gt;&lt;m:sSub&gt;&lt;m:sSubPr&gt;&lt;m:ctrlPr&gt;&lt;w:rPr&gt;&lt;w:rFonts w:ascii=&quot;Cambria Math&quot; w:h-ansi=&quot;Cambria Math&quot;/&gt;&lt;wx:font wx:val=&quot;Cambria Math&quot;/&gt;&lt;w:b/&gt;&lt;w:sz w:val=&quot;24&quot;/&gt;&lt;w:sz-cs w:val=&quot;24&quot;/&gt;&lt;/w:rPr&gt;&lt;/m:ctrlPr&gt;&lt;/m:sSubPr&gt;&lt;m:e&gt;&lt;m:r&gt;&lt;m:rPr&gt;&lt;m:sty m:val=&quot;b&quot;/&gt;&lt;/m:rPr&gt;&lt;w:rPr&gt;&lt;w:rFonts w:ascii=&quot;Cambria Math&quot; w:h-ansi=&quot;Cambria Math&quot;/&gt;&lt;wx:font wx:val=&quot;Cambria Math&quot;/&gt;&lt;w:b/&gt;&lt;w:sz w:val=&quot;24&quot;/&gt;&lt;w:sz-cs w:val=&quot;24&quot;/&gt;&lt;/w:rPr&gt;&lt;m:t&gt;I•&lt;/m:t&gt;&lt;/m:r&gt;&lt;/m:e&gt;&lt;m:sub&gt;&lt;m:r&gt;&lt;m:rPr&gt;&lt;m:sty m:val=&quot;bi&quot;/&gt;&lt;/m:rPr&gt;&lt;w:rPr&gt;&lt;w:rFonts w:ascii=&quot;Cambria Math&quot; w:h-ansi=&quot;Cambria Math&quot;/&gt;&lt;wx:font wx:val=&quot;Cambria Math&quot;/&gt;&lt;w:b/&gt;&lt;w:i/&gt;&lt;w:sz w:val=&quot;24&quot;/&gt;&lt;w:sz-cs w:val=&quot;24&quot;/&gt;&lt;/w:rPr&gt;&lt;m:t&gt;m&lt;/m:t&gt;&lt;/m:r&gt;&lt;/m:sub&gt;&lt;/m:sSub&gt;&lt;m:r&gt;&lt;m:rPr&gt;&lt;m:sty m:val=&quot;bi&quot;/&gt;&lt;/m:rPr&gt;&lt;w:rPr&gt;&lt;w:rFonts w:ascii=&quot;Cambria Math&quot; w:h-ansi=&quot;Cambria Math&quot;/&gt;&lt;wx:font wx:val=&quot;Cambria Math&quot;/&gt;&lt;w:b/&gt;&lt;w:i/&gt;&lt;w:sz w:val=&quot;24&quot;/&gt;&lt;w:sz-cs w:val=&quot;24&quot;/&gt;&lt;/w:rPr&gt;&lt;m:t&gt;=&lt;/m:t&gt;&lt;/m:r&gt;&lt;m:nary&gt;&lt;m:naryPr&gt;&lt;m:limLoc m:val=&quot;undOvr&quot;/&gt;&lt;m:subHide m:val=&quot;on&quot;/&gt;&lt;m:supHide m:val=&quot;on&quot;/&gt;&lt;m:ctrlPr&gt;&lt;w:rPr&gt;&lt;w:rFonts w:ascii=&quot;Cambria Math&quot; w:h-ansi=&quot;Cambria Math&quot;/&gt;&lt;wx:font wx:val=&quot;Cambria Math&quot;/&gt;&lt;w:b/&gt;&lt;w:i/&gt;&lt;w:sz w:val=&quot;24&quot;/&gt;&lt;w:sz-cs w:val=&quot;24&quot;/&gt;&lt;/w:rPr&gt;&lt;/m:ctrlPr&gt;&lt;/m:naryPr&gt;&lt;m:sub/&gt;&lt;m:sup/&gt;&lt;m:e&gt;&lt;m:sSub&gt;&lt;m:sSubPr&gt;&lt;m:ctrlPr&gt;&lt;w:rPr&gt;&lt;w:rFonts w:ascii=&quot;Cambria Math&quot; w:h-ansi=&quot;Cambria Math&quot;/&gt;&lt;wx:font wx:val=&quot;Cambria Math&quot;/&gt;&lt;w:b/&gt;&lt;w:i/&gt;&lt;w:sz w:val=&quot;24&quot;/&gt;&lt;w:sz-cs w:val=&quot;24&quot;/&gt;&lt;/w:rPr&gt;&lt;/m:ctrlPr&gt;&lt;/m:sSubPr&gt;&lt;m:e&gt;&lt;m:r&gt;&lt;m:rPr&gt;&lt;m:sty m:val=&quot;bi&quot;/&gt;&lt;/m:rPr&gt;&lt;w:rPr&gt;&lt;w:rFonts w:ascii=&quot;Cambria Math&quot; w:h-ansi=&quot;Cambria Math&quot;/&gt;&lt;wx:font wx:val=&quot;Cambria Math&quot;/&gt;&lt;w:b/&gt;&lt;w:i/&gt;&lt;w:sz w:val=&quot;24&quot;/&gt;&lt;w:sz-cs w:val=&quot;24&quot;/&gt;&lt;/w:rPr&gt;&lt;m:t&gt;W&lt;/m:t&gt;&lt;/m:r&gt;&lt;/m:e&gt;&lt;m:sub&gt;&lt;m:r&gt;&lt;m:rPr&gt;&lt;m:sty m:val=&quot;bi&quot;/&gt;&lt;/m:rPr&gt;&lt;w:rPr&gt;&lt;w:rFonts w:ascii=&quot;Cambria Math&quot; w:h-ansi=&quot;Cambria Math&quot;/&gt;&lt;wx:font wx:val=&quot;Cambria Math&quot;/&gt;&lt;w:b/&gt;&lt;w:i/&gt;&lt;w:sz w:val=&quot;24&quot;/&gt;&lt;w:sz-cs w:val=&quot;24&quot;/&gt;&lt;/w:rPr&gt;&lt;m:t&gt;s&lt;/m:t&gt;&lt;/m:r&gt;&lt;/m:sub&gt;&lt;/m:sSub&gt;&lt;m:sSup&gt;&lt;m:sSupPr&gt;&lt;m:ctrlPr&gt;&lt;w:rPr&gt;&lt;w:rFonts w:ascii=&quot;Cambria Math&quot; w:h-ansi=&quot;Cambria Math&quot;/&gt;&lt;wx:font wx:val=&quot;Cambria Math&quot;/&gt;&lt;w:b/&gt;&lt;w:i/&gt;&lt;w:sz w:val=&quot;24&quot;/&gt;&lt;w:sz-cs w:val=&quot;24&quot;/&gt;&lt;/w:rPr&gt;&lt;/m:ctrlPr&gt;&lt;/m:sSupPr&gt;&lt;m:e&gt;&lt;m:d&gt;&lt;m:dPr&gt;&lt;m:ctrlPr&gt;&lt;w:rPr&gt;&lt;w:rFonts w:ascii=&quot;Cambria Math&quot; w:h-ansi=&quot;Cambria Math&quot;/&gt;&lt;wx:font wx:val=&quot;Cambria Math&quot;/&gt;&lt;w:b/&gt;&lt;w:i/&gt;&lt;w:sz w:val=&quot;24&quot;/&gt;&lt;w:sz-cs w:val=&quot;24&quot;/&gt;&lt;/w:rPr&gt;&lt;/m:ctrlPr&gt;&lt;/m:dPr&gt;&lt;m:e&gt;&lt;m:r&gt;&lt;m:rPr&gt;&lt;m:sty m:val=&quot;bi&quot;/&gt;&lt;/m:rPr&gt;&lt;w:rPr&gt;&lt;w:rFonts w:ascii=&quot;Cambria Math&quot; w:h-ansi=&quot;Cambria Math&quot;/&gt;&lt;wx:font wx:val=&quot;Cambria Math&quot;/&gt;&lt;w:b/&gt;&lt;w:i/&gt;&lt;w:sz w:val=&quot;24&quot;/&gt;&lt;w:sz-cs w:val=&quot;24&quot;/&gt;&lt;/w:rPr&gt;&lt;m:t&gt;m-&lt;/m:t&gt;&lt;/m:r&gt;&lt;m:sSub&gt;&lt;m:sSubPr&gt;&lt;m:ctrlPr&gt;&lt;w:rPr&gt;&lt;w:rFonts w:ascii=&quot;Cambria Math&quot; w:h-ansi=&quot;Cambria Math&quot;/&gt;&lt;wx:font wx:val=&quot;Cambria Math&quot;/&gt;&lt;w:b/&gt;&lt;w:i/&gt;&lt;w:sz w:val=&quot;24&quot;/&gt;&lt;w:sz-cs w:val=&quot;24&quot;/&gt;&lt;/w:rPr&gt;&lt;/m:ctrlPr&gt;&lt;/m:sSubPr&gt;&lt;m:e&gt;&lt;m:r&gt;&lt;m:rPr&gt;&lt;m:sty m:val=&quot;bi&quot;/&gt;&lt;/m:rPr&gt;&lt;w:rPr&gt;&lt;w:rFonts w:ascii=&quot;Cambria Math&quot; w:h-ansi=&quot;Cambria Math&quot;/&gt;&lt;wx:font wx:val=&quot;Cambria Math&quot;/&gt;&lt;w:b/&gt;&lt;w:i/&gt;&lt;w:sz w:val=&quot;24&quot;/&gt;&lt;w:sz-cs w:val=&quot;24&quot;/&gt;&lt;/w:rPr&gt;&lt;m:t&gt;m&lt;/m:t&gt;&lt;/m:r&gt;&lt;/m:e&gt;&lt;m:sub&gt;&lt;m:r&gt;&lt;m:rPr&gt;&lt;m:sty m:val=&quot;bi&quot;/&gt;&lt;/m:rPr&gt;&lt;w:rPr&gt;&lt;w:rFonts w:ascii=&quot;Cambria Math&quot; w:h-ansi=&quot;Cambria Math&quot;/&gt;&lt;wx:font wx:val=&quot;Cambria Math&quot;/&gt;&lt;w:b/&gt;&lt;w:i/&gt;&lt;w:sz w:val=&quot;24&quot;/&gt;&lt;w:sz-cs w:val=&quot;24&quot;/&gt;&lt;/w:rPr&gt;&lt;m:t&gt;0&lt;/m:t&gt;&lt;/m:r&gt;&lt;/m:sub&gt;&lt;/m:sSub&gt;&lt;/m:e&gt;&lt;/m:d&gt;&lt;/m:e&gt;&lt;m:sup&gt;&lt;m:r&gt;&lt;m:rPr&gt;&lt;m:sty m:val=&quot;bi&quot;/&gt;&lt;/m:rPr&gt;&lt;w:rPr&gt;&lt;w:rFonts w:ascii=&quot;Cambria Math&quot; w:h-ansi=&quot;Cambria Math&quot;/&gt;&lt;wx:font wx:val=&quot;Cambria Math&quot;/&gt;&lt;w:b/&gt;&lt;w:i/&gt;&lt;w:sz w:val=&quot;24&quot;/&gt;&lt;w:sz-cs w:val=&quot;24&quot;/&gt;&lt;/w:rPr&gt;&lt;m:t&gt;2&lt;/m:t&gt;&lt;/m:r&gt;&lt;/m:sup&gt;&lt;/m:sSup&gt;&lt;m:r&gt;&lt;m:rPr&gt;&lt;m:sty m:val=&quot;bi&quot;/&gt;&lt;/m:rPr&gt;&lt;w:rPr&gt;&lt;w:rFonts w:ascii=&quot;Cambria Math&quot; w:h-ansi=&quot;Cambria Math&quot;/&gt;&lt;wx:font wx:val=&quot;Cambria Math&quot;/&gt;&lt;w:b/&gt;&lt;w:i/&gt;&lt;w:sz w:val=&quot;24&quot;/&gt;&lt;w:sz-cs w:val=&quot;24&quot;/&gt;&lt;/w:rPr&gt;&lt;m:t&gt;dx&lt;/m:t&gt;&lt;/m:r&gt;&lt;/m:e&gt;&lt;/m:nary&gt;&lt;m:r&gt;&lt;m:rPr&gt;&lt;m:sty m:val=&quot;bi&quot;/&gt;&lt;/m:rPr&gt;&lt;w:rPr&gt;&lt;w:rFonts w:ascii=&quot;Cambria Math&quot; w:h-ansi=&quot;Cambria Math&quot;/&gt;&lt;wx:font wx:val=&quot;Cambria Math&quot;/&gt;&lt;w:b/&gt;&lt;w:i/&gt;&lt;w:sz w:val=&quot;24&quot;/&gt;&lt;w:sz-cs w:val=&quot;24&quot;/&gt;&lt;/w:rPr&gt;&lt;m:t&gt;+&lt;/m:t&gt;&lt;/m:r&gt;&lt;m:nary&gt;&lt;m:naryPr&gt;&lt;m:limLoc m:val=&quot;undOvr&quot;/&gt;&lt;m:subHide m:val=&quot;on&quot;/&gt;&lt;m:supHide m:val=&quot;on&quot;/&gt;&lt;m:ctrlPr&gt;&lt;w:rPr&gt;&lt;w:rFonts w:ascii=&quot;Cambria Math&quot; w:h-ansi=&quot;Cambria Math&quot;/&gt;&lt;wx:font wx:val=&quot;Cambria Math&quot;/&gt;&lt;w:b/&gt;&lt;w:i/&gt;&lt;w:sz w:val=&quot;24&quot;/&gt;&lt;w:sz-cs w:val=&quot;24&quot;/&gt;&lt;/w:rPr&gt;&lt;/m:ctrlPr&gt;&lt;/m:naryPr&gt;&lt;m:sub/&gt;&lt;m:sup/&gt;&lt;m:e&gt;&lt;m:sSub&gt;&lt;m:sSubPr&gt;&lt;m:ctrlPr&gt;&lt;w:rPr&gt;&lt;w:rFonts w:ascii=&quot;Cambria Math&quot; w:h-ansi=&quot;Cambria Math&quot;/&gt;&lt;wx:font wx:val=&quot;Cambria Math&quot;/&gt;&lt;w:b/&gt;&lt;w:i/&gt;&lt;w:sz w:val=&quot;24&quot;/&gt;&lt;w:sz-cs w:val=&quot;24&quot;/&gt;&lt;/w:rPr&gt;&lt;/m:ctrlPr&gt;&lt;/m:sSubPr&gt;&lt;m:e&gt;&lt;m:r&gt;&lt;m:rPr&gt;&lt;m:sty m:val=&quot;bi&quot;/&gt;&lt;/m:rPr&gt;&lt;w:rPr&gt;&lt;w:rFonts w:ascii=&quot;Cambria Math&quot; w:h-ansi=&quot;Cambria Math&quot;/&gt;&lt;wx:font wx:val=&quot;Cambria Math&quot;/&gt;&lt;w:b/&gt;&lt;w:i/&gt;&lt;w:sz w:val=&quot;24&quot;/&gt;&lt;w:sz-cs w:val=&quot;24&quot;/&gt;&lt;/w:rPr&gt;&lt;m:t&gt;W&lt;/m:t&gt;&lt;/m:r&gt;&lt;/m:e&gt;&lt;m:sub&gt;&lt;m:r&gt;&lt;m:rPr&gt;&lt;m:sty m:val=&quot;bi&quot;/&gt;&lt;/m:rPr&gt;&lt;w:rPr&gt;&lt;w:rFonts w:ascii=&quot;Cambria Math&quot; w:h-ansi=&quot;Cambria Math&quot;/&gt;&lt;wx:font wx:val=&quot;Cambria Math&quot;/&gt;&lt;w:b/&gt;&lt;w:i/&gt;&lt;w:sz w:val=&quot;24&quot;/&gt;&lt;w:sz-cs w:val=&quot;24&quot;/&gt;&lt;/w:rPr&gt;&lt;m:t&gt;x&lt;/m:t&gt;&lt;/m:r&gt;&lt;/m:sub&gt;&lt;/m:sSub&gt;&lt;m:sSup&gt;&lt;m:sSupPr&gt;&lt;m:ctrlPr&gt;&lt;w:rPr&gt;&lt;w:rFonts w:ascii=&quot;Cambria Math&quot; w:h-ansi=&quot;Cambria Math&quot;/&gt;&lt;wx:font wx:val=&quot;Cambria Math&quot;/&gt;&lt;w:b/&gt;&lt;w:i/&gt;&lt;w:sz w:val=&quot;24&quot;/&gt;&lt;w:sz-cs w:val=&quot;24&quot;/&gt;&lt;/w:rPr&gt;&lt;/m:ctrlPr&gt;&lt;/m:sSupPr&gt;&lt;m:e&gt;&lt;m:d&gt;&lt;m:dPr&gt;&lt;m:begChr m:val=&quot;|&quot;/&gt;&lt;m:endChr m:val=&quot;|&quot;/&gt;&lt;m:ctrlPr&gt;&lt;w:rPr&gt;&lt;w:rFonts w:ascii=&quot;Cambria Math&quot; w:h-ansi=&quot;Cambria Math&quot;/&gt;&lt;wx:font wx:val=&quot;Cambria Math&quot;/&gt;&lt;w:b/&gt;&lt;w:i/&gt;&lt;w:sz w:val=&quot;24&quot;/&gt;&lt;w:sz-cs w:val=&quot;24&quot;/&gt;&lt;/w:rPr&gt;&lt;/m:ctrlPr&gt;&lt;/m:dPr&gt;&lt;m:e&gt;&lt;m:f&gt;&lt;m:fPr&gt;&lt;m:ctrlPr&gt;&lt;w:rPr&gt;&lt;w:rFonts w:ascii=&quot;Cambria Math&quot; w:h-ansi=&quot;Cambria Math&quot;/&gt;&lt;wx:font wx:val=&quot;Cambria Math&quot;/&gt;&lt;w:b/&gt;&lt;w:i/&gt;&lt;w:sz w:val=&quot;24&quot;/&gt;&lt;w:sz-cs w:val=&quot;24&quot;/&gt;&lt;/w:rPr&gt;&lt;/m:ctrlPr&gt;&lt;/m:fPr&gt;&lt;m:num&gt;&lt;m:r&gt;&lt;m:rPr&gt;&lt;m:sty m:val=&quot;bi&quot;/&gt;&lt;/m:rPr&gt;&lt;w:rPr&gt;&lt;w:rFonts w:ascii=&quot;Cambria Math&quot; w:h-ansi=&quot;Cambria Math&quot;/&gt;&lt;wx:font wx:val=&quot;Cambria Math&quot;/&gt;&lt;w:b/&gt;&lt;w:i/&gt;&lt;w:sz w:val=&quot;24&quot;/&gt;&lt;w:sz-cs w:val=&quot;24&quot;/&gt;&lt;/w:rPr&gt;&lt;m:t&gt;d&lt;/m:t&gt;&lt;/m:r&gt;&lt;m:d&gt;&lt;m:dPr&gt;&lt;m:ctrlPr&gt;&lt;w:rPr&gt;&lt;w:rFonts w:ascii=&quot;Cambria Math&quot; w:h-ansi=&quot;Cambria Math&quot;/&gt;&lt;wx:font wx:val=&quot;Cambria Math&quot;/&gt;&lt;w:b/&gt;&lt;w:i/&gt;&lt;w:sz w:val=&quot;24&quot;/&gt;&lt;w:sz-cs w:val=&quot;24&quot;/&gt;&lt;/w:rPr&gt;&lt;/m:ctrlPr&gt;&lt;/m:dPr&gt;&lt;m:e&gt;&lt;m:r&gt;&lt;m:rPr&gt;&lt;m:sty m:val=&quot;bi&quot;/&gt;&lt;/m:rPr&gt;&lt;w:rPr&gt;&lt;w:rFonts w:ascii=&quot;Cambria Math&quot; w:h-ansi=&quot;Cambria Math&quot;/&gt;&lt;wx:font wx:val=&quot;Cambria Math&quot;/&gt;&lt;w:b/&gt;&lt;w:i/&gt;&lt;w:sz w:val=&quot;24&quot;/&gt;&lt;w:sz-cs w:val=&quot;24&quot;/&gt;&lt;/w:rPr&gt;&lt;m:t&gt;m-&lt;/m:t&gt;&lt;/m:r&gt;&lt;m:sSub&gt;&lt;m:sSubPr&gt;&lt;m:ctrlPr&gt;&lt;w:rPr&gt;&lt;w:rFonts w:ascii=&quot;Cambria Math&quot; w:h-ansi=&quot;Cambria Math&quot;/&gt;&lt;wx:font wx:val=&quot;Cambria Math&quot;/&gt;&lt;w:b/&gt;&lt;w:i/&gt;&lt;w:sz w:val=&quot;24&quot;/&gt;&lt;w:sz-cs w:val=&quot;24&quot;/&gt;&lt;/w:rPr&gt;&lt;/m:ctrlPr&gt;&lt;/m:sSubPr&gt;&lt;m:e&gt;&lt;m:r&gt;&lt;m:rPr&gt;&lt;m:sty m:val=&quot;bi&quot;/&gt;&lt;/m:rPr&gt;&lt;w:rPr&gt;&lt;w:rFonts w:ascii=&quot;Cambria Math&quot; w:h-ansi=&quot;Cambria Math&quot;/&gt;&lt;wx:font wx:val=&quot;Cambria Math&quot;/&gt;&lt;w:b/&gt;&lt;w:i/&gt;&lt;w:sz w:val=&quot;24&quot;/&gt;&lt;w:sz-cs w:val=&quot;24&quot;/&gt;&lt;/w:rPr&gt;&lt;m:t&gt;m&lt;/m:t&gt;&lt;/m:r&gt;&lt;/m:e&gt;&lt;m:sub&gt;&lt;m:r&gt;&lt;m:rPr&gt;&lt;m:sty m:val=&quot;bi&quot;/&gt;&lt;/m:rPr&gt;&lt;w:rPr&gt;&lt;w:rFonts w:ascii=&quot;Cambria Math&quot; w:h-ansi=&quot;Cambria Math&quot;/&gt;&lt;wx:font wx:val=&quot;Cambria Math&quot;/&gt;&lt;w:b/&gt;&lt;w:i/&gt;&lt;w:sz w:val=&quot;24&quot;/&gt;&lt;w:sz-cs w:val=&quot;24&quot;/&gt;&lt;/w:rPr&gt;&lt;m:t&gt;ref&lt;/m:t&gt;&lt;/m:r&gt;&lt;/m:sub&gt;&lt;/m:sSub&gt;&lt;/m:e&gt;&lt;/m:d&gt;&lt;/m:num&gt;&lt;m:den&gt;&lt;m:r&gt;&lt;m:rPr&gt;&lt;m:sty m:val=&quot;bi&quot;/&gt;&lt;/m:rPr&gt;&lt;w:rPr&gt;&lt;w:rFonts w:ascii=&quot;Cambria Math&quot; w:h-ansi=&quot;Cambria Math&quot;/&gt;&lt;wx:font wx:val=&quot;Cambria Math&quot;/&gt;&lt;w:b/&gt;&lt;w:i/&gt;&lt;w:sz w:val=&quot;24&quot;/&gt;&lt;w:sz-cs w:val=&quot;24&quot;/&gt;&lt;/w:rPr&gt;&lt;m:t&gt;dx&lt;/m:t&gt;&lt;/m:r&gt;&lt;/m:den&gt;&lt;/m:f&gt;&lt;/m:e&gt;&lt;/m:d&gt;&lt;/m:e&gt;&lt;m:sup&gt;&lt;m:r&gt;&lt;m:rPr&gt;&lt;m:sty m:val=&quot;bi&quot;/&gt;&lt;/m:rPr&gt;&lt;w:rPr&gt;&lt;w:rFonts w:ascii=&quot;Cambria Math&quot; w:h-ansi=&quot;Cambria Math&quot;/&gt;&lt;wx:font wx:val=&quot;Cambria Math&quot;/&gt;&lt;w:b/&gt;&lt;w:i/&gt;&lt;w:sz w:val=&quot;24&quot;/&gt;&lt;w:sz-cs w:val=&quot;24&quot;/&gt;&lt;/w:rPr&gt;&lt;m:t&gt;p&lt;/m:t&gt;&lt;/m:r&gt;&lt;/m:sup&gt;&lt;/m:sSup&gt;&lt;m:r&gt;&lt;m:rPr&gt;&lt;m:sty m:val=&quot;bi&quot;/&gt;&lt;/m:rPr&gt;&lt;w:rPr&gt;&lt;w:rFonts w:ascii=&quot;Cambria Math&quot; w:h-ansi=&quot;Cambria Math&quot;/&gt;&lt;wx:font wx:val=&quot;Cambria Math&quot;/&gt;&lt;w:b/&gt;&lt;w:i/&gt;&lt;w:sz w:val=&quot;24&quot;/&gt;&lt;w:sz-cs w:val=&quot;24&quot;/&gt;&lt;/w:rPr&gt;&lt;m:t&gt;dx+&lt;/m:t&gt;&lt;/m:r&gt;&lt;m:nary&gt;&lt;m:naryPr&gt;&lt;m:limLoc m:val=&quot;undOvr&quot;/&gt;&lt;m:subHide m:val=&quot;on&quot;/&gt;&lt;m:supHide m:val=&quot;on&quot;/&gt;&lt;m:ctrlPr&gt;&lt;w:rPr&gt;&lt;w:rFonts w:ascii=&quot;Cambria Math&quot; w:h-ansi=&quot;Cambria Math&quot;/&gt;&lt;wx:font wx:val=&quot;Cambria Math&quot;/&gt;&lt;w:b/&gt;&lt;w:i/&gt;&lt;w:sz w:val=&quot;24&quot;/&gt;&lt;w:sz-cs w:val=&quot;24&quot;/&gt;&lt;/w:rPr&gt;&lt;/m:ctrlPr&gt;&lt;/m:naryPr&gt;&lt;m:sub/&gt;&lt;m:sup/&gt;&lt;m:e&gt;&lt;m:sSub&gt;&lt;m:sSubPr&gt;&lt;m:ctrlPr&gt;&lt;w:rPr&gt;&lt;w:rFonts w:ascii=&quot;Cambria Math&quot; w:h-ansi=&quot;Cambria Math&quot;/&gt;&lt;wx:font wx:val=&quot;Cambria Math&quot;/&gt;&lt;w:b/&gt;&lt;w:i/&gt;&lt;w:sz w:val=&quot;24&quot;/&gt;&lt;w:sz-cs w:val=&quot;24&quot;/&gt;&lt;/w:rPr&gt;&lt;/m:ctrlPr&gt;&lt;/m:sSubPr&gt;&lt;m:e&gt;&lt;m:r&gt;&lt;m:rPr&gt;&lt;m:sty m:val=&quot;bi&quot;/&gt;&lt;/m:rPr&gt;&lt;w:rPr&gt;&lt;w:rFonts w:ascii=&quot;Cambria Math&quot; w:h-ansi=&quot;Cambria Math&quot;/&gt;&lt;wx:font wx:val=&quot;Cambria Math&quot;/&gt;&lt;w:b/&gt;&lt;w:i/&gt;&lt;w:sz w:val=&quot;24&quot;/&gt;&lt;w:sz-cs w:val=&quot;24&quot;/&gt;&lt;/w:rPr&gt;&lt;m:t&gt;W&lt;/m:t&gt;&lt;/m:r&gt;&lt;/m:e&gt;&lt;m:sub&gt;&lt;m:r&gt;&lt;m:rPr&gt;&lt;m:sty m:val=&quot;bi&quot;/&gt;&lt;/m:rPr&gt;&lt;w:rPr&gt;&lt;w:rFonts w:ascii=&quot;Cambria Math&quot; w:h-ansi=&quot;Cambria Math&quot;/&gt;&lt;wx:font wx:val=&quot;Cambria Math&quot;/&gt;&lt;w:b/&gt;&lt;w:i/&gt;&lt;w:sz w:val=&quot;24&quot;/&gt;&lt;w:sz-cs w:val=&quot;24&quot;/&gt;&lt;/w:rPr&gt;&lt;m:t&gt;z&lt;/m:t&gt;&lt;/m:r&gt;&lt;/m:sub&gt;&lt;/m:sSub&gt;&lt;m:sSup&gt;&lt;m:sSupPr&gt;&lt;m:ctrlPr&gt;&lt;w:rPr&gt;&lt;w:rFonts w:ascii=&quot;Cambria Math&quot; w:h-ansi=&quot;Cambria Math&quot;/&gt;&lt;wx:font wx:val=&quot;Cambria Math&quot;/&gt;&lt;w:b/&gt;&lt;w:i/&gt;&lt;w:sz w:val=&quot;24&quot;/&gt;&lt;w:sz-cs w:val=&quot;24&quot;/&gt;&lt;/w:rPr&gt;&lt;/m:ctrlPr&gt;&lt;/m:sSupPr&gt;&lt;m:e&gt;&lt;m:d&gt;&lt;m:dPr&gt;&lt;m:begChr m:val=&quot;|&quot;/&gt;&lt;m:endChr m:val=&quot;|&quot;/&gt;&lt;m:ctrlPr&gt;&lt;w:rPr&gt;&lt;w:rFonts w:ascii=&quot;Cambria Math&quot; w:h-ansi=&quot;Cambria Math&quot;/&gt;&lt;wx:font wx:val=&quot;Cambria Math&quot;/&gt;&lt;w:b/&gt;&lt;w:i/&gt;&lt;w:sz w:val=&quot;24&quot;/&gt;&lt;w:sz-cs w:val=&quot;24&quot;/&gt;&lt;/w:rPr&gt;&lt;/m:ctrlPr&gt;&lt;/m:dPr&gt;&lt;m:e&gt;&lt;m:f&gt;&lt;m:fPr&gt;&lt;m:ctrlPr&gt;&lt;w:rPr&gt;&lt;w:rFonts w:ascii=&quot;Cambria Math&quot; w:h-ansi=&quot;Cambria Math&quot;/&gt;&lt;wx:font wx:val=&quot;Cambria Math&quot;/&gt;&lt;w:b/&gt;&lt;w:i/&gt;&lt;w:sz w:val=&quot;24&quot;/&gt;&lt;w:sz-cs w:val=&quot;24&quot;/&gt;&lt;/w:rPr&gt;&lt;/m:ctrlPr&gt;&lt;/m:fPr&gt;&lt;m:num&gt;&lt;m:r&gt;&lt;m:rPr&gt;&lt;m:sty m:val=&quot;bi&quot;/&gt;&lt;/m:rPr&gt;&lt;w:rPr&gt;&lt;w:rFonts w:ascii=&quot;Cambria Math&quot; w:h-ansi=&quot;Cambria Math&quot;/&gt;&lt;wx:font wx:val=&quot;Cambria Math&quot;/&gt;&lt;w:b/&gt;&lt;w:i/&gt;&lt;w:sz w:val=&quot;24&quot;/&gt;&lt;w:sz-cs w:val=&quot;24&quot;/&gt;&lt;/w:rPr&gt;&lt;m:t&gt;d&lt;/m:t&gt;&lt;/m:r&gt;&lt;m:d&gt;&lt;m:dPr&gt;&lt;m:ctrlPr&gt;&lt;w:rPr&gt;&lt;w:rFonts w:ascii=&quot;Cambria Math&quot; w:h-ansi=&quot;Cambria Math&quot;/&gt;&lt;wx:font wx:val=&quot;Cambria Math&quot;/&gt;&lt;w:b/&gt;&lt;w:i/&gt;&lt;w:sz w:val=&quot;24&quot;/&gt;&lt;w:sz-cs w:val=&quot;24&quot;/&gt;&lt;/w:rPr&gt;&lt;/m:ctrlPr&gt;&lt;/m:dPr&gt;&lt;m:e&gt;&lt;m:r&gt;&lt;m:rPr&gt;&lt;m:sty m:val=&quot;bi&quot;/&gt;&lt;/m:rPr&gt;&lt;w:rPr&gt;&lt;w:rFonts w:ascii=&quot;Cambria Math&quot; w:h-ansi=&quot;Cambria Math&quot;/&gt;&lt;wx:font wx:val=&quot;Cambria Math&quot;/&gt;&lt;w:b/&gt;&lt;w:i/&gt;&lt;w:sz w:val=&quot;24&quot;/&gt;&lt;w:sz-cs w:val=&quot;24&quot;/&gt;&lt;/w:rPr&gt;&lt;m:t&gt;m-&lt;/m:t&gt;&lt;/m:r&gt;&lt;m:sSub&gt;&lt;m:sSubPr&gt;&lt;m:ctrlPr&gt;&lt;w:rPr&gt;&lt;w:rFonts w:ascii=&quot;Cambria Math&quot; w:h-ansi=&quot;Cambria Math&quot;/&gt;&lt;wx:font wx:val=&quot;Cambria Math&quot;/&gt;&lt;w:b/&gt;&lt;w:i/&gt;&lt;w:sz w:val=&quot;24&quot;/&gt;&lt;w:sz-cs w:val=&quot;24&quot;/&gt;&lt;/w:rPr&gt;&lt;/m:ctrlPr&gt;&lt;/m:sSubPr&gt;&lt;m:e&gt;&lt;m:r&gt;&lt;m:rPr&gt;&lt;m:sty m:val=&quot;bi&quot;/&gt;&lt;/m:rPr&gt;&lt;w:rPr&gt;&lt;w:rFonts w:ascii=&quot;Cambria Math&quot; w:h-ansi=&quot;Cambria Math&quot;/&gt;&lt;wx:font wx:val=&quot;Cambria Math&quot;/&gt;&lt;w:b/&gt;&lt;w:i/&gt;&lt;w:sz w:val=&quot;24&quot;/&gt;&lt;w:sz-cs w:val=&quot;24&quot;/&gt;&lt;/w:rPr&gt;&lt;m:t&gt;m&lt;/m:t&gt;&lt;/m:r&gt;&lt;/m:e&gt;&lt;m:sub&gt;&lt;m:r&gt;&lt;m:rPr&gt;&lt;m:sty m:val=&quot;bi&quot;/&gt;&lt;/m:rPr&gt;&lt;w:rPr&gt;&lt;w:rFonts w:ascii=&quot;Cambria Math&quot; w:h-ansi=&quot;Cambria Math&quot;/&gt;&lt;wx:font wx:val=&quot;Cambria Math&quot;/&gt;&lt;w:b/&gt;&lt;w:i/&gt;&lt;w:sz w:val=&quot;24&quot;/&gt;&lt;w:sz-cs w:val=&quot;24&quot;/&gt;&lt;/w:rPr&gt;&lt;m:t&gt;ref&lt;/m:t&gt;&lt;/m:r&gt;&lt;/m:sub&gt;&lt;/m:sSub&gt;&lt;/m:e&gt;&lt;/m:d&gt;&lt;/m:num&gt;&lt;m:den&gt;&lt;m:r&gt;&lt;m:rPr&gt;&lt;m:sty m:val=&quot;bi&quot;/&gt;&lt;/m:rPr&gt;&lt;w:rPr&gt;&lt;w:rFonts w:ascii=&quot;Cambria Math&quot; w:h-ansi=&quot;Cambria Math&quot;/&gt;&lt;wx:font wx:val=&quot;Cambria Math&quot;/&gt;&lt;w:b/&gt;&lt;w:i/&gt;&lt;w:sz w:val=&quot;24&quot;/&gt;&lt;w:sz-cs w:val=&quot;24&quot;/&gt;&lt;/w:rPr&gt;&lt;m:t&gt;dz&lt;/m:t&gt;&lt;/m:r&gt;&lt;/m:den&gt;&lt;/m:f&gt;&lt;/m:e&gt;&lt;/m:d&gt;&lt;/m:e&gt;&lt;m:sup&gt;&lt;m:r&gt;&lt;m:rPr&gt;&lt;m:sty m:val=&quot;bi&quot;/&gt;&lt;/m:rPr&gt;&lt;w:rPr&gt;&lt;w:rFonts w:ascii=&quot;Cambria Math&quot; w:h-ansi=&quot;Cambria Math&quot;/&gt;&lt;wx:font wx:val=&quot;Cambria Math&quot;/&gt;&lt;w:b/&gt;&lt;w:i/&gt;&lt;w:sz w:val=&quot;24&quot;/&gt;&lt;w:sz-cs w:val=&quot;24&quot;/&gt;&lt;/w:rPr&gt;&lt;m:t&gt;p&lt;/m:t&gt;&lt;/m:r&gt;&lt;/m:sup&gt;&lt;/m:sSup&gt;&lt;m:r&gt;&lt;m:rPr&gt;&lt;m:sty m:val=&quot;bi&quot;/&gt;&lt;/m:rPr&gt;&lt;w:rPr&gt;&lt;w:rFonts w:ascii=&quot;Cambria Math&quot; w:h-ansi=&quot;Cambria Math&quot;/&gt;&lt;wx:font wx:val=&quot;Cambria Math&quot;/&gt;&lt;w:b/&gt;&lt;w:i/&gt;&lt;w:sz w:val=&quot;24&quot;/&gt;&lt;w:sz-cs w:val=&quot;24&quot;/&gt;&lt;/w:rPr&gt;&lt;m:t&gt;dz&lt;/m:t&gt;&lt;/m:r&gt;&lt;/m:e&gt;&lt;/m:nary&gt;&lt;/m:e&gt;&lt;/m:nary&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6" o:title="" chromakey="white"/>
          </v:shape>
        </w:pict>
      </w:r>
      <w:r w:rsidR="007E3981" w:rsidRPr="00EB70DA">
        <w:rPr>
          <w:rFonts w:ascii="Times New Roman" w:hAnsi="Times New Roman"/>
          <w:sz w:val="24"/>
          <w:szCs w:val="24"/>
        </w:rPr>
        <w:instrText xml:space="preserve"> </w:instrText>
      </w:r>
      <w:r w:rsidRPr="00EB70DA">
        <w:rPr>
          <w:rFonts w:ascii="Times New Roman" w:hAnsi="Times New Roman"/>
          <w:sz w:val="24"/>
          <w:szCs w:val="24"/>
        </w:rPr>
        <w:fldChar w:fldCharType="separate"/>
      </w:r>
      <w:r w:rsidRPr="00654F21">
        <w:rPr>
          <w:rFonts w:ascii="Times New Roman" w:hAnsi="Times New Roman"/>
          <w:sz w:val="24"/>
          <w:szCs w:val="24"/>
        </w:rPr>
        <w:fldChar w:fldCharType="begin"/>
      </w:r>
      <w:r w:rsidR="007E3981" w:rsidRPr="00654F21">
        <w:rPr>
          <w:rFonts w:ascii="Times New Roman" w:hAnsi="Times New Roman"/>
          <w:sz w:val="24"/>
          <w:szCs w:val="24"/>
        </w:rPr>
        <w:instrText xml:space="preserve"> QUOTE </w:instrText>
      </w:r>
      <w:r w:rsidR="00224D04">
        <w:pict>
          <v:shape id="_x0000_i1082" type="#_x0000_t75" style="width:452.25pt;height:35.25pt" equationxml="&lt;?xml version=&quot;1.0&quot; encoding=&quot;UTF-8&quot; standalone=&quot;yes&quot;?&gt;&#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2F53&quot;/&gt;&lt;wsp:rsid wsp:val=&quot;00003690&quot;/&gt;&lt;wsp:rsid wsp:val=&quot;00005C47&quot;/&gt;&lt;wsp:rsid wsp:val=&quot;0001094E&quot;/&gt;&lt;wsp:rsid wsp:val=&quot;00010FFB&quot;/&gt;&lt;wsp:rsid wsp:val=&quot;00013771&quot;/&gt;&lt;wsp:rsid wsp:val=&quot;0002353C&quot;/&gt;&lt;wsp:rsid wsp:val=&quot;00027607&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2BAD&quot;/&gt;&lt;wsp:rsid wsp:val=&quot;0008368B&quot;/&gt;&lt;wsp:rsid wsp:val=&quot;00083821&quot;/&gt;&lt;wsp:rsid wsp:val=&quot;000856E9&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B477D&quot;/&gt;&lt;wsp:rsid wsp:val=&quot;000C02C2&quot;/&gt;&lt;wsp:rsid wsp:val=&quot;000C5244&quot;/&gt;&lt;wsp:rsid wsp:val=&quot;000C560B&quot;/&gt;&lt;wsp:rsid wsp:val=&quot;000D00FA&quot;/&gt;&lt;wsp:rsid wsp:val=&quot;000D1969&quot;/&gt;&lt;wsp:rsid wsp:val=&quot;000E3F50&quot;/&gt;&lt;wsp:rsid wsp:val=&quot;000E73BA&quot;/&gt;&lt;wsp:rsid wsp:val=&quot;000E7588&quot;/&gt;&lt;wsp:rsid wsp:val=&quot;000F1552&quot;/&gt;&lt;wsp:rsid wsp:val=&quot;000F3ACE&quot;/&gt;&lt;wsp:rsid wsp:val=&quot;000F518D&quot;/&gt;&lt;wsp:rsid wsp:val=&quot;0010427C&quot;/&gt;&lt;wsp:rsid wsp:val=&quot;00104326&quot;/&gt;&lt;wsp:rsid wsp:val=&quot;001101CD&quot;/&gt;&lt;wsp:rsid wsp:val=&quot;00111394&quot;/&gt;&lt;wsp:rsid wsp:val=&quot;00111DB9&quot;/&gt;&lt;wsp:rsid wsp:val=&quot;00114A92&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766FA&quot;/&gt;&lt;wsp:rsid wsp:val=&quot;00180D57&quot;/&gt;&lt;wsp:rsid wsp:val=&quot;001816A1&quot;/&gt;&lt;wsp:rsid wsp:val=&quot;00183C3E&quot;/&gt;&lt;wsp:rsid wsp:val=&quot;00184EAA&quot;/&gt;&lt;wsp:rsid wsp:val=&quot;00185BEF&quot;/&gt;&lt;wsp:rsid wsp:val=&quot;00190959&quot;/&gt;&lt;wsp:rsid wsp:val=&quot;00191246&quot;/&gt;&lt;wsp:rsid wsp:val=&quot;001926D6&quot;/&gt;&lt;wsp:rsid wsp:val=&quot;00192D39&quot;/&gt;&lt;wsp:rsid wsp:val=&quot;0019341A&quot;/&gt;&lt;wsp:rsid wsp:val=&quot;001A075B&quot;/&gt;&lt;wsp:rsid wsp:val=&quot;001A21F3&quot;/&gt;&lt;wsp:rsid wsp:val=&quot;001A2718&quot;/&gt;&lt;wsp:rsid wsp:val=&quot;001A3497&quot;/&gt;&lt;wsp:rsid wsp:val=&quot;001A5338&quot;/&gt;&lt;wsp:rsid wsp:val=&quot;001B248E&quot;/&gt;&lt;wsp:rsid wsp:val=&quot;001B3B78&quot;/&gt;&lt;wsp:rsid wsp:val=&quot;001B7EF1&quot;/&gt;&lt;wsp:rsid wsp:val=&quot;001C0319&quot;/&gt;&lt;wsp:rsid wsp:val=&quot;001C26ED&quot;/&gt;&lt;wsp:rsid wsp:val=&quot;001C4CE8&quot;/&gt;&lt;wsp:rsid wsp:val=&quot;001C54D1&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2344&quot;/&gt;&lt;wsp:rsid wsp:val=&quot;001F3487&quot;/&gt;&lt;wsp:rsid wsp:val=&quot;00201573&quot;/&gt;&lt;wsp:rsid wsp:val=&quot;00214D52&quot;/&gt;&lt;wsp:rsid wsp:val=&quot;00220FE4&quot;/&gt;&lt;wsp:rsid wsp:val=&quot;00221D12&quot;/&gt;&lt;wsp:rsid wsp:val=&quot;00221F33&quot;/&gt;&lt;wsp:rsid wsp:val=&quot;00222378&quot;/&gt;&lt;wsp:rsid wsp:val=&quot;00222BD2&quot;/&gt;&lt;wsp:rsid wsp:val=&quot;00223B21&quot;/&gt;&lt;wsp:rsid wsp:val=&quot;00227D65&quot;/&gt;&lt;wsp:rsid wsp:val=&quot;00234213&quot;/&gt;&lt;wsp:rsid wsp:val=&quot;00235DB2&quot;/&gt;&lt;wsp:rsid wsp:val=&quot;00237682&quot;/&gt;&lt;wsp:rsid wsp:val=&quot;00243047&quot;/&gt;&lt;wsp:rsid wsp:val=&quot;00244551&quot;/&gt;&lt;wsp:rsid wsp:val=&quot;00245855&quot;/&gt;&lt;wsp:rsid wsp:val=&quot;0024666C&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4188&quot;/&gt;&lt;wsp:rsid wsp:val=&quot;002760B8&quot;/&gt;&lt;wsp:rsid wsp:val=&quot;00280B1B&quot;/&gt;&lt;wsp:rsid wsp:val=&quot;0028184D&quot;/&gt;&lt;wsp:rsid wsp:val=&quot;00286456&quot;/&gt;&lt;wsp:rsid wsp:val=&quot;00287166&quot;/&gt;&lt;wsp:rsid wsp:val=&quot;00292C41&quot;/&gt;&lt;wsp:rsid wsp:val=&quot;00294102&quot;/&gt;&lt;wsp:rsid wsp:val=&quot;00294ED4&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A39&quot;/&gt;&lt;wsp:rsid wsp:val=&quot;002D2FC9&quot;/&gt;&lt;wsp:rsid wsp:val=&quot;002D4437&quot;/&gt;&lt;wsp:rsid wsp:val=&quot;002D4BF8&quot;/&gt;&lt;wsp:rsid wsp:val=&quot;002D52A9&quot;/&gt;&lt;wsp:rsid wsp:val=&quot;002D5597&quot;/&gt;&lt;wsp:rsid wsp:val=&quot;002E1F6F&quot;/&gt;&lt;wsp:rsid wsp:val=&quot;002E2751&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07A&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3972&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849BE&quot;/&gt;&lt;wsp:rsid wsp:val=&quot;00390917&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D1F89&quot;/&gt;&lt;wsp:rsid wsp:val=&quot;003D21BB&quot;/&gt;&lt;wsp:rsid wsp:val=&quot;003E116D&quot;/&gt;&lt;wsp:rsid wsp:val=&quot;003E1C62&quot;/&gt;&lt;wsp:rsid wsp:val=&quot;003E38C0&quot;/&gt;&lt;wsp:rsid wsp:val=&quot;003E66AF&quot;/&gt;&lt;wsp:rsid wsp:val=&quot;003F35C6&quot;/&gt;&lt;wsp:rsid wsp:val=&quot;003F4E62&quot;/&gt;&lt;wsp:rsid wsp:val=&quot;004014A9&quot;/&gt;&lt;wsp:rsid wsp:val=&quot;0040401C&quot;/&gt;&lt;wsp:rsid wsp:val=&quot;004040AA&quot;/&gt;&lt;wsp:rsid wsp:val=&quot;0040604E&quot;/&gt;&lt;wsp:rsid wsp:val=&quot;0040617F&quot;/&gt;&lt;wsp:rsid wsp:val=&quot;00407854&quot;/&gt;&lt;wsp:rsid wsp:val=&quot;004131F1&quot;/&gt;&lt;wsp:rsid wsp:val=&quot;00413819&quot;/&gt;&lt;wsp:rsid wsp:val=&quot;00413CAC&quot;/&gt;&lt;wsp:rsid wsp:val=&quot;00414E26&quot;/&gt;&lt;wsp:rsid wsp:val=&quot;004154C1&quot;/&gt;&lt;wsp:rsid wsp:val=&quot;00415A7B&quot;/&gt;&lt;wsp:rsid wsp:val=&quot;00421142&quot;/&gt;&lt;wsp:rsid wsp:val=&quot;00421567&quot;/&gt;&lt;wsp:rsid wsp:val=&quot;0042321C&quot;/&gt;&lt;wsp:rsid wsp:val=&quot;004274B0&quot;/&gt;&lt;wsp:rsid wsp:val=&quot;004350D5&quot;/&gt;&lt;wsp:rsid wsp:val=&quot;004359DE&quot;/&gt;&lt;wsp:rsid wsp:val=&quot;004372DA&quot;/&gt;&lt;wsp:rsid wsp:val=&quot;00441F20&quot;/&gt;&lt;wsp:rsid wsp:val=&quot;00442C2C&quot;/&gt;&lt;wsp:rsid wsp:val=&quot;004435D5&quot;/&gt;&lt;wsp:rsid wsp:val=&quot;00444D18&quot;/&gt;&lt;wsp:rsid wsp:val=&quot;00447956&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C58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04815&quot;/&gt;&lt;wsp:rsid wsp:val=&quot;00506A1C&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530&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2940&quot;/&gt;&lt;wsp:rsid wsp:val=&quot;005636F5&quot;/&gt;&lt;wsp:rsid wsp:val=&quot;00567523&quot;/&gt;&lt;wsp:rsid wsp:val=&quot;00571209&quot;/&gt;&lt;wsp:rsid wsp:val=&quot;00573FCC&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2FBB&quot;/&gt;&lt;wsp:rsid wsp:val=&quot;005A43A2&quot;/&gt;&lt;wsp:rsid wsp:val=&quot;005A59A4&quot;/&gt;&lt;wsp:rsid wsp:val=&quot;005A73A3&quot;/&gt;&lt;wsp:rsid wsp:val=&quot;005A77B0&quot;/&gt;&lt;wsp:rsid wsp:val=&quot;005B1E9B&quot;/&gt;&lt;wsp:rsid wsp:val=&quot;005B4841&quot;/&gt;&lt;wsp:rsid wsp:val=&quot;005B6EF1&quot;/&gt;&lt;wsp:rsid wsp:val=&quot;005D4810&quot;/&gt;&lt;wsp:rsid wsp:val=&quot;005E2D7A&quot;/&gt;&lt;wsp:rsid wsp:val=&quot;005E3A04&quot;/&gt;&lt;wsp:rsid wsp:val=&quot;005E7067&quot;/&gt;&lt;wsp:rsid wsp:val=&quot;005E7E24&quot;/&gt;&lt;wsp:rsid wsp:val=&quot;005E7FC1&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223&quot;/&gt;&lt;wsp:rsid wsp:val=&quot;00623B5A&quot;/&gt;&lt;wsp:rsid wsp:val=&quot;006264C6&quot;/&gt;&lt;wsp:rsid wsp:val=&quot;00641DB2&quot;/&gt;&lt;wsp:rsid wsp:val=&quot;0064469A&quot;/&gt;&lt;wsp:rsid wsp:val=&quot;00645EA6&quot;/&gt;&lt;wsp:rsid wsp:val=&quot;0064735A&quot;/&gt;&lt;wsp:rsid wsp:val=&quot;006474D4&quot;/&gt;&lt;wsp:rsid wsp:val=&quot;00650B09&quot;/&gt;&lt;wsp:rsid wsp:val=&quot;006526D8&quot;/&gt;&lt;wsp:rsid wsp:val=&quot;00654F21&quot;/&gt;&lt;wsp:rsid wsp:val=&quot;006574C1&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07EC&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187F&quot;/&gt;&lt;wsp:rsid wsp:val=&quot;007138D0&quot;/&gt;&lt;wsp:rsid wsp:val=&quot;00717836&quot;/&gt;&lt;wsp:rsid wsp:val=&quot;007228AE&quot;/&gt;&lt;wsp:rsid wsp:val=&quot;007249A2&quot;/&gt;&lt;wsp:rsid wsp:val=&quot;00726FD4&quot;/&gt;&lt;wsp:rsid wsp:val=&quot;00731313&quot;/&gt;&lt;wsp:rsid wsp:val=&quot;00734E17&quot;/&gt;&lt;wsp:rsid wsp:val=&quot;0073513A&quot;/&gt;&lt;wsp:rsid wsp:val=&quot;0074019F&quot;/&gt;&lt;wsp:rsid wsp:val=&quot;00745AA1&quot;/&gt;&lt;wsp:rsid wsp:val=&quot;007501A9&quot;/&gt;&lt;wsp:rsid wsp:val=&quot;007503B0&quot;/&gt;&lt;wsp:rsid wsp:val=&quot;00752CFA&quot;/&gt;&lt;wsp:rsid wsp:val=&quot;00753150&quot;/&gt;&lt;wsp:rsid wsp:val=&quot;00756327&quot;/&gt;&lt;wsp:rsid wsp:val=&quot;00760C78&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0BF5&quot;/&gt;&lt;wsp:rsid wsp:val=&quot;007B4B39&quot;/&gt;&lt;wsp:rsid wsp:val=&quot;007B4F8D&quot;/&gt;&lt;wsp:rsid wsp:val=&quot;007C02BB&quot;/&gt;&lt;wsp:rsid wsp:val=&quot;007C0D08&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97E&quot;/&gt;&lt;wsp:rsid wsp:val=&quot;007F5B0E&quot;/&gt;&lt;wsp:rsid wsp:val=&quot;0080005E&quot;/&gt;&lt;wsp:rsid wsp:val=&quot;0080068F&quot;/&gt;&lt;wsp:rsid wsp:val=&quot;008031D6&quot;/&gt;&lt;wsp:rsid wsp:val=&quot;00804A30&quot;/&gt;&lt;wsp:rsid wsp:val=&quot;00805579&quot;/&gt;&lt;wsp:rsid wsp:val=&quot;008063C9&quot;/&gt;&lt;wsp:rsid wsp:val=&quot;008079AA&quot;/&gt;&lt;wsp:rsid wsp:val=&quot;00815DA8&quot;/&gt;&lt;wsp:rsid wsp:val=&quot;00817A14&quot;/&gt;&lt;wsp:rsid wsp:val=&quot;00817BAE&quot;/&gt;&lt;wsp:rsid wsp:val=&quot;00820AEF&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46C57&quot;/&gt;&lt;wsp:rsid wsp:val=&quot;00854824&quot;/&gt;&lt;wsp:rsid wsp:val=&quot;008575C4&quot;/&gt;&lt;wsp:rsid wsp:val=&quot;008677FF&quot;/&gt;&lt;wsp:rsid wsp:val=&quot;00870A4C&quot;/&gt;&lt;wsp:rsid wsp:val=&quot;00872635&quot;/&gt;&lt;wsp:rsid wsp:val=&quot;00872D50&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C1F30&quot;/&gt;&lt;wsp:rsid wsp:val=&quot;008C5CD4&quot;/&gt;&lt;wsp:rsid wsp:val=&quot;008D6697&quot;/&gt;&lt;wsp:rsid wsp:val=&quot;008D6C16&quot;/&gt;&lt;wsp:rsid wsp:val=&quot;008D6EE3&quot;/&gt;&lt;wsp:rsid wsp:val=&quot;008E13F0&quot;/&gt;&lt;wsp:rsid wsp:val=&quot;008E2711&quot;/&gt;&lt;wsp:rsid wsp:val=&quot;008E4C77&quot;/&gt;&lt;wsp:rsid wsp:val=&quot;008E6318&quot;/&gt;&lt;wsp:rsid wsp:val=&quot;008E768D&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73CC&quot;/&gt;&lt;wsp:rsid wsp:val=&quot;00930FA2&quot;/&gt;&lt;wsp:rsid wsp:val=&quot;009319F7&quot;/&gt;&lt;wsp:rsid wsp:val=&quot;00931B7A&quot;/&gt;&lt;wsp:rsid wsp:val=&quot;009364A7&quot;/&gt;&lt;wsp:rsid wsp:val=&quot;00937BD8&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6690B&quot;/&gt;&lt;wsp:rsid wsp:val=&quot;00967A02&quot;/&gt;&lt;wsp:rsid wsp:val=&quot;00970656&quot;/&gt;&lt;wsp:rsid wsp:val=&quot;0097147A&quot;/&gt;&lt;wsp:rsid wsp:val=&quot;00973646&quot;/&gt;&lt;wsp:rsid wsp:val=&quot;0098147B&quot;/&gt;&lt;wsp:rsid wsp:val=&quot;00986BAA&quot;/&gt;&lt;wsp:rsid wsp:val=&quot;00987818&quot;/&gt;&lt;wsp:rsid wsp:val=&quot;009A1A34&quot;/&gt;&lt;wsp:rsid wsp:val=&quot;009A40EF&quot;/&gt;&lt;wsp:rsid wsp:val=&quot;009A7D42&quot;/&gt;&lt;wsp:rsid wsp:val=&quot;009B405E&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6562&quot;/&gt;&lt;wsp:rsid wsp:val=&quot;009D7352&quot;/&gt;&lt;wsp:rsid wsp:val=&quot;009E2817&quot;/&gt;&lt;wsp:rsid wsp:val=&quot;009E2BDB&quot;/&gt;&lt;wsp:rsid wsp:val=&quot;009E69D0&quot;/&gt;&lt;wsp:rsid wsp:val=&quot;009F141B&quot;/&gt;&lt;wsp:rsid wsp:val=&quot;009F2438&quot;/&gt;&lt;wsp:rsid wsp:val=&quot;009F5D88&quot;/&gt;&lt;wsp:rsid wsp:val=&quot;00A00CD6&quot;/&gt;&lt;wsp:rsid wsp:val=&quot;00A030A5&quot;/&gt;&lt;wsp:rsid wsp:val=&quot;00A04AA6&quot;/&gt;&lt;wsp:rsid wsp:val=&quot;00A116D6&quot;/&gt;&lt;wsp:rsid wsp:val=&quot;00A1347B&quot;/&gt;&lt;wsp:rsid wsp:val=&quot;00A1496A&quot;/&gt;&lt;wsp:rsid wsp:val=&quot;00A16430&quot;/&gt;&lt;wsp:rsid wsp:val=&quot;00A17B60&quot;/&gt;&lt;wsp:rsid wsp:val=&quot;00A2124C&quot;/&gt;&lt;wsp:rsid wsp:val=&quot;00A23582&quot;/&gt;&lt;wsp:rsid wsp:val=&quot;00A276F3&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5633&quot;/&gt;&lt;wsp:rsid wsp:val=&quot;00A4667D&quot;/&gt;&lt;wsp:rsid wsp:val=&quot;00A562BF&quot;/&gt;&lt;wsp:rsid wsp:val=&quot;00A60CAD&quot;/&gt;&lt;wsp:rsid wsp:val=&quot;00A60D8D&quot;/&gt;&lt;wsp:rsid wsp:val=&quot;00A6117A&quot;/&gt;&lt;wsp:rsid wsp:val=&quot;00A6580A&quot;/&gt;&lt;wsp:rsid wsp:val=&quot;00A66E9D&quot;/&gt;&lt;wsp:rsid wsp:val=&quot;00A71A65&quot;/&gt;&lt;wsp:rsid wsp:val=&quot;00A727D4&quot;/&gt;&lt;wsp:rsid wsp:val=&quot;00A84402&quot;/&gt;&lt;wsp:rsid wsp:val=&quot;00A84420&quot;/&gt;&lt;wsp:rsid wsp:val=&quot;00A84CC5&quot;/&gt;&lt;wsp:rsid wsp:val=&quot;00A92031&quot;/&gt;&lt;wsp:rsid wsp:val=&quot;00A94385&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2934&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CCC&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879&quot;/&gt;&lt;wsp:rsid wsp:val=&quot;00B57D04&quot;/&gt;&lt;wsp:rsid wsp:val=&quot;00B63CF0&quot;/&gt;&lt;wsp:rsid wsp:val=&quot;00B67031&quot;/&gt;&lt;wsp:rsid wsp:val=&quot;00B71218&quot;/&gt;&lt;wsp:rsid wsp:val=&quot;00B718FA&quot;/&gt;&lt;wsp:rsid wsp:val=&quot;00B73777&quot;/&gt;&lt;wsp:rsid wsp:val=&quot;00B80C7B&quot;/&gt;&lt;wsp:rsid wsp:val=&quot;00B8277A&quot;/&gt;&lt;wsp:rsid wsp:val=&quot;00B84B1F&quot;/&gt;&lt;wsp:rsid wsp:val=&quot;00B871AD&quot;/&gt;&lt;wsp:rsid wsp:val=&quot;00B938F6&quot;/&gt;&lt;wsp:rsid wsp:val=&quot;00BA064E&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30046&quot;/&gt;&lt;wsp:rsid wsp:val=&quot;00C33C15&quot;/&gt;&lt;wsp:rsid wsp:val=&quot;00C3656E&quot;/&gt;&lt;wsp:rsid wsp:val=&quot;00C37097&quot;/&gt;&lt;wsp:rsid wsp:val=&quot;00C37621&quot;/&gt;&lt;wsp:rsid wsp:val=&quot;00C40A78&quot;/&gt;&lt;wsp:rsid wsp:val=&quot;00C41A8B&quot;/&gt;&lt;wsp:rsid wsp:val=&quot;00C4502D&quot;/&gt;&lt;wsp:rsid wsp:val=&quot;00C462DA&quot;/&gt;&lt;wsp:rsid wsp:val=&quot;00C55610&quot;/&gt;&lt;wsp:rsid wsp:val=&quot;00C5719F&quot;/&gt;&lt;wsp:rsid wsp:val=&quot;00C576A7&quot;/&gt;&lt;wsp:rsid wsp:val=&quot;00C614A9&quot;/&gt;&lt;wsp:rsid wsp:val=&quot;00C6219E&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782&quot;/&gt;&lt;wsp:rsid wsp:val=&quot;00C92CD2&quot;/&gt;&lt;wsp:rsid wsp:val=&quot;00CA375A&quot;/&gt;&lt;wsp:rsid wsp:val=&quot;00CA4DD1&quot;/&gt;&lt;wsp:rsid wsp:val=&quot;00CA6C50&quot;/&gt;&lt;wsp:rsid wsp:val=&quot;00CA7237&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2BB5&quot;/&gt;&lt;wsp:rsid wsp:val=&quot;00D753AF&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94633&quot;/&gt;&lt;wsp:rsid wsp:val=&quot;00DA04B2&quot;/&gt;&lt;wsp:rsid wsp:val=&quot;00DA26F4&quot;/&gt;&lt;wsp:rsid wsp:val=&quot;00DA3907&quot;/&gt;&lt;wsp:rsid wsp:val=&quot;00DB0B66&quot;/&gt;&lt;wsp:rsid wsp:val=&quot;00DC3B95&quot;/&gt;&lt;wsp:rsid wsp:val=&quot;00DC3D2D&quot;/&gt;&lt;wsp:rsid wsp:val=&quot;00DC3F0C&quot;/&gt;&lt;wsp:rsid wsp:val=&quot;00DC4DC1&quot;/&gt;&lt;wsp:rsid wsp:val=&quot;00DC6928&quot;/&gt;&lt;wsp:rsid wsp:val=&quot;00DC6D58&quot;/&gt;&lt;wsp:rsid wsp:val=&quot;00DD08C7&quot;/&gt;&lt;wsp:rsid wsp:val=&quot;00DD1B61&quot;/&gt;&lt;wsp:rsid wsp:val=&quot;00DD2589&quot;/&gt;&lt;wsp:rsid wsp:val=&quot;00DD3D19&quot;/&gt;&lt;wsp:rsid wsp:val=&quot;00DD42AB&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04E2&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40799&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0317&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B70DA&quot;/&gt;&lt;wsp:rsid wsp:val=&quot;00EC02ED&quot;/&gt;&lt;wsp:rsid wsp:val=&quot;00EC1B56&quot;/&gt;&lt;wsp:rsid wsp:val=&quot;00EC30B7&quot;/&gt;&lt;wsp:rsid wsp:val=&quot;00EC5E78&quot;/&gt;&lt;wsp:rsid wsp:val=&quot;00EC7A07&quot;/&gt;&lt;wsp:rsid wsp:val=&quot;00ED1BBA&quot;/&gt;&lt;wsp:rsid wsp:val=&quot;00ED2B61&quot;/&gt;&lt;wsp:rsid wsp:val=&quot;00ED5F17&quot;/&gt;&lt;wsp:rsid wsp:val=&quot;00ED7DA7&quot;/&gt;&lt;wsp:rsid wsp:val=&quot;00EE76C6&quot;/&gt;&lt;wsp:rsid wsp:val=&quot;00EF2731&quot;/&gt;&lt;wsp:rsid wsp:val=&quot;00EF60F5&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467F0&quot;/&gt;&lt;wsp:rsid wsp:val=&quot;00F6194F&quot;/&gt;&lt;wsp:rsid wsp:val=&quot;00F61E0F&quot;/&gt;&lt;wsp:rsid wsp:val=&quot;00F626A6&quot;/&gt;&lt;wsp:rsid wsp:val=&quot;00F63973&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2D47&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19341A&quot;&gt;&lt;m:oMathPara&gt;&lt;m:oMath&gt;&lt;m:sSub&gt;&lt;m:sSubPr&gt;&lt;m:ctrlPr&gt;&lt;w:rPr&gt;&lt;w:rFonts w:ascii=&quot;Cambria Math&quot; w:h-ansi=&quot;Cambria Math&quot;/&gt;&lt;wx:font wx:val=&quot;Cambria Math&quot;/&gt;&lt;w:sz w:val=&quot;26&quot;/&gt;&lt;w:sz-cs w:val=&quot;26&quot;/&gt;&lt;/w:rPr&gt;&lt;/m:ctrlPr&gt;&lt;/m:sSubPr&gt;&lt;m:e&gt;&lt;m:r&gt;&lt;m:rPr&gt;&lt;m:sty m:val=&quot;p&quot;/&gt;&lt;/m:rPr&gt;&lt;w:rPr&gt;&lt;w:rFonts w:ascii=&quot;Cambria Math&quot; w:h-ansi=&quot;Cambria Math&quot;/&gt;&lt;wx:font wx:val=&quot;Cambria Math&quot;/&gt;&lt;w:sz w:val=&quot;26&quot;/&gt;&lt;w:sz-cs w:val=&quot;26&quot;/&gt;&lt;/w:rPr&gt;&lt;m:t&gt;I•&lt;/m:t&gt;&lt;/m:r&gt;&lt;/m:e&gt;&lt;m:sub&gt;&lt;m:r&gt;&lt;w:rPr&gt;&lt;w:rFonts w:ascii=&quot;Cambria Math&quot; w:h-ansi=&quot;Cambria Math&quot;/&gt;&lt;wx:font wx:val=&quot;Cambria Math&quot;/&gt;&lt;w:i/&gt;&lt;w:sz w:val=&quot;26&quot;/&gt;&lt;w:sz-cs w:val=&quot;26&quot;/&gt;&lt;/w:rPr&gt;&lt;m:t&gt;m&lt;/m:t&gt;&lt;/m:r&gt;&lt;/m:sub&gt;&lt;/m:sSub&gt;&lt;m:r&gt;&lt;w:rPr&gt;&lt;w:rFonts w:ascii=&quot;Cambria Math&quot; w:h-ansi=&quot;Cambria Math&quot;/&gt;&lt;wx:font wx:val=&quot;Cambria Math&quot;/&gt;&lt;w:i/&gt;&lt;w:sz w:val=&quot;26&quot;/&gt;&lt;w:sz-cs w:val=&quot;26&quot;/&gt;&lt;/w:rPr&gt;&lt;m:t&gt;=&lt;/m:t&gt;&lt;/m:r&gt;&lt;m:sSub&gt;&lt;m:sSubPr&gt;&lt;m:ctrlPr&gt;&lt;w:rPr&gt;&lt;w:rFonts w:ascii=&quot;Cambria Math&quot; w:h-ansi=&quot;Cambria Math&quot;/&gt;&lt;wx:font wx:val=&quot;Cambria Math&quot;/&gt;&lt;w:i/&gt;&lt;w:sz w:val=&quot;26&quot;/&gt;&lt;w:sz-cs w:val=&quot;26&quot;/&gt;&lt;/w:rPr&gt;&lt;/m:ctrlPr&gt;&lt;/m:sSubPr&gt;&lt;m:e&gt;&lt;m:r&gt;&lt;w:rPr&gt;&lt;w:rFonts w:ascii=&quot;Cambria Math&quot; w:h-ansi=&quot;Cambria Math&quot;/&gt;&lt;wx:font wx:val=&quot;Cambria Math&quot;/&gt;&lt;w:i/&gt;&lt;w:sz w:val=&quot;26&quot;/&gt;&lt;w:sz-cs w:val=&quot;26&quot;/&gt;&lt;/w:rPr&gt;&lt;m:t&gt;I±&lt;/m:t&gt;&lt;/m:r&gt;&lt;/m:e&gt;&lt;m:sub&gt;&lt;m:r&gt;&lt;w:rPr&gt;&lt;w:rFonts w:ascii=&quot;Cambria Math&quot; w:h-ansi=&quot;Cambria Math&quot;/&gt;&lt;wx:font wx:val=&quot;Cambria Math&quot;/&gt;&lt;w:i/&gt;&lt;w:sz w:val=&quot;26&quot;/&gt;&lt;w:sz-cs w:val=&quot;26&quot;/&gt;&lt;/w:rPr&gt;&lt;m:t&gt;s&lt;/m:t&gt;&lt;/m:r&gt;&lt;/m:sub&gt;&lt;/m:sSub&gt;&lt;m:nary&gt;&lt;m:naryPr&gt;&lt;m:limLoc m:val=&quot;undOvr&quot;/&gt;&lt;m:subHide m:val=&quot;on&quot;/&gt;&lt;m:supHide m:val=&quot;on&quot;/&gt;&lt;m:ctrlPr&gt;&lt;w:rPr&gt;&lt;w:rFonts w:ascii=&quot;Cambria Math&quot; w:h-ansi=&quot;Cambria Math&quot;/&gt;&lt;wx:font wx:val=&quot;Cambria Math&quot;/&gt;&lt;w:i/&gt;&lt;w:sz w:val=&quot;26&quot;/&gt;&lt;w:sz-cs w:val=&quot;26&quot;/&gt;&lt;/w:rPr&gt;&lt;/m:ctrlPr&gt;&lt;/m:naryPr&gt;&lt;m:sub/&gt;&lt;m:sup/&gt;&lt;m:e&gt;&lt;m:sSub&gt;&lt;m:sSubPr&gt;&lt;m:ctrlPr&gt;&lt;w:rPr&gt;&lt;w:rFonts w:ascii=&quot;Cambria Math&quot; w:h-ansi=&quot;Cambria Math&quot;/&gt;&lt;wx:font wx:val=&quot;Cambria Math&quot;/&gt;&lt;w:i/&gt;&lt;w:sz w:val=&quot;26&quot;/&gt;&lt;w:sz-cs w:val=&quot;26&quot;/&gt;&lt;/w:rPr&gt;&lt;/m:ctrlPr&gt;&lt;/m:sSubPr&gt;&lt;m:e&gt;&lt;m:r&gt;&lt;w:rPr&gt;&lt;w:rFonts w:ascii=&quot;Cambria Math&quot; w:h-ansi=&quot;Cambria Math&quot;/&gt;&lt;wx:font wx:val=&quot;Cambria Math&quot;/&gt;&lt;w:i/&gt;&lt;w:sz w:val=&quot;26&quot;/&gt;&lt;w:sz-cs w:val=&quot;26&quot;/&gt;&lt;/w:rPr&gt;&lt;m:t&gt;W&lt;/m:t&gt;&lt;/m:r&gt;&lt;/m:e&gt;&lt;m:sub&gt;&lt;m:r&gt;&lt;w:rPr&gt;&lt;w:rFonts w:ascii=&quot;Cambria Math&quot; w:h-ansi=&quot;Cambria Math&quot;/&gt;&lt;wx:font wx:val=&quot;Cambria Math&quot;/&gt;&lt;w:i/&gt;&lt;w:sz w:val=&quot;26&quot;/&gt;&lt;w:sz-cs w:val=&quot;26&quot;/&gt;&lt;/w:rPr&gt;&lt;m:t&gt;s&lt;/m:t&gt;&lt;/m:r&gt;&lt;/m:sub&gt;&lt;/m:sSub&gt;&lt;m:sSup&gt;&lt;m:sSupPr&gt;&lt;m:ctrlPr&gt;&lt;w:rPr&gt;&lt;w:rFonts w:ascii=&quot;Cambria Math&quot; w:h-ansi=&quot;Cambria Math&quot;/&gt;&lt;wx:font wx:val=&quot;Cambria Math&quot;/&gt;&lt;w:i/&gt;&lt;w:sz w:val=&quot;26&quot;/&gt;&lt;w:sz-cs w:val=&quot;26&quot;/&gt;&lt;/w:rPr&gt;&lt;/m:ctrlPr&gt;&lt;/m:sSupPr&gt;&lt;m:e&gt;&lt;m:d&gt;&lt;m:dPr&gt;&lt;m:ctrlPr&gt;&lt;w:rPr&gt;&lt;w:rFonts w:ascii=&quot;Cambria Math&quot; w:h-ansi=&quot;Cambria Math&quot;/&gt;&lt;wx:font wx:val=&quot;Cambria Math&quot;/&gt;&lt;w:i/&gt;&lt;w:sz w:val=&quot;26&quot;/&gt;&lt;w:sz-cs w:val=&quot;26&quot;/&gt;&lt;/w:rPr&gt;&lt;/m:ctrlPr&gt;&lt;/m:dPr&gt;&lt;m:e&gt;&lt;m:r&gt;&lt;w:rPr&gt;&lt;w:rFonts w:ascii=&quot;Cambria Math&quot; w:h-ansi=&quot;Cambria Math&quot;/&gt;&lt;wx:font wx:val=&quot;Cambria Math&quot;/&gt;&lt;w:i/&gt;&lt;w:sz w:val=&quot;26&quot;/&gt;&lt;w:sz-cs w:val=&quot;26&quot;/&gt;&lt;/w:rPr&gt;&lt;m:t&gt;m-&lt;/m:t&gt;&lt;/m:r&gt;&lt;m:sSub&gt;&lt;m:sSubPr&gt;&lt;m:ctrlPr&gt;&lt;w:rPr&gt;&lt;w:rFonts w:ascii=&quot;Cambria Math&quot; w:h-ansi=&quot;Cambria Math&quot;/&gt;&lt;wx:font wx:val=&quot;Cambria Math&quot;/&gt;&lt;w:i/&gt;&lt;w:sz w:val=&quot;26&quot;/&gt;&lt;w:sz-cs w:val=&quot;26&quot;/&gt;&lt;/w:rPr&gt;&lt;/m:ctrlPr&gt;&lt;/m:sSubPr&gt;&lt;m:e&gt;&lt;m:r&gt;&lt;w:rPr&gt;&lt;w:rFonts w:ascii=&quot;Cambria Math&quot; w:h-ansi=&quot;Cambria Math&quot;/&gt;&lt;wx:font wx:val=&quot;Cambria Math&quot;/&gt;&lt;w:i/&gt;&lt;w:sz w:val=&quot;26&quot;/&gt;&lt;w:sz-cs w:val=&quot;26&quot;/&gt;&lt;/w:rPr&gt;&lt;m:t&gt;m&lt;/m:t&gt;&lt;/m:r&gt;&lt;/m:e&gt;&lt;m:sub&gt;&lt;m:r&gt;&lt;w:rPr&gt;&lt;w:rFonts w:ascii=&quot;Cambria Math&quot; w:h-ansi=&quot;Cambria Math&quot;/&gt;&lt;wx:font wx:val=&quot;Cambria Math&quot;/&gt;&lt;w:i/&gt;&lt;w:sz w:val=&quot;26&quot;/&gt;&lt;w:sz-cs w:val=&quot;26&quot;/&gt;&lt;/w:rPr&gt;&lt;m:t&gt;0&lt;/m:t&gt;&lt;/m:r&gt;&lt;/m:sub&gt;&lt;/m:sSub&gt;&lt;/m:e&gt;&lt;/m:d&gt;&lt;/m:e&gt;&lt;m:sup&gt;&lt;m:r&gt;&lt;w:rPr&gt;&lt;w:rFonts w:ascii=&quot;Cambria Math&quot; w:h-ansi=&quot;Cambria Math&quot;/&gt;&lt;wx:font wx:val=&quot;Cambria Math&quot;/&gt;&lt;w:i/&gt;&lt;w:sz w:val=&quot;26&quot;/&gt;&lt;w:sz-cs w:val=&quot;26&quot;/&gt;&lt;/w:rPr&gt;&lt;m:t&gt;2&lt;/m:t&gt;&lt;/m:r&gt;&lt;/m:sup&gt;&lt;/m:sSup&gt;&lt;m:r&gt;&lt;w:rPr&gt;&lt;w:rFonts w:ascii=&quot;Cambria Math&quot; w:h-ansi=&quot;Cambria Math&quot;/&gt;&lt;wx:font wx:val=&quot;Cambria Math&quot;/&gt;&lt;w:i/&gt;&lt;w:sz w:val=&quot;26&quot;/&gt;&lt;w:sz-cs w:val=&quot;26&quot;/&gt;&lt;/w:rPr&gt;&lt;m:t&gt;dx&lt;/m:t&gt;&lt;/m:r&gt;&lt;/m:e&gt;&lt;/m:nary&gt;&lt;m:r&gt;&lt;w:rPr&gt;&lt;w:rFonts w:ascii=&quot;Cambria Math&quot; w:h-ansi=&quot;Cambria Math&quot;/&gt;&lt;wx:font wx:val=&quot;Cambria Math&quot;/&gt;&lt;w:i/&gt;&lt;w:sz w:val=&quot;26&quot;/&gt;&lt;w:sz-cs w:val=&quot;26&quot;/&gt;&lt;/w:rPr&gt;&lt;m:t&gt;+&lt;/m:t&gt;&lt;/m:r&gt;&lt;m:sSub&gt;&lt;m:sSubPr&gt;&lt;m:ctrlPr&gt;&lt;w:rPr&gt;&lt;w:rFonts w:ascii=&quot;Cambria Math&quot; w:h-ansi=&quot;Cambria Math&quot;/&gt;&lt;wx:font wx:val=&quot;Cambria Math&quot;/&gt;&lt;w:i/&gt;&lt;w:sz w:val=&quot;26&quot;/&gt;&lt;w:sz-cs w:val=&quot;26&quot;/&gt;&lt;/w:rPr&gt;&lt;/m:ctrlPr&gt;&lt;/m:sSubPr&gt;&lt;m:e&gt;&lt;m:r&gt;&lt;w:rPr&gt;&lt;w:rFonts w:ascii=&quot;Cambria Math&quot; w:h-ansi=&quot;Cambria Math&quot;/&gt;&lt;wx:font wx:val=&quot;Cambria Math&quot;/&gt;&lt;w:i/&gt;&lt;w:sz w:val=&quot;26&quot;/&gt;&lt;w:sz-cs w:val=&quot;26&quot;/&gt;&lt;/w:rPr&gt;&lt;m:t&gt;I±&lt;/m:t&gt;&lt;/m:r&gt;&lt;/m:e&gt;&lt;m:sub&gt;&lt;m:r&gt;&lt;w:rPr&gt;&lt;w:rFonts w:ascii=&quot;Cambria Math&quot; w:h-ansi=&quot;Cambria Math&quot;/&gt;&lt;wx:font wx:val=&quot;Cambria Math&quot;/&gt;&lt;w:i/&gt;&lt;w:sz w:val=&quot;26&quot;/&gt;&lt;w:sz-cs w:val=&quot;26&quot;/&gt;&lt;/w:rPr&gt;&lt;m:t&gt;x&lt;/m:t&gt;&lt;/m:r&gt;&lt;/m:sub&gt;&lt;/m:sSub&gt;&lt;m:nary&gt;&lt;m:naryPr&gt;&lt;m:limLoc m:val=&quot;undOvr&quot;/&gt;&lt;m:subHide m:val=&quot;on&quot;/&gt;&lt;m:supHide m:val=&quot;on&quot;/&gt;&lt;m:ctrlPr&gt;&lt;w:rPr&gt;&lt;w:rFonts w:ascii=&quot;Cambria Math&quot; w:h-ansi=&quot;Cambria Math&quot;/&gt;&lt;wx:font wx:val=&quot;Cambria Math&quot;/&gt;&lt;w:i/&gt;&lt;w:sz w:val=&quot;26&quot;/&gt;&lt;w:sz-cs w:val=&quot;26&quot;/&gt;&lt;/w:rPr&gt;&lt;/m:ctrlPr&gt;&lt;/m:naryPr&gt;&lt;m:sub/&gt;&lt;m:sup/&gt;&lt;m:e&gt;&lt;m:sSub&gt;&lt;m:sSubPr&gt;&lt;m:ctrlPr&gt;&lt;w:rPr&gt;&lt;w:rFonts w:ascii=&quot;Cambria Math&quot; w:h-ansi=&quot;Cambria Math&quot;/&gt;&lt;wx:font wx:val=&quot;Cambria Math&quot;/&gt;&lt;w:i/&gt;&lt;w:sz w:val=&quot;26&quot;/&gt;&lt;w:sz-cs w:val=&quot;26&quot;/&gt;&lt;/w:rPr&gt;&lt;/m:ctrlPr&gt;&lt;/m:sSubPr&gt;&lt;m:e&gt;&lt;m:r&gt;&lt;w:rPr&gt;&lt;w:rFonts w:ascii=&quot;Cambria Math&quot; w:h-ansi=&quot;Cambria Math&quot;/&gt;&lt;wx:font wx:val=&quot;Cambria Math&quot;/&gt;&lt;w:i/&gt;&lt;w:sz w:val=&quot;26&quot;/&gt;&lt;w:sz-cs w:val=&quot;26&quot;/&gt;&lt;/w:rPr&gt;&lt;m:t&gt;W&lt;/m:t&gt;&lt;/m:r&gt;&lt;/m:e&gt;&lt;m:sub&gt;&lt;m:r&gt;&lt;w:rPr&gt;&lt;w:rFonts w:ascii=&quot;Cambria Math&quot; w:h-ansi=&quot;Cambria Math&quot;/&gt;&lt;wx:font wx:val=&quot;Cambria Math&quot;/&gt;&lt;w:i/&gt;&lt;w:sz w:val=&quot;26&quot;/&gt;&lt;w:sz-cs w:val=&quot;26&quot;/&gt;&lt;/w:rPr&gt;&lt;m:t&gt;x&lt;/m:t&gt;&lt;/m:r&gt;&lt;/m:sub&gt;&lt;/m:sSub&gt;&lt;m:sSup&gt;&lt;m:sSupPr&gt;&lt;m:ctrlPr&gt;&lt;w:rPr&gt;&lt;w:rFonts w:ascii=&quot;Cambria Math&quot; w:h-ansi=&quot;Cambria Math&quot;/&gt;&lt;wx:font wx:val=&quot;Cambria Math&quot;/&gt;&lt;w:i/&gt;&lt;w:sz w:val=&quot;26&quot;/&gt;&lt;w:sz-cs w:val=&quot;26&quot;/&gt;&lt;/w:rPr&gt;&lt;/m:ctrlPr&gt;&lt;/m:sSupPr&gt;&lt;m:e&gt;&lt;m:d&gt;&lt;m:dPr&gt;&lt;m:begChr m:val=&quot;|&quot;/&gt;&lt;m:endChr m:val=&quot;|&quot;/&gt;&lt;m:ctrlPr&gt;&lt;w:rPr&gt;&lt;w:rFonts w:ascii=&quot;Cambria Math&quot; w:h-ansi=&quot;Cambria Math&quot;/&gt;&lt;wx:font wx:val=&quot;Cambria Math&quot;/&gt;&lt;w:i/&gt;&lt;w:sz w:val=&quot;26&quot;/&gt;&lt;w:sz-cs w:val=&quot;26&quot;/&gt;&lt;/w:rPr&gt;&lt;/m:ctrlPr&gt;&lt;/m:dPr&gt;&lt;m:e&gt;&lt;m:f&gt;&lt;m:fPr&gt;&lt;m:ctrlPr&gt;&lt;w:rPr&gt;&lt;w:rFonts w:ascii=&quot;Cambria Math&quot; w:h-ansi=&quot;Cambria Math&quot;/&gt;&lt;wx:font wx:val=&quot;Cambria Math&quot;/&gt;&lt;w:i/&gt;&lt;w:sz w:val=&quot;26&quot;/&gt;&lt;w:sz-cs w:val=&quot;26&quot;/&gt;&lt;/w:rPr&gt;&lt;/m:ctrlPr&gt;&lt;/m:fPr&gt;&lt;m:num&gt;&lt;m:r&gt;&lt;w:rPr&gt;&lt;w:rFonts w:ascii=&quot;Cambria Math&quot; w:h-ansi=&quot;Cambria Math&quot;/&gt;&lt;wx:font wx:val=&quot;Cambria Math&quot;/&gt;&lt;w:i/&gt;&lt;w:sz w:val=&quot;26&quot;/&gt;&lt;w:sz-cs w:val=&quot;26&quot;/&gt;&lt;/w:rPr&gt;&lt;m:t&gt;d&lt;/m:t&gt;&lt;/m:r&gt;&lt;m:d&gt;&lt;m:dPr&gt;&lt;m:ctrlPr&gt;&lt;w:rPr&gt;&lt;w:rFonts w:ascii=&quot;Cambria Math&quot; w:h-ansi=&quot;Cambria Math&quot;/&gt;&lt;wx:font wx:val=&quot;Cambria Math&quot;/&gt;&lt;w:i/&gt;&lt;w:sz w:val=&quot;26&quot;/&gt;&lt;w:sz-cs w:val=&quot;26&quot;/&gt;&lt;/w:rPr&gt;&lt;/m:ctrlPr&gt;&lt;/m:dPr&gt;&lt;m:e&gt;&lt;m:r&gt;&lt;w:rPr&gt;&lt;w:rFonts w:ascii=&quot;Cambria Math&quot; w:h-ansi=&quot;Cambria Math&quot;/&gt;&lt;wx:font wx:val=&quot;Cambria Math&quot;/&gt;&lt;w:i/&gt;&lt;w:sz w:val=&quot;26&quot;/&gt;&lt;w:sz-cs w:val=&quot;26&quot;/&gt;&lt;/w:rPr&gt;&lt;m:t&gt;m-&lt;/m:t&gt;&lt;/m:r&gt;&lt;m:sSub&gt;&lt;m:sSubPr&gt;&lt;m:ctrlPr&gt;&lt;w:rPr&gt;&lt;w:rFonts w:ascii=&quot;Cambria Math&quot; w:h-ansi=&quot;Cambria Math&quot;/&gt;&lt;wx:font wx:val=&quot;Cambria Math&quot;/&gt;&lt;w:i/&gt;&lt;w:sz w:val=&quot;26&quot;/&gt;&lt;w:sz-cs w:val=&quot;26&quot;/&gt;&lt;/w:rPr&gt;&lt;/m:ctrlPr&gt;&lt;/m:sSubPr&gt;&lt;m:e&gt;&lt;m:r&gt;&lt;w:rPr&gt;&lt;w:rFonts w:ascii=&quot;Cambria Math&quot; w:h-ansi=&quot;Cambria Math&quot;/&gt;&lt;wx:font wx:val=&quot;Cambria Math&quot;/&gt;&lt;w:i/&gt;&lt;w:sz w:val=&quot;26&quot;/&gt;&lt;w:sz-cs w:val=&quot;26&quot;/&gt;&lt;/w:rPr&gt;&lt;m:t&gt;m&lt;/m:t&gt;&lt;/m:r&gt;&lt;/m:e&gt;&lt;m:sub&gt;&lt;m:r&gt;&lt;w:rPr&gt;&lt;w:rFonts w:ascii=&quot;Cambria Math&quot; w:h-ansi=&quot;Cambria Math&quot;/&gt;&lt;wx:font wx:val=&quot;Cambria Math&quot;/&gt;&lt;w:i/&gt;&lt;w:sz w:val=&quot;26&quot;/&gt;&lt;w:sz-cs w:val=&quot;26&quot;/&gt;&lt;/w:rPr&gt;&lt;m:t&gt;0&lt;/m:t&gt;&lt;/m:r&gt;&lt;/m:sub&gt;&lt;/m:sSub&gt;&lt;/m:e&gt;&lt;/m:d&gt;&lt;/m:num&gt;&lt;m:den&gt;&lt;m:r&gt;&lt;w:rPr&gt;&lt;w:rFonts w:ascii=&quot;Cambria Math&quot; w:h-ansi=&quot;Cambria Math&quot;/&gt;&lt;wx:font wx:val=&quot;Cambria Math&quot;/&gt;&lt;w:i/&gt;&lt;w:sz w:val=&quot;26&quot;/&gt;&lt;w:sz-cs w:val=&quot;26&quot;/&gt;&lt;/w:rPr&gt;&lt;m:t&gt;dx&lt;/m:t&gt;&lt;/m:r&gt;&lt;/m:den&gt;&lt;/m:f&gt;&lt;/m:e&gt;&lt;/m:d&gt;&lt;/m:e&gt;&lt;m:sup&gt;&lt;m:r&gt;&lt;w:rPr&gt;&lt;w:rFonts w:ascii=&quot;Cambria Math&quot; w:h-ansi=&quot;Cambria Math&quot;/&gt;&lt;wx:font wx:val=&quot;Cambria Math&quot;/&gt;&lt;w:i/&gt;&lt;w:sz w:val=&quot;26&quot;/&gt;&lt;w:sz-cs w:val=&quot;26&quot;/&gt;&lt;/w:rPr&gt;&lt;m:t&gt;p&lt;/m:t&gt;&lt;/m:r&gt;&lt;/m:sup&gt;&lt;/m:sSup&gt;&lt;m:r&gt;&lt;w:rPr&gt;&lt;w:rFonts w:ascii=&quot;Cambria Math&quot; w:h-ansi=&quot;Cambria Math&quot;/&gt;&lt;wx:font wx:val=&quot;Cambria Math&quot;/&gt;&lt;w:i/&gt;&lt;w:sz w:val=&quot;26&quot;/&gt;&lt;w:sz-cs w:val=&quot;26&quot;/&gt;&lt;/w:rPr&gt;&lt;m:t&gt;dx+&lt;/m:t&gt;&lt;/m:r&gt;&lt;m:sSub&gt;&lt;m:sSubPr&gt;&lt;m:ctrlPr&gt;&lt;w:rPr&gt;&lt;w:rFonts w:ascii=&quot;Cambria Math&quot; w:h-ansi=&quot;Cambria Math&quot;/&gt;&lt;wx:font wx:val=&quot;Cambria Math&quot;/&gt;&lt;w:i/&gt;&lt;w:sz w:val=&quot;26&quot;/&gt;&lt;w:sz-cs w:val=&quot;26&quot;/&gt;&lt;/w:rPr&gt;&lt;/m:ctrlPr&gt;&lt;/m:sSubPr&gt;&lt;m:e&gt;&lt;m:r&gt;&lt;w:rPr&gt;&lt;w:rFonts w:ascii=&quot;Cambria Math&quot; w:h-ansi=&quot;Cambria Math&quot;/&gt;&lt;wx:font wx:val=&quot;Cambria Math&quot;/&gt;&lt;w:i/&gt;&lt;w:sz w:val=&quot;26&quot;/&gt;&lt;w:sz-cs w:val=&quot;26&quot;/&gt;&lt;/w:rPr&gt;&lt;m:t&gt;I±&lt;/m:t&gt;&lt;/m:r&gt;&lt;/m:e&gt;&lt;m:sub&gt;&lt;m:r&gt;&lt;w:rPr&gt;&lt;w:rFonts w:ascii=&quot;Cambria Math&quot; w:h-ansi=&quot;Cambria Math&quot;/&gt;&lt;wx:font wx:val=&quot;Cambria Math&quot;/&gt;&lt;w:i/&gt;&lt;w:sz w:val=&quot;26&quot;/&gt;&lt;w:sz-cs w:val=&quot;26&quot;/&gt;&lt;/w:rPr&gt;&lt;m:t&gt;z&lt;/m:t&gt;&lt;/m:r&gt;&lt;/m:sub&gt;&lt;/m:sSub&gt;&lt;m:nary&gt;&lt;m:naryPr&gt;&lt;m:limLoc m:val=&quot;undOvr&quot;/&gt;&lt;m:subHide m:val=&quot;on&quot;/&gt;&lt;m:supHide m:val=&quot;on&quot;/&gt;&lt;m:ctrlPr&gt;&lt;w:rPr&gt;&lt;w:rFonts w:ascii=&quot;Cambria Math&quot; w:h-ansi=&quot;Cambria Math&quot;/&gt;&lt;wx:font wx:val=&quot;Cambria Math&quot;/&gt;&lt;w:i/&gt;&lt;w:sz w:val=&quot;26&quot;/&gt;&lt;w:sz-cs w:val=&quot;26&quot;/&gt;&lt;/w:rPr&gt;&lt;/m:ctrlPr&gt;&lt;/m:naryPr&gt;&lt;m:sub/&gt;&lt;m:sup/&gt;&lt;m:e&gt;&lt;m:sSub&gt;&lt;m:sSubPr&gt;&lt;m:ctrlPr&gt;&lt;w:rPr&gt;&lt;w:rFonts w:ascii=&quot;Cambria Math&quot; w:h-ansi=&quot;Cambria Math&quot;/&gt;&lt;wx:font wx:val=&quot;Cambria Math&quot;/&gt;&lt;w:i/&gt;&lt;w:sz w:val=&quot;26&quot;/&gt;&lt;w:sz-cs w:val=&quot;26&quot;/&gt;&lt;/w:rPr&gt;&lt;/m:ctrlPr&gt;&lt;/m:sSubPr&gt;&lt;m:e&gt;&lt;m:r&gt;&lt;w:rPr&gt;&lt;w:rFonts w:ascii=&quot;Cambria Math&quot; w:h-ansi=&quot;Cambria Math&quot;/&gt;&lt;wx:font wx:val=&quot;Cambria Math&quot;/&gt;&lt;w:i/&gt;&lt;w:sz w:val=&quot;26&quot;/&gt;&lt;w:sz-cs w:val=&quot;26&quot;/&gt;&lt;/w:rPr&gt;&lt;m:t&gt;W&lt;/m:t&gt;&lt;/m:r&gt;&lt;/m:e&gt;&lt;m:sub&gt;&lt;m:r&gt;&lt;w:rPr&gt;&lt;w:rFonts w:ascii=&quot;Cambria Math&quot; w:h-ansi=&quot;Cambria Math&quot;/&gt;&lt;wx:font wx:val=&quot;Cambria Math&quot;/&gt;&lt;w:i/&gt;&lt;w:sz w:val=&quot;26&quot;/&gt;&lt;w:sz-cs w:val=&quot;26&quot;/&gt;&lt;/w:rPr&gt;&lt;m:t&gt;z&lt;/m:t&gt;&lt;/m:r&gt;&lt;/m:sub&gt;&lt;/m:sSub&gt;&lt;m:sSup&gt;&lt;m:sSupPr&gt;&lt;m:ctrlPr&gt;&lt;w:rPr&gt;&lt;w:rFonts w:ascii=&quot;Cambria Math&quot; w:h-ansi=&quot;Cambria Math&quot;/&gt;&lt;wx:font wx:val=&quot;Cambria Math&quot;/&gt;&lt;w:i/&gt;&lt;w:sz w:val=&quot;26&quot;/&gt;&lt;w:sz-cs w:val=&quot;26&quot;/&gt;&lt;/w:rPr&gt;&lt;/m:ctrlPr&gt;&lt;/m:sSupPr&gt;&lt;m:e&gt;&lt;m:d&gt;&lt;m:dPr&gt;&lt;m:begChr m:val=&quot;|&quot;/&gt;&lt;m:endChr m:val=&quot;|&quot;/&gt;&lt;m:ctrlPr&gt;&lt;w:rPr&gt;&lt;w:rFonts w:ascii=&quot;Cambria Math&quot; w:h-ansi=&quot;Cambria Math&quot;/&gt;&lt;wx:font wx:val=&quot;Cambria Math&quot;/&gt;&lt;w:i/&gt;&lt;w:sz w:val=&quot;26&quot;/&gt;&lt;w:sz-cs w:val=&quot;26&quot;/&gt;&lt;/w:rPr&gt;&lt;/m:ctrlPr&gt;&lt;/m:dPr&gt;&lt;m:e&gt;&lt;m:f&gt;&lt;m:fPr&gt;&lt;m:ctrlPr&gt;&lt;w:rPr&gt;&lt;w:rFonts w:ascii=&quot;Cambria Math&quot; w:h-ansi=&quot;Cambria Math&quot;/&gt;&lt;wx:font wx:val=&quot;Cambria Math&quot;/&gt;&lt;w:i/&gt;&lt;w:sz w:val=&quot;26&quot;/&gt;&lt;w:sz-cs w:val=&quot;26&quot;/&gt;&lt;/w:rPr&gt;&lt;/m:ctrlPr&gt;&lt;/m:fPr&gt;&lt;m:num&gt;&lt;m:r&gt;&lt;w:rPr&gt;&lt;w:rFonts w:ascii=&quot;Cambria Math&quot; w:h-ansi=&quot;Cambria Math&quot;/&gt;&lt;wx:font wx:val=&quot;Cambria Math&quot;/&gt;&lt;w:i/&gt;&lt;w:sz w:val=&quot;26&quot;/&gt;&lt;w:sz-cs w:val=&quot;26&quot;/&gt;&lt;/w:rPr&gt;&lt;m:t&gt;d&lt;/m:t&gt;&lt;/m:r&gt;&lt;m:d&gt;&lt;m:dPr&gt;&lt;m:ctrlPr&gt;&lt;w:rPr&gt;&lt;w:rFonts w:ascii=&quot;Cambria Math&quot; w:h-ansi=&quot;Cambria Math&quot;/&gt;&lt;wx:font wx:val=&quot;Cambria Math&quot;/&gt;&lt;w:i/&gt;&lt;w:sz w:val=&quot;26&quot;/&gt;&lt;w:sz-cs w:val=&quot;26&quot;/&gt;&lt;/w:rPr&gt;&lt;/m:ctrlPr&gt;&lt;/m:dPr&gt;&lt;m:e&gt;&lt;m:r&gt;&lt;w:rPr&gt;&lt;w:rFonts w:ascii=&quot;Cambria Math&quot; w:h-ansi=&quot;Cambria Math&quot;/&gt;&lt;wx:font wx:val=&quot;Cambria Math&quot;/&gt;&lt;w:i/&gt;&lt;w:sz w:val=&quot;26&quot;/&gt;&lt;w:sz-cs w:val=&quot;26&quot;/&gt;&lt;/w:rPr&gt;&lt;m:t&gt;m-&lt;/m:t&gt;&lt;/m:r&gt;&lt;m:sSub&gt;&lt;m:sSubPr&gt;&lt;m:ctrlPr&gt;&lt;w:rPr&gt;&lt;w:rFonts w:ascii=&quot;Cambria Math&quot; w:h-ansi=&quot;Cambria Math&quot;/&gt;&lt;wx:font wx:val=&quot;Cambria Math&quot;/&gt;&lt;w:i/&gt;&lt;w:sz w:val=&quot;26&quot;/&gt;&lt;w:sz-cs w:val=&quot;26&quot;/&gt;&lt;/w:rPr&gt;&lt;/m:ctrlPr&gt;&lt;/m:sSubPr&gt;&lt;m:e&gt;&lt;m:r&gt;&lt;w:rPr&gt;&lt;w:rFonts w:ascii=&quot;Cambria Math&quot; w:h-ansi=&quot;Cambria Math&quot;/&gt;&lt;wx:font wx:val=&quot;Cambria Math&quot;/&gt;&lt;w:i/&gt;&lt;w:sz w:val=&quot;26&quot;/&gt;&lt;w:sz-cs w:val=&quot;26&quot;/&gt;&lt;/w:rPr&gt;&lt;m:t&gt;m&lt;/m:t&gt;&lt;/m:r&gt;&lt;/m:e&gt;&lt;m:sub&gt;&lt;m:r&gt;&lt;w:rPr&gt;&lt;w:rFonts w:ascii=&quot;Cambria Math&quot; w:h-ansi=&quot;Cambria Math&quot;/&gt;&lt;wx:font wx:val=&quot;Cambria Math&quot;/&gt;&lt;w:i/&gt;&lt;w:sz w:val=&quot;26&quot;/&gt;&lt;w:sz-cs w:val=&quot;26&quot;/&gt;&lt;/w:rPr&gt;&lt;m:t&gt;0&lt;/m:t&gt;&lt;/m:r&gt;&lt;/m:sub&gt;&lt;/m:sSub&gt;&lt;/m:e&gt;&lt;/m:d&gt;&lt;/m:num&gt;&lt;m:den&gt;&lt;m:r&gt;&lt;w:rPr&gt;&lt;w:rFonts w:ascii=&quot;Cambria Math&quot; w:h-ansi=&quot;Cambria Math&quot;/&gt;&lt;wx:font wx:val=&quot;Cambria Math&quot;/&gt;&lt;w:i/&gt;&lt;w:sz w:val=&quot;26&quot;/&gt;&lt;w:sz-cs w:val=&quot;26&quot;/&gt;&lt;/w:rPr&gt;&lt;m:t&gt;dz&lt;/m:t&gt;&lt;/m:r&gt;&lt;/m:den&gt;&lt;/m:f&gt;&lt;/m:e&gt;&lt;/m:d&gt;&lt;/m:e&gt;&lt;m:sup&gt;&lt;m:r&gt;&lt;w:rPr&gt;&lt;w:rFonts w:ascii=&quot;Cambria Math&quot; w:h-ansi=&quot;Cambria Math&quot;/&gt;&lt;wx:font wx:val=&quot;Cambria Math&quot;/&gt;&lt;w:i/&gt;&lt;w:sz w:val=&quot;26&quot;/&gt;&lt;w:sz-cs w:val=&quot;26&quot;/&gt;&lt;/w:rPr&gt;&lt;m:t&gt;p&lt;/m:t&gt;&lt;/m:r&gt;&lt;/m:sup&gt;&lt;/m:sSup&gt;&lt;m:r&gt;&lt;w:rPr&gt;&lt;w:rFonts w:ascii=&quot;Cambria Math&quot; w:h-ansi=&quot;Cambria Math&quot;/&gt;&lt;wx:font wx:val=&quot;Cambria Math&quot;/&gt;&lt;w:i/&gt;&lt;w:sz w:val=&quot;26&quot;/&gt;&lt;w:sz-cs w:val=&quot;26&quot;/&gt;&lt;/w:rPr&gt;&lt;m:t&gt;dz&lt;/m:t&gt;&lt;/m:r&gt;&lt;/m:e&gt;&lt;/m:nary&gt;&lt;/m:e&gt;&lt;/m:nary&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7" o:title="" chromakey="white"/>
          </v:shape>
        </w:pict>
      </w:r>
      <w:r w:rsidR="007E3981" w:rsidRPr="00654F21">
        <w:rPr>
          <w:rFonts w:ascii="Times New Roman" w:hAnsi="Times New Roman"/>
          <w:sz w:val="24"/>
          <w:szCs w:val="24"/>
        </w:rPr>
        <w:instrText xml:space="preserve"> </w:instrText>
      </w:r>
      <w:r w:rsidRPr="00654F21">
        <w:rPr>
          <w:rFonts w:ascii="Times New Roman" w:hAnsi="Times New Roman"/>
          <w:sz w:val="24"/>
          <w:szCs w:val="24"/>
        </w:rPr>
        <w:fldChar w:fldCharType="separate"/>
      </w:r>
      <w:r w:rsidRPr="00967B7E">
        <w:fldChar w:fldCharType="begin"/>
      </w:r>
      <w:r w:rsidR="007E3981" w:rsidRPr="00967B7E">
        <w:instrText xml:space="preserve"> QUOTE </w:instrText>
      </w:r>
      <w:r w:rsidR="00224D04">
        <w:pict>
          <v:shape id="_x0000_i1083" type="#_x0000_t75" style="width:381.75pt;height:34.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2F53&quot;/&gt;&lt;wsp:rsid wsp:val=&quot;00003690&quot;/&gt;&lt;wsp:rsid wsp:val=&quot;00005C47&quot;/&gt;&lt;wsp:rsid wsp:val=&quot;0001094E&quot;/&gt;&lt;wsp:rsid wsp:val=&quot;00010C14&quot;/&gt;&lt;wsp:rsid wsp:val=&quot;00010FFB&quot;/&gt;&lt;wsp:rsid wsp:val=&quot;00013771&quot;/&gt;&lt;wsp:rsid wsp:val=&quot;0002353C&quot;/&gt;&lt;wsp:rsid wsp:val=&quot;00027607&quot;/&gt;&lt;wsp:rsid wsp:val=&quot;0004257A&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DB&quot;/&gt;&lt;wsp:rsid wsp:val=&quot;00081AE9&quot;/&gt;&lt;wsp:rsid wsp:val=&quot;00081F86&quot;/&gt;&lt;wsp:rsid wsp:val=&quot;000825D6&quot;/&gt;&lt;wsp:rsid wsp:val=&quot;00082BAD&quot;/&gt;&lt;wsp:rsid wsp:val=&quot;0008368B&quot;/&gt;&lt;wsp:rsid wsp:val=&quot;00083821&quot;/&gt;&lt;wsp:rsid wsp:val=&quot;000856E9&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B477D&quot;/&gt;&lt;wsp:rsid wsp:val=&quot;000C02C2&quot;/&gt;&lt;wsp:rsid wsp:val=&quot;000C1EB7&quot;/&gt;&lt;wsp:rsid wsp:val=&quot;000C450D&quot;/&gt;&lt;wsp:rsid wsp:val=&quot;000C5244&quot;/&gt;&lt;wsp:rsid wsp:val=&quot;000C560B&quot;/&gt;&lt;wsp:rsid wsp:val=&quot;000D00FA&quot;/&gt;&lt;wsp:rsid wsp:val=&quot;000D1969&quot;/&gt;&lt;wsp:rsid wsp:val=&quot;000E3F50&quot;/&gt;&lt;wsp:rsid wsp:val=&quot;000E73BA&quot;/&gt;&lt;wsp:rsid wsp:val=&quot;000E7588&quot;/&gt;&lt;wsp:rsid wsp:val=&quot;000F1552&quot;/&gt;&lt;wsp:rsid wsp:val=&quot;000F3ACE&quot;/&gt;&lt;wsp:rsid wsp:val=&quot;000F518D&quot;/&gt;&lt;wsp:rsid wsp:val=&quot;00100566&quot;/&gt;&lt;wsp:rsid wsp:val=&quot;0010427C&quot;/&gt;&lt;wsp:rsid wsp:val=&quot;00104326&quot;/&gt;&lt;wsp:rsid wsp:val=&quot;001101CD&quot;/&gt;&lt;wsp:rsid wsp:val=&quot;00111394&quot;/&gt;&lt;wsp:rsid wsp:val=&quot;00111DB9&quot;/&gt;&lt;wsp:rsid wsp:val=&quot;00114A92&quot;/&gt;&lt;wsp:rsid wsp:val=&quot;00117B53&quot;/&gt;&lt;wsp:rsid wsp:val=&quot;00121BFE&quot;/&gt;&lt;wsp:rsid wsp:val=&quot;00124322&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766FA&quot;/&gt;&lt;wsp:rsid wsp:val=&quot;00180D57&quot;/&gt;&lt;wsp:rsid wsp:val=&quot;001816A1&quot;/&gt;&lt;wsp:rsid wsp:val=&quot;00183C3E&quot;/&gt;&lt;wsp:rsid wsp:val=&quot;00184EAA&quot;/&gt;&lt;wsp:rsid wsp:val=&quot;00185BEF&quot;/&gt;&lt;wsp:rsid wsp:val=&quot;00186E7B&quot;/&gt;&lt;wsp:rsid wsp:val=&quot;00190959&quot;/&gt;&lt;wsp:rsid wsp:val=&quot;00191246&quot;/&gt;&lt;wsp:rsid wsp:val=&quot;001926D6&quot;/&gt;&lt;wsp:rsid wsp:val=&quot;00192D39&quot;/&gt;&lt;wsp:rsid wsp:val=&quot;00194BC2&quot;/&gt;&lt;wsp:rsid wsp:val=&quot;001A075B&quot;/&gt;&lt;wsp:rsid wsp:val=&quot;001A21F3&quot;/&gt;&lt;wsp:rsid wsp:val=&quot;001A2718&quot;/&gt;&lt;wsp:rsid wsp:val=&quot;001A3497&quot;/&gt;&lt;wsp:rsid wsp:val=&quot;001A5338&quot;/&gt;&lt;wsp:rsid wsp:val=&quot;001B248E&quot;/&gt;&lt;wsp:rsid wsp:val=&quot;001B3B78&quot;/&gt;&lt;wsp:rsid wsp:val=&quot;001B7EF1&quot;/&gt;&lt;wsp:rsid wsp:val=&quot;001C0319&quot;/&gt;&lt;wsp:rsid wsp:val=&quot;001C26ED&quot;/&gt;&lt;wsp:rsid wsp:val=&quot;001C4CE8&quot;/&gt;&lt;wsp:rsid wsp:val=&quot;001C54D1&quot;/&gt;&lt;wsp:rsid wsp:val=&quot;001C5880&quot;/&gt;&lt;wsp:rsid wsp:val=&quot;001C726E&quot;/&gt;&lt;wsp:rsid wsp:val=&quot;001D4326&quot;/&gt;&lt;wsp:rsid wsp:val=&quot;001D5272&quot;/&gt;&lt;wsp:rsid wsp:val=&quot;001E05E6&quot;/&gt;&lt;wsp:rsid wsp:val=&quot;001E2CEA&quot;/&gt;&lt;wsp:rsid wsp:val=&quot;001E4832&quot;/&gt;&lt;wsp:rsid wsp:val=&quot;001E560E&quot;/&gt;&lt;wsp:rsid wsp:val=&quot;001E6DD5&quot;/&gt;&lt;wsp:rsid wsp:val=&quot;001E6ED5&quot;/&gt;&lt;wsp:rsid wsp:val=&quot;001F11A9&quot;/&gt;&lt;wsp:rsid wsp:val=&quot;001F12DC&quot;/&gt;&lt;wsp:rsid wsp:val=&quot;001F2344&quot;/&gt;&lt;wsp:rsid wsp:val=&quot;001F3487&quot;/&gt;&lt;wsp:rsid wsp:val=&quot;00201573&quot;/&gt;&lt;wsp:rsid wsp:val=&quot;0020168C&quot;/&gt;&lt;wsp:rsid wsp:val=&quot;00214D52&quot;/&gt;&lt;wsp:rsid wsp:val=&quot;00220FE4&quot;/&gt;&lt;wsp:rsid wsp:val=&quot;00221D12&quot;/&gt;&lt;wsp:rsid wsp:val=&quot;00221F33&quot;/&gt;&lt;wsp:rsid wsp:val=&quot;00222378&quot;/&gt;&lt;wsp:rsid wsp:val=&quot;00222BD2&quot;/&gt;&lt;wsp:rsid wsp:val=&quot;00223B21&quot;/&gt;&lt;wsp:rsid wsp:val=&quot;00227D65&quot;/&gt;&lt;wsp:rsid wsp:val=&quot;00234213&quot;/&gt;&lt;wsp:rsid wsp:val=&quot;00235DB2&quot;/&gt;&lt;wsp:rsid wsp:val=&quot;00237682&quot;/&gt;&lt;wsp:rsid wsp:val=&quot;00243047&quot;/&gt;&lt;wsp:rsid wsp:val=&quot;00244405&quot;/&gt;&lt;wsp:rsid wsp:val=&quot;00244551&quot;/&gt;&lt;wsp:rsid wsp:val=&quot;00245855&quot;/&gt;&lt;wsp:rsid wsp:val=&quot;0024666C&quot;/&gt;&lt;wsp:rsid wsp:val=&quot;002519EE&quot;/&gt;&lt;wsp:rsid wsp:val=&quot;00253E72&quot;/&gt;&lt;wsp:rsid wsp:val=&quot;00253F2D&quot;/&gt;&lt;wsp:rsid wsp:val=&quot;00254B9F&quot;/&gt;&lt;wsp:rsid wsp:val=&quot;00254EA8&quot;/&gt;&lt;wsp:rsid wsp:val=&quot;00257C5B&quot;/&gt;&lt;wsp:rsid wsp:val=&quot;0026054A&quot;/&gt;&lt;wsp:rsid wsp:val=&quot;002625EC&quot;/&gt;&lt;wsp:rsid wsp:val=&quot;0026572A&quot;/&gt;&lt;wsp:rsid wsp:val=&quot;0026638C&quot;/&gt;&lt;wsp:rsid wsp:val=&quot;002666CE&quot;/&gt;&lt;wsp:rsid wsp:val=&quot;00274188&quot;/&gt;&lt;wsp:rsid wsp:val=&quot;002760B8&quot;/&gt;&lt;wsp:rsid wsp:val=&quot;00280B1B&quot;/&gt;&lt;wsp:rsid wsp:val=&quot;0028184D&quot;/&gt;&lt;wsp:rsid wsp:val=&quot;00286456&quot;/&gt;&lt;wsp:rsid wsp:val=&quot;00287166&quot;/&gt;&lt;wsp:rsid wsp:val=&quot;00292C41&quot;/&gt;&lt;wsp:rsid wsp:val=&quot;00294102&quot;/&gt;&lt;wsp:rsid wsp:val=&quot;00294ED4&quot;/&gt;&lt;wsp:rsid wsp:val=&quot;002A2305&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A39&quot;/&gt;&lt;wsp:rsid wsp:val=&quot;002D2FC9&quot;/&gt;&lt;wsp:rsid wsp:val=&quot;002D4437&quot;/&gt;&lt;wsp:rsid wsp:val=&quot;002D4BF8&quot;/&gt;&lt;wsp:rsid wsp:val=&quot;002D52A9&quot;/&gt;&lt;wsp:rsid wsp:val=&quot;002D5597&quot;/&gt;&lt;wsp:rsid wsp:val=&quot;002E1F6F&quot;/&gt;&lt;wsp:rsid wsp:val=&quot;002E2751&quot;/&gt;&lt;wsp:rsid wsp:val=&quot;002E2AA7&quot;/&gt;&lt;wsp:rsid wsp:val=&quot;002E2BED&quot;/&gt;&lt;wsp:rsid wsp:val=&quot;002E42B9&quot;/&gt;&lt;wsp:rsid wsp:val=&quot;002E5570&quot;/&gt;&lt;wsp:rsid wsp:val=&quot;002E578F&quot;/&gt;&lt;wsp:rsid wsp:val=&quot;002E7447&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07A&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3972&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82076&quot;/&gt;&lt;wsp:rsid wsp:val=&quot;003841D0&quot;/&gt;&lt;wsp:rsid wsp:val=&quot;003849BE&quot;/&gt;&lt;wsp:rsid wsp:val=&quot;00390917&quot;/&gt;&lt;wsp:rsid wsp:val=&quot;00392867&quot;/&gt;&lt;wsp:rsid wsp:val=&quot;00393746&quot;/&gt;&lt;wsp:rsid wsp:val=&quot;003A3AF2&quot;/&gt;&lt;wsp:rsid wsp:val=&quot;003A4282&quot;/&gt;&lt;wsp:rsid wsp:val=&quot;003B0217&quot;/&gt;&lt;wsp:rsid wsp:val=&quot;003B6540&quot;/&gt;&lt;wsp:rsid wsp:val=&quot;003B6808&quot;/&gt;&lt;wsp:rsid wsp:val=&quot;003B7E52&quot;/&gt;&lt;wsp:rsid wsp:val=&quot;003C4592&quot;/&gt;&lt;wsp:rsid wsp:val=&quot;003C745A&quot;/&gt;&lt;wsp:rsid wsp:val=&quot;003D0AEB&quot;/&gt;&lt;wsp:rsid wsp:val=&quot;003D1F89&quot;/&gt;&lt;wsp:rsid wsp:val=&quot;003D21BB&quot;/&gt;&lt;wsp:rsid wsp:val=&quot;003E116D&quot;/&gt;&lt;wsp:rsid wsp:val=&quot;003E1C62&quot;/&gt;&lt;wsp:rsid wsp:val=&quot;003E38C0&quot;/&gt;&lt;wsp:rsid wsp:val=&quot;003E66AF&quot;/&gt;&lt;wsp:rsid wsp:val=&quot;003F35C6&quot;/&gt;&lt;wsp:rsid wsp:val=&quot;003F4E62&quot;/&gt;&lt;wsp:rsid wsp:val=&quot;004014A9&quot;/&gt;&lt;wsp:rsid wsp:val=&quot;0040401C&quot;/&gt;&lt;wsp:rsid wsp:val=&quot;004040AA&quot;/&gt;&lt;wsp:rsid wsp:val=&quot;0040604E&quot;/&gt;&lt;wsp:rsid wsp:val=&quot;0040617F&quot;/&gt;&lt;wsp:rsid wsp:val=&quot;00407854&quot;/&gt;&lt;wsp:rsid wsp:val=&quot;004131F1&quot;/&gt;&lt;wsp:rsid wsp:val=&quot;00413819&quot;/&gt;&lt;wsp:rsid wsp:val=&quot;00413CAC&quot;/&gt;&lt;wsp:rsid wsp:val=&quot;00414E26&quot;/&gt;&lt;wsp:rsid wsp:val=&quot;004154C1&quot;/&gt;&lt;wsp:rsid wsp:val=&quot;00415A7B&quot;/&gt;&lt;wsp:rsid wsp:val=&quot;00416630&quot;/&gt;&lt;wsp:rsid wsp:val=&quot;00421142&quot;/&gt;&lt;wsp:rsid wsp:val=&quot;00421567&quot;/&gt;&lt;wsp:rsid wsp:val=&quot;0042321C&quot;/&gt;&lt;wsp:rsid wsp:val=&quot;00425B69&quot;/&gt;&lt;wsp:rsid wsp:val=&quot;004274B0&quot;/&gt;&lt;wsp:rsid wsp:val=&quot;004350D5&quot;/&gt;&lt;wsp:rsid wsp:val=&quot;004359DE&quot;/&gt;&lt;wsp:rsid wsp:val=&quot;004372DA&quot;/&gt;&lt;wsp:rsid wsp:val=&quot;004418F2&quot;/&gt;&lt;wsp:rsid wsp:val=&quot;00441F20&quot;/&gt;&lt;wsp:rsid wsp:val=&quot;00442C2C&quot;/&gt;&lt;wsp:rsid wsp:val=&quot;004435D5&quot;/&gt;&lt;wsp:rsid wsp:val=&quot;00444D18&quot;/&gt;&lt;wsp:rsid wsp:val=&quot;00447956&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A6F3C&quot;/&gt;&lt;wsp:rsid wsp:val=&quot;004B4DD4&quot;/&gt;&lt;wsp:rsid wsp:val=&quot;004B4F15&quot;/&gt;&lt;wsp:rsid wsp:val=&quot;004B7653&quot;/&gt;&lt;wsp:rsid wsp:val=&quot;004C2AD6&quot;/&gt;&lt;wsp:rsid wsp:val=&quot;004C58D6&quot;/&gt;&lt;wsp:rsid wsp:val=&quot;004D00FD&quot;/&gt;&lt;wsp:rsid wsp:val=&quot;004D07EF&quot;/&gt;&lt;wsp:rsid wsp:val=&quot;004D2030&quot;/&gt;&lt;wsp:rsid wsp:val=&quot;004D26B0&quot;/&gt;&lt;wsp:rsid wsp:val=&quot;004D27FA&quot;/&gt;&lt;wsp:rsid wsp:val=&quot;004D28F5&quot;/&gt;&lt;wsp:rsid wsp:val=&quot;004D71DC&quot;/&gt;&lt;wsp:rsid wsp:val=&quot;004E18E4&quot;/&gt;&lt;wsp:rsid wsp:val=&quot;004E1C0A&quot;/&gt;&lt;wsp:rsid wsp:val=&quot;004E454C&quot;/&gt;&lt;wsp:rsid wsp:val=&quot;004E4AF3&quot;/&gt;&lt;wsp:rsid wsp:val=&quot;004E7EDF&quot;/&gt;&lt;wsp:rsid wsp:val=&quot;004F12F1&quot;/&gt;&lt;wsp:rsid wsp:val=&quot;00501BB0&quot;/&gt;&lt;wsp:rsid wsp:val=&quot;00504815&quot;/&gt;&lt;wsp:rsid wsp:val=&quot;00506A1C&quot;/&gt;&lt;wsp:rsid wsp:val=&quot;005125FD&quot;/&gt;&lt;wsp:rsid wsp:val=&quot;005139B3&quot;/&gt;&lt;wsp:rsid wsp:val=&quot;00517D4A&quot;/&gt;&lt;wsp:rsid wsp:val=&quot;00521CC4&quot;/&gt;&lt;wsp:rsid wsp:val=&quot;00521E75&quot;/&gt;&lt;wsp:rsid wsp:val=&quot;00522CFA&quot;/&gt;&lt;wsp:rsid wsp:val=&quot;005249B8&quot;/&gt;&lt;wsp:rsid wsp:val=&quot;00526859&quot;/&gt;&lt;wsp:rsid wsp:val=&quot;0053092C&quot;/&gt;&lt;wsp:rsid wsp:val=&quot;00532530&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2940&quot;/&gt;&lt;wsp:rsid wsp:val=&quot;005636F5&quot;/&gt;&lt;wsp:rsid wsp:val=&quot;00567523&quot;/&gt;&lt;wsp:rsid wsp:val=&quot;00571209&quot;/&gt;&lt;wsp:rsid wsp:val=&quot;00573FCC&quot;/&gt;&lt;wsp:rsid wsp:val=&quot;00574D36&quot;/&gt;&lt;wsp:rsid wsp:val=&quot;00577186&quot;/&gt;&lt;wsp:rsid wsp:val=&quot;00582B0C&quot;/&gt;&lt;wsp:rsid wsp:val=&quot;005832CE&quot;/&gt;&lt;wsp:rsid wsp:val=&quot;005843D3&quot;/&gt;&lt;wsp:rsid wsp:val=&quot;00585347&quot;/&gt;&lt;wsp:rsid wsp:val=&quot;00587901&quot;/&gt;&lt;wsp:rsid wsp:val=&quot;00587F62&quot;/&gt;&lt;wsp:rsid wsp:val=&quot;00593428&quot;/&gt;&lt;wsp:rsid wsp:val=&quot;005A26C5&quot;/&gt;&lt;wsp:rsid wsp:val=&quot;005A2FBB&quot;/&gt;&lt;wsp:rsid wsp:val=&quot;005A43A2&quot;/&gt;&lt;wsp:rsid wsp:val=&quot;005A59A4&quot;/&gt;&lt;wsp:rsid wsp:val=&quot;005A73A3&quot;/&gt;&lt;wsp:rsid wsp:val=&quot;005A77B0&quot;/&gt;&lt;wsp:rsid wsp:val=&quot;005B1E9B&quot;/&gt;&lt;wsp:rsid wsp:val=&quot;005B4841&quot;/&gt;&lt;wsp:rsid wsp:val=&quot;005B6EF1&quot;/&gt;&lt;wsp:rsid wsp:val=&quot;005D4810&quot;/&gt;&lt;wsp:rsid wsp:val=&quot;005E2D7A&quot;/&gt;&lt;wsp:rsid wsp:val=&quot;005E3A04&quot;/&gt;&lt;wsp:rsid wsp:val=&quot;005E7067&quot;/&gt;&lt;wsp:rsid wsp:val=&quot;005E7E24&quot;/&gt;&lt;wsp:rsid wsp:val=&quot;005E7FC1&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223&quot;/&gt;&lt;wsp:rsid wsp:val=&quot;00623B5A&quot;/&gt;&lt;wsp:rsid wsp:val=&quot;006264C6&quot;/&gt;&lt;wsp:rsid wsp:val=&quot;00635373&quot;/&gt;&lt;wsp:rsid wsp:val=&quot;00641273&quot;/&gt;&lt;wsp:rsid wsp:val=&quot;00641DB2&quot;/&gt;&lt;wsp:rsid wsp:val=&quot;0064469A&quot;/&gt;&lt;wsp:rsid wsp:val=&quot;00645EA6&quot;/&gt;&lt;wsp:rsid wsp:val=&quot;0064735A&quot;/&gt;&lt;wsp:rsid wsp:val=&quot;006474D4&quot;/&gt;&lt;wsp:rsid wsp:val=&quot;00650B09&quot;/&gt;&lt;wsp:rsid wsp:val=&quot;006526D8&quot;/&gt;&lt;wsp:rsid wsp:val=&quot;00654F21&quot;/&gt;&lt;wsp:rsid wsp:val=&quot;006574C1&quot;/&gt;&lt;wsp:rsid wsp:val=&quot;00661DDB&quot;/&gt;&lt;wsp:rsid wsp:val=&quot;00663A0B&quot;/&gt;&lt;wsp:rsid wsp:val=&quot;0066474D&quot;/&gt;&lt;wsp:rsid wsp:val=&quot;006658C3&quot;/&gt;&lt;wsp:rsid wsp:val=&quot;00671032&quot;/&gt;&lt;wsp:rsid wsp:val=&quot;00673E84&quot;/&gt;&lt;wsp:rsid wsp:val=&quot;0067799D&quot;/&gt;&lt;wsp:rsid wsp:val=&quot;006826D2&quot;/&gt;&lt;wsp:rsid wsp:val=&quot;0068618A&quot;/&gt;&lt;wsp:rsid wsp:val=&quot;006876E2&quot;/&gt;&lt;wsp:rsid wsp:val=&quot;00690481&quot;/&gt;&lt;wsp:rsid wsp:val=&quot;00692E12&quot;/&gt;&lt;wsp:rsid wsp:val=&quot;00697B9B&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532&quot;/&gt;&lt;wsp:rsid wsp:val=&quot;006C7D92&quot;/&gt;&lt;wsp:rsid wsp:val=&quot;006D3472&quot;/&gt;&lt;wsp:rsid wsp:val=&quot;006D542D&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07EC&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187F&quot;/&gt;&lt;wsp:rsid wsp:val=&quot;007138D0&quot;/&gt;&lt;wsp:rsid wsp:val=&quot;00717836&quot;/&gt;&lt;wsp:rsid wsp:val=&quot;00720BA3&quot;/&gt;&lt;wsp:rsid wsp:val=&quot;007228AE&quot;/&gt;&lt;wsp:rsid wsp:val=&quot;007249A2&quot;/&gt;&lt;wsp:rsid wsp:val=&quot;00726FD4&quot;/&gt;&lt;wsp:rsid wsp:val=&quot;00731313&quot;/&gt;&lt;wsp:rsid wsp:val=&quot;00734E17&quot;/&gt;&lt;wsp:rsid wsp:val=&quot;0073513A&quot;/&gt;&lt;wsp:rsid wsp:val=&quot;0074019F&quot;/&gt;&lt;wsp:rsid wsp:val=&quot;00745AA1&quot;/&gt;&lt;wsp:rsid wsp:val=&quot;007501A9&quot;/&gt;&lt;wsp:rsid wsp:val=&quot;007503B0&quot;/&gt;&lt;wsp:rsid wsp:val=&quot;00752CFA&quot;/&gt;&lt;wsp:rsid wsp:val=&quot;00753150&quot;/&gt;&lt;wsp:rsid wsp:val=&quot;00756327&quot;/&gt;&lt;wsp:rsid wsp:val=&quot;00760C78&quot;/&gt;&lt;wsp:rsid wsp:val=&quot;00761929&quot;/&gt;&lt;wsp:rsid wsp:val=&quot;00763CAB&quot;/&gt;&lt;wsp:rsid wsp:val=&quot;007652F4&quot;/&gt;&lt;wsp:rsid wsp:val=&quot;00766502&quot;/&gt;&lt;wsp:rsid wsp:val=&quot;00770329&quot;/&gt;&lt;wsp:rsid wsp:val=&quot;00770EFE&quot;/&gt;&lt;wsp:rsid wsp:val=&quot;00773382&quot;/&gt;&lt;wsp:rsid wsp:val=&quot;0078518F&quot;/&gt;&lt;wsp:rsid wsp:val=&quot;007957EA&quot;/&gt;&lt;wsp:rsid wsp:val=&quot;00795D93&quot;/&gt;&lt;wsp:rsid wsp:val=&quot;0079783F&quot;/&gt;&lt;wsp:rsid wsp:val=&quot;007A0417&quot;/&gt;&lt;wsp:rsid wsp:val=&quot;007A400A&quot;/&gt;&lt;wsp:rsid wsp:val=&quot;007A4761&quot;/&gt;&lt;wsp:rsid wsp:val=&quot;007B0BF5&quot;/&gt;&lt;wsp:rsid wsp:val=&quot;007B4B39&quot;/&gt;&lt;wsp:rsid wsp:val=&quot;007B4F8D&quot;/&gt;&lt;wsp:rsid wsp:val=&quot;007C02BB&quot;/&gt;&lt;wsp:rsid wsp:val=&quot;007C0D08&quot;/&gt;&lt;wsp:rsid wsp:val=&quot;007C7426&quot;/&gt;&lt;wsp:rsid wsp:val=&quot;007C7551&quot;/&gt;&lt;wsp:rsid wsp:val=&quot;007D02C7&quot;/&gt;&lt;wsp:rsid wsp:val=&quot;007D20BC&quot;/&gt;&lt;wsp:rsid wsp:val=&quot;007D31BF&quot;/&gt;&lt;wsp:rsid wsp:val=&quot;007E4EA8&quot;/&gt;&lt;wsp:rsid wsp:val=&quot;007E512E&quot;/&gt;&lt;wsp:rsid wsp:val=&quot;007E710D&quot;/&gt;&lt;wsp:rsid wsp:val=&quot;007F1407&quot;/&gt;&lt;wsp:rsid wsp:val=&quot;007F1FD4&quot;/&gt;&lt;wsp:rsid wsp:val=&quot;007F2994&quot;/&gt;&lt;wsp:rsid wsp:val=&quot;007F30B4&quot;/&gt;&lt;wsp:rsid wsp:val=&quot;007F597E&quot;/&gt;&lt;wsp:rsid wsp:val=&quot;007F5B0E&quot;/&gt;&lt;wsp:rsid wsp:val=&quot;0080005E&quot;/&gt;&lt;wsp:rsid wsp:val=&quot;0080068F&quot;/&gt;&lt;wsp:rsid wsp:val=&quot;008031D6&quot;/&gt;&lt;wsp:rsid wsp:val=&quot;00804A30&quot;/&gt;&lt;wsp:rsid wsp:val=&quot;00805579&quot;/&gt;&lt;wsp:rsid wsp:val=&quot;008063C9&quot;/&gt;&lt;wsp:rsid wsp:val=&quot;008079AA&quot;/&gt;&lt;wsp:rsid wsp:val=&quot;00815DA8&quot;/&gt;&lt;wsp:rsid wsp:val=&quot;00817A14&quot;/&gt;&lt;wsp:rsid wsp:val=&quot;00817BAE&quot;/&gt;&lt;wsp:rsid wsp:val=&quot;00820AEF&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46C57&quot;/&gt;&lt;wsp:rsid wsp:val=&quot;00854824&quot;/&gt;&lt;wsp:rsid wsp:val=&quot;008575C4&quot;/&gt;&lt;wsp:rsid wsp:val=&quot;008611B0&quot;/&gt;&lt;wsp:rsid wsp:val=&quot;008677FF&quot;/&gt;&lt;wsp:rsid wsp:val=&quot;00870A4C&quot;/&gt;&lt;wsp:rsid wsp:val=&quot;00872635&quot;/&gt;&lt;wsp:rsid wsp:val=&quot;00872D50&quot;/&gt;&lt;wsp:rsid wsp:val=&quot;00872FDA&quot;/&gt;&lt;wsp:rsid wsp:val=&quot;00873885&quot;/&gt;&lt;wsp:rsid wsp:val=&quot;008779CA&quot;/&gt;&lt;wsp:rsid wsp:val=&quot;00884193&quot;/&gt;&lt;wsp:rsid wsp:val=&quot;0088670A&quot;/&gt;&lt;wsp:rsid wsp:val=&quot;008900B8&quot;/&gt;&lt;wsp:rsid wsp:val=&quot;00891FA0&quot;/&gt;&lt;wsp:rsid wsp:val=&quot;00892855&quot;/&gt;&lt;wsp:rsid wsp:val=&quot;00894983&quot;/&gt;&lt;wsp:rsid wsp:val=&quot;008A0DB3&quot;/&gt;&lt;wsp:rsid wsp:val=&quot;008A163C&quot;/&gt;&lt;wsp:rsid wsp:val=&quot;008A47DA&quot;/&gt;&lt;wsp:rsid wsp:val=&quot;008B24CE&quot;/&gt;&lt;wsp:rsid wsp:val=&quot;008B50C0&quot;/&gt;&lt;wsp:rsid wsp:val=&quot;008B54D7&quot;/&gt;&lt;wsp:rsid wsp:val=&quot;008C0184&quot;/&gt;&lt;wsp:rsid wsp:val=&quot;008C15F5&quot;/&gt;&lt;wsp:rsid wsp:val=&quot;008C1F30&quot;/&gt;&lt;wsp:rsid wsp:val=&quot;008C5CD4&quot;/&gt;&lt;wsp:rsid wsp:val=&quot;008C7610&quot;/&gt;&lt;wsp:rsid wsp:val=&quot;008D2697&quot;/&gt;&lt;wsp:rsid wsp:val=&quot;008D591E&quot;/&gt;&lt;wsp:rsid wsp:val=&quot;008D6697&quot;/&gt;&lt;wsp:rsid wsp:val=&quot;008D6C16&quot;/&gt;&lt;wsp:rsid wsp:val=&quot;008D6EE3&quot;/&gt;&lt;wsp:rsid wsp:val=&quot;008E13F0&quot;/&gt;&lt;wsp:rsid wsp:val=&quot;008E2711&quot;/&gt;&lt;wsp:rsid wsp:val=&quot;008E4C77&quot;/&gt;&lt;wsp:rsid wsp:val=&quot;008E6318&quot;/&gt;&lt;wsp:rsid wsp:val=&quot;008E768D&quot;/&gt;&lt;wsp:rsid wsp:val=&quot;008F1A5B&quot;/&gt;&lt;wsp:rsid wsp:val=&quot;008F3F8E&quot;/&gt;&lt;wsp:rsid wsp:val=&quot;008F4288&quot;/&gt;&lt;wsp:rsid wsp:val=&quot;008F7CCB&quot;/&gt;&lt;wsp:rsid wsp:val=&quot;0090213F&quot;/&gt;&lt;wsp:rsid wsp:val=&quot;00902B73&quot;/&gt;&lt;wsp:rsid wsp:val=&quot;009055AF&quot;/&gt;&lt;wsp:rsid wsp:val=&quot;009065BD&quot;/&gt;&lt;wsp:rsid wsp:val=&quot;0090667D&quot;/&gt;&lt;wsp:rsid wsp:val=&quot;00907715&quot;/&gt;&lt;wsp:rsid wsp:val=&quot;00911D7D&quot;/&gt;&lt;wsp:rsid wsp:val=&quot;0092072B&quot;/&gt;&lt;wsp:rsid wsp:val=&quot;00921FF6&quot;/&gt;&lt;wsp:rsid wsp:val=&quot;00924890&quot;/&gt;&lt;wsp:rsid wsp:val=&quot;00926378&quot;/&gt;&lt;wsp:rsid wsp:val=&quot;009273CC&quot;/&gt;&lt;wsp:rsid wsp:val=&quot;00930FA2&quot;/&gt;&lt;wsp:rsid wsp:val=&quot;009319F7&quot;/&gt;&lt;wsp:rsid wsp:val=&quot;00931B7A&quot;/&gt;&lt;wsp:rsid wsp:val=&quot;009364A7&quot;/&gt;&lt;wsp:rsid wsp:val=&quot;00937BD8&quot;/&gt;&lt;wsp:rsid wsp:val=&quot;009409BF&quot;/&gt;&lt;wsp:rsid wsp:val=&quot;00940D68&quot;/&gt;&lt;wsp:rsid wsp:val=&quot;00943D5D&quot;/&gt;&lt;wsp:rsid wsp:val=&quot;00944EDF&quot;/&gt;&lt;wsp:rsid wsp:val=&quot;00946684&quot;/&gt;&lt;wsp:rsid wsp:val=&quot;00947B7F&quot;/&gt;&lt;wsp:rsid wsp:val=&quot;00951285&quot;/&gt;&lt;wsp:rsid wsp:val=&quot;0095469E&quot;/&gt;&lt;wsp:rsid wsp:val=&quot;009605B6&quot;/&gt;&lt;wsp:rsid wsp:val=&quot;0096530A&quot;/&gt;&lt;wsp:rsid wsp:val=&quot;0096690B&quot;/&gt;&lt;wsp:rsid wsp:val=&quot;00967A02&quot;/&gt;&lt;wsp:rsid wsp:val=&quot;00967B7E&quot;/&gt;&lt;wsp:rsid wsp:val=&quot;00970656&quot;/&gt;&lt;wsp:rsid wsp:val=&quot;00971079&quot;/&gt;&lt;wsp:rsid wsp:val=&quot;0097147A&quot;/&gt;&lt;wsp:rsid wsp:val=&quot;00973646&quot;/&gt;&lt;wsp:rsid wsp:val=&quot;00976AC3&quot;/&gt;&lt;wsp:rsid wsp:val=&quot;0098147B&quot;/&gt;&lt;wsp:rsid wsp:val=&quot;00986BAA&quot;/&gt;&lt;wsp:rsid wsp:val=&quot;00987818&quot;/&gt;&lt;wsp:rsid wsp:val=&quot;009A1A34&quot;/&gt;&lt;wsp:rsid wsp:val=&quot;009A40EF&quot;/&gt;&lt;wsp:rsid wsp:val=&quot;009A7D42&quot;/&gt;&lt;wsp:rsid wsp:val=&quot;009B405E&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6562&quot;/&gt;&lt;wsp:rsid wsp:val=&quot;009D7352&quot;/&gt;&lt;wsp:rsid wsp:val=&quot;009E2817&quot;/&gt;&lt;wsp:rsid wsp:val=&quot;009E2BDB&quot;/&gt;&lt;wsp:rsid wsp:val=&quot;009E534E&quot;/&gt;&lt;wsp:rsid wsp:val=&quot;009E69D0&quot;/&gt;&lt;wsp:rsid wsp:val=&quot;009F097C&quot;/&gt;&lt;wsp:rsid wsp:val=&quot;009F141B&quot;/&gt;&lt;wsp:rsid wsp:val=&quot;009F2438&quot;/&gt;&lt;wsp:rsid wsp:val=&quot;009F5D88&quot;/&gt;&lt;wsp:rsid wsp:val=&quot;009F7C65&quot;/&gt;&lt;wsp:rsid wsp:val=&quot;00A00CD6&quot;/&gt;&lt;wsp:rsid wsp:val=&quot;00A030A5&quot;/&gt;&lt;wsp:rsid wsp:val=&quot;00A04AA6&quot;/&gt;&lt;wsp:rsid wsp:val=&quot;00A116D6&quot;/&gt;&lt;wsp:rsid wsp:val=&quot;00A1347B&quot;/&gt;&lt;wsp:rsid wsp:val=&quot;00A1496A&quot;/&gt;&lt;wsp:rsid wsp:val=&quot;00A14982&quot;/&gt;&lt;wsp:rsid wsp:val=&quot;00A151F2&quot;/&gt;&lt;wsp:rsid wsp:val=&quot;00A16430&quot;/&gt;&lt;wsp:rsid wsp:val=&quot;00A17B60&quot;/&gt;&lt;wsp:rsid wsp:val=&quot;00A2124C&quot;/&gt;&lt;wsp:rsid wsp:val=&quot;00A23582&quot;/&gt;&lt;wsp:rsid wsp:val=&quot;00A24C4A&quot;/&gt;&lt;wsp:rsid wsp:val=&quot;00A276F3&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5633&quot;/&gt;&lt;wsp:rsid wsp:val=&quot;00A45707&quot;/&gt;&lt;wsp:rsid wsp:val=&quot;00A4667D&quot;/&gt;&lt;wsp:rsid wsp:val=&quot;00A562BF&quot;/&gt;&lt;wsp:rsid wsp:val=&quot;00A60CAD&quot;/&gt;&lt;wsp:rsid wsp:val=&quot;00A60D8D&quot;/&gt;&lt;wsp:rsid wsp:val=&quot;00A6117A&quot;/&gt;&lt;wsp:rsid wsp:val=&quot;00A6580A&quot;/&gt;&lt;wsp:rsid wsp:val=&quot;00A65AE5&quot;/&gt;&lt;wsp:rsid wsp:val=&quot;00A66E9D&quot;/&gt;&lt;wsp:rsid wsp:val=&quot;00A71A17&quot;/&gt;&lt;wsp:rsid wsp:val=&quot;00A71A65&quot;/&gt;&lt;wsp:rsid wsp:val=&quot;00A727D4&quot;/&gt;&lt;wsp:rsid wsp:val=&quot;00A74D9E&quot;/&gt;&lt;wsp:rsid wsp:val=&quot;00A84402&quot;/&gt;&lt;wsp:rsid wsp:val=&quot;00A84420&quot;/&gt;&lt;wsp:rsid wsp:val=&quot;00A84CC5&quot;/&gt;&lt;wsp:rsid wsp:val=&quot;00A90E31&quot;/&gt;&lt;wsp:rsid wsp:val=&quot;00A92031&quot;/&gt;&lt;wsp:rsid wsp:val=&quot;00A94385&quot;/&gt;&lt;wsp:rsid wsp:val=&quot;00AA1B9E&quot;/&gt;&lt;wsp:rsid wsp:val=&quot;00AA208A&quot;/&gt;&lt;wsp:rsid wsp:val=&quot;00AA2893&quot;/&gt;&lt;wsp:rsid wsp:val=&quot;00AA6046&quot;/&gt;&lt;wsp:rsid wsp:val=&quot;00AB0D38&quot;/&gt;&lt;wsp:rsid wsp:val=&quot;00AB11DB&quot;/&gt;&lt;wsp:rsid wsp:val=&quot;00AB609F&quot;/&gt;&lt;wsp:rsid wsp:val=&quot;00AB71E4&quot;/&gt;&lt;wsp:rsid wsp:val=&quot;00AB7C12&quot;/&gt;&lt;wsp:rsid wsp:val=&quot;00AC2597&quot;/&gt;&lt;wsp:rsid wsp:val=&quot;00AD0958&quot;/&gt;&lt;wsp:rsid wsp:val=&quot;00AD1830&quot;/&gt;&lt;wsp:rsid wsp:val=&quot;00AD412F&quot;/&gt;&lt;wsp:rsid wsp:val=&quot;00AD4B47&quot;/&gt;&lt;wsp:rsid wsp:val=&quot;00AE2934&quot;/&gt;&lt;wsp:rsid wsp:val=&quot;00AE33B3&quot;/&gt;&lt;wsp:rsid wsp:val=&quot;00AE4E8B&quot;/&gt;&lt;wsp:rsid wsp:val=&quot;00AE4F89&quot;/&gt;&lt;wsp:rsid wsp:val=&quot;00AE679C&quot;/&gt;&lt;wsp:rsid wsp:val=&quot;00AE681F&quot;/&gt;&lt;wsp:rsid wsp:val=&quot;00AE7448&quot;/&gt;&lt;wsp:rsid wsp:val=&quot;00AE74B4&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CCC&quot;/&gt;&lt;wsp:rsid wsp:val=&quot;00B23DFF&quot;/&gt;&lt;wsp:rsid wsp:val=&quot;00B24801&quot;/&gt;&lt;wsp:rsid wsp:val=&quot;00B26C26&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879&quot;/&gt;&lt;wsp:rsid wsp:val=&quot;00B57D04&quot;/&gt;&lt;wsp:rsid wsp:val=&quot;00B63CF0&quot;/&gt;&lt;wsp:rsid wsp:val=&quot;00B67031&quot;/&gt;&lt;wsp:rsid wsp:val=&quot;00B71218&quot;/&gt;&lt;wsp:rsid wsp:val=&quot;00B718FA&quot;/&gt;&lt;wsp:rsid wsp:val=&quot;00B73777&quot;/&gt;&lt;wsp:rsid wsp:val=&quot;00B77853&quot;/&gt;&lt;wsp:rsid wsp:val=&quot;00B80C7B&quot;/&gt;&lt;wsp:rsid wsp:val=&quot;00B8277A&quot;/&gt;&lt;wsp:rsid wsp:val=&quot;00B84B1F&quot;/&gt;&lt;wsp:rsid wsp:val=&quot;00B871AD&quot;/&gt;&lt;wsp:rsid wsp:val=&quot;00B938F6&quot;/&gt;&lt;wsp:rsid wsp:val=&quot;00BA064E&quot;/&gt;&lt;wsp:rsid wsp:val=&quot;00BA074E&quot;/&gt;&lt;wsp:rsid wsp:val=&quot;00BA0D9B&quot;/&gt;&lt;wsp:rsid wsp:val=&quot;00BA6E3B&quot;/&gt;&lt;wsp:rsid wsp:val=&quot;00BB1CE5&quot;/&gt;&lt;wsp:rsid wsp:val=&quot;00BB1FF6&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6343&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25C1D&quot;/&gt;&lt;wsp:rsid wsp:val=&quot;00C30046&quot;/&gt;&lt;wsp:rsid wsp:val=&quot;00C33C15&quot;/&gt;&lt;wsp:rsid wsp:val=&quot;00C3656E&quot;/&gt;&lt;wsp:rsid wsp:val=&quot;00C37097&quot;/&gt;&lt;wsp:rsid wsp:val=&quot;00C37621&quot;/&gt;&lt;wsp:rsid wsp:val=&quot;00C40A78&quot;/&gt;&lt;wsp:rsid wsp:val=&quot;00C41A8B&quot;/&gt;&lt;wsp:rsid wsp:val=&quot;00C4502D&quot;/&gt;&lt;wsp:rsid wsp:val=&quot;00C462DA&quot;/&gt;&lt;wsp:rsid wsp:val=&quot;00C55610&quot;/&gt;&lt;wsp:rsid wsp:val=&quot;00C55952&quot;/&gt;&lt;wsp:rsid wsp:val=&quot;00C5719F&quot;/&gt;&lt;wsp:rsid wsp:val=&quot;00C576A7&quot;/&gt;&lt;wsp:rsid wsp:val=&quot;00C614A9&quot;/&gt;&lt;wsp:rsid wsp:val=&quot;00C6219E&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782&quot;/&gt;&lt;wsp:rsid wsp:val=&quot;00C92CD2&quot;/&gt;&lt;wsp:rsid wsp:val=&quot;00CA375A&quot;/&gt;&lt;wsp:rsid wsp:val=&quot;00CA4DD1&quot;/&gt;&lt;wsp:rsid wsp:val=&quot;00CA6C50&quot;/&gt;&lt;wsp:rsid wsp:val=&quot;00CA7237&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481A&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5568&quot;/&gt;&lt;wsp:rsid wsp:val=&quot;00CF75ED&quot;/&gt;&lt;wsp:rsid wsp:val=&quot;00D014E1&quot;/&gt;&lt;wsp:rsid wsp:val=&quot;00D02B22&quot;/&gt;&lt;wsp:rsid wsp:val=&quot;00D03B46&quot;/&gt;&lt;wsp:rsid wsp:val=&quot;00D043C7&quot;/&gt;&lt;wsp:rsid wsp:val=&quot;00D04B75&quot;/&gt;&lt;wsp:rsid wsp:val=&quot;00D04E03&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967&quot;/&gt;&lt;wsp:rsid wsp:val=&quot;00D41C56&quot;/&gt;&lt;wsp:rsid wsp:val=&quot;00D4283E&quot;/&gt;&lt;wsp:rsid wsp:val=&quot;00D44A20&quot;/&gt;&lt;wsp:rsid wsp:val=&quot;00D45E55&quot;/&gt;&lt;wsp:rsid wsp:val=&quot;00D47401&quot;/&gt;&lt;wsp:rsid wsp:val=&quot;00D4768C&quot;/&gt;&lt;wsp:rsid wsp:val=&quot;00D5677B&quot;/&gt;&lt;wsp:rsid wsp:val=&quot;00D56893&quot;/&gt;&lt;wsp:rsid wsp:val=&quot;00D6040F&quot;/&gt;&lt;wsp:rsid wsp:val=&quot;00D621B3&quot;/&gt;&lt;wsp:rsid wsp:val=&quot;00D62AAF&quot;/&gt;&lt;wsp:rsid wsp:val=&quot;00D63835&quot;/&gt;&lt;wsp:rsid wsp:val=&quot;00D63FE1&quot;/&gt;&lt;wsp:rsid wsp:val=&quot;00D64F5C&quot;/&gt;&lt;wsp:rsid wsp:val=&quot;00D72BB5&quot;/&gt;&lt;wsp:rsid wsp:val=&quot;00D748C7&quot;/&gt;&lt;wsp:rsid wsp:val=&quot;00D753AF&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86950&quot;/&gt;&lt;wsp:rsid wsp:val=&quot;00D90DD6&quot;/&gt;&lt;wsp:rsid wsp:val=&quot;00D9239A&quot;/&gt;&lt;wsp:rsid wsp:val=&quot;00D94633&quot;/&gt;&lt;wsp:rsid wsp:val=&quot;00DA04B2&quot;/&gt;&lt;wsp:rsid wsp:val=&quot;00DA26F4&quot;/&gt;&lt;wsp:rsid wsp:val=&quot;00DA3907&quot;/&gt;&lt;wsp:rsid wsp:val=&quot;00DA5B81&quot;/&gt;&lt;wsp:rsid wsp:val=&quot;00DB0B66&quot;/&gt;&lt;wsp:rsid wsp:val=&quot;00DC3B95&quot;/&gt;&lt;wsp:rsid wsp:val=&quot;00DC3D2D&quot;/&gt;&lt;wsp:rsid wsp:val=&quot;00DC3F0C&quot;/&gt;&lt;wsp:rsid wsp:val=&quot;00DC4DC1&quot;/&gt;&lt;wsp:rsid wsp:val=&quot;00DC6928&quot;/&gt;&lt;wsp:rsid wsp:val=&quot;00DC6D58&quot;/&gt;&lt;wsp:rsid wsp:val=&quot;00DC7352&quot;/&gt;&lt;wsp:rsid wsp:val=&quot;00DD08C7&quot;/&gt;&lt;wsp:rsid wsp:val=&quot;00DD1B61&quot;/&gt;&lt;wsp:rsid wsp:val=&quot;00DD2589&quot;/&gt;&lt;wsp:rsid wsp:val=&quot;00DD3D19&quot;/&gt;&lt;wsp:rsid wsp:val=&quot;00DD42AB&quot;/&gt;&lt;wsp:rsid wsp:val=&quot;00DD6DFB&quot;/&gt;&lt;wsp:rsid wsp:val=&quot;00DE1D17&quot;/&gt;&lt;wsp:rsid wsp:val=&quot;00DE3ADE&quot;/&gt;&lt;wsp:rsid wsp:val=&quot;00DE52DE&quot;/&gt;&lt;wsp:rsid wsp:val=&quot;00DF1AA8&quot;/&gt;&lt;wsp:rsid wsp:val=&quot;00DF1CAE&quot;/&gt;&lt;wsp:rsid wsp:val=&quot;00DF4611&quot;/&gt;&lt;wsp:rsid wsp:val=&quot;00E025D2&quot;/&gt;&lt;wsp:rsid wsp:val=&quot;00E038AD&quot;/&gt;&lt;wsp:rsid wsp:val=&quot;00E03C63&quot;/&gt;&lt;wsp:rsid wsp:val=&quot;00E06330&quot;/&gt;&lt;wsp:rsid wsp:val=&quot;00E104E2&quot;/&gt;&lt;wsp:rsid wsp:val=&quot;00E1354E&quot;/&gt;&lt;wsp:rsid wsp:val=&quot;00E14F76&quot;/&gt;&lt;wsp:rsid wsp:val=&quot;00E16524&quot;/&gt;&lt;wsp:rsid wsp:val=&quot;00E17E80&quot;/&gt;&lt;wsp:rsid wsp:val=&quot;00E2069A&quot;/&gt;&lt;wsp:rsid wsp:val=&quot;00E22B6C&quot;/&gt;&lt;wsp:rsid wsp:val=&quot;00E23C5B&quot;/&gt;&lt;wsp:rsid wsp:val=&quot;00E23FE4&quot;/&gt;&lt;wsp:rsid wsp:val=&quot;00E32FD4&quot;/&gt;&lt;wsp:rsid wsp:val=&quot;00E334B7&quot;/&gt;&lt;wsp:rsid wsp:val=&quot;00E33D97&quot;/&gt;&lt;wsp:rsid wsp:val=&quot;00E342DD&quot;/&gt;&lt;wsp:rsid wsp:val=&quot;00E34EA5&quot;/&gt;&lt;wsp:rsid wsp:val=&quot;00E34F16&quot;/&gt;&lt;wsp:rsid wsp:val=&quot;00E40799&quot;/&gt;&lt;wsp:rsid wsp:val=&quot;00E41138&quot;/&gt;&lt;wsp:rsid wsp:val=&quot;00E428F9&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2467&quot;/&gt;&lt;wsp:rsid wsp:val=&quot;00E66C0F&quot;/&gt;&lt;wsp:rsid wsp:val=&quot;00E66FE7&quot;/&gt;&lt;wsp:rsid wsp:val=&quot;00E67564&quot;/&gt;&lt;wsp:rsid wsp:val=&quot;00E71A14&quot;/&gt;&lt;wsp:rsid wsp:val=&quot;00E75814&quot;/&gt;&lt;wsp:rsid wsp:val=&quot;00E75E28&quot;/&gt;&lt;wsp:rsid wsp:val=&quot;00E770B4&quot;/&gt;&lt;wsp:rsid wsp:val=&quot;00E8016E&quot;/&gt;&lt;wsp:rsid wsp:val=&quot;00E80317&quot;/&gt;&lt;wsp:rsid wsp:val=&quot;00E81AFD&quot;/&gt;&lt;wsp:rsid wsp:val=&quot;00E830F8&quot;/&gt;&lt;wsp:rsid wsp:val=&quot;00E84D7A&quot;/&gt;&lt;wsp:rsid wsp:val=&quot;00E855C7&quot;/&gt;&lt;wsp:rsid wsp:val=&quot;00E948CE&quot;/&gt;&lt;wsp:rsid wsp:val=&quot;00E94F7B&quot;/&gt;&lt;wsp:rsid wsp:val=&quot;00EA1CBD&quot;/&gt;&lt;wsp:rsid wsp:val=&quot;00EA5E8E&quot;/&gt;&lt;wsp:rsid wsp:val=&quot;00EB2CB0&quot;/&gt;&lt;wsp:rsid wsp:val=&quot;00EB541C&quot;/&gt;&lt;wsp:rsid wsp:val=&quot;00EB6984&quot;/&gt;&lt;wsp:rsid wsp:val=&quot;00EB70DA&quot;/&gt;&lt;wsp:rsid wsp:val=&quot;00EC02ED&quot;/&gt;&lt;wsp:rsid wsp:val=&quot;00EC1B56&quot;/&gt;&lt;wsp:rsid wsp:val=&quot;00EC30B7&quot;/&gt;&lt;wsp:rsid wsp:val=&quot;00EC5E78&quot;/&gt;&lt;wsp:rsid wsp:val=&quot;00EC7A07&quot;/&gt;&lt;wsp:rsid wsp:val=&quot;00ED1BBA&quot;/&gt;&lt;wsp:rsid wsp:val=&quot;00ED1FCE&quot;/&gt;&lt;wsp:rsid wsp:val=&quot;00ED2B58&quot;/&gt;&lt;wsp:rsid wsp:val=&quot;00ED2B61&quot;/&gt;&lt;wsp:rsid wsp:val=&quot;00ED5F17&quot;/&gt;&lt;wsp:rsid wsp:val=&quot;00ED7DA7&quot;/&gt;&lt;wsp:rsid wsp:val=&quot;00EE76C6&quot;/&gt;&lt;wsp:rsid wsp:val=&quot;00EF2731&quot;/&gt;&lt;wsp:rsid wsp:val=&quot;00EF60F5&quot;/&gt;&lt;wsp:rsid wsp:val=&quot;00EF62AD&quot;/&gt;&lt;wsp:rsid wsp:val=&quot;00EF68CA&quot;/&gt;&lt;wsp:rsid wsp:val=&quot;00F035B4&quot;/&gt;&lt;wsp:rsid wsp:val=&quot;00F03CBB&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467F0&quot;/&gt;&lt;wsp:rsid wsp:val=&quot;00F6194F&quot;/&gt;&lt;wsp:rsid wsp:val=&quot;00F61E0F&quot;/&gt;&lt;wsp:rsid wsp:val=&quot;00F626A6&quot;/&gt;&lt;wsp:rsid wsp:val=&quot;00F63973&quot;/&gt;&lt;wsp:rsid wsp:val=&quot;00F718BA&quot;/&gt;&lt;wsp:rsid wsp:val=&quot;00F75A91&quot;/&gt;&lt;wsp:rsid wsp:val=&quot;00F80D94&quot;/&gt;&lt;wsp:rsid wsp:val=&quot;00F81F89&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2D47&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2B88&quot;/&gt;&lt;wsp:rsid wsp:val=&quot;00FC3F9E&quot;/&gt;&lt;wsp:rsid wsp:val=&quot;00FC6D10&quot;/&gt;&lt;wsp:rsid wsp:val=&quot;00FD3EE1&quot;/&gt;&lt;wsp:rsid wsp:val=&quot;00FE2C5C&quot;/&gt;&lt;wsp:rsid wsp:val=&quot;00FE3708&quot;/&gt;&lt;wsp:rsid wsp:val=&quot;00FE3D9C&quot;/&gt;&lt;wsp:rsid wsp:val=&quot;00FE5049&quot;/&gt;&lt;wsp:rsid wsp:val=&quot;00FF03E2&quot;/&gt;&lt;wsp:rsid wsp:val=&quot;00FF1F0C&quot;/&gt;&lt;wsp:rsid wsp:val=&quot;00FF3416&quot;/&gt;&lt;wsp:rsid wsp:val=&quot;00FF6A10&quot;/&gt;&lt;/wsp:rsids&gt;&lt;/w:docPr&gt;&lt;w:body&gt;&lt;w:p wsp:rsidR=&quot;00000000&quot; wsp:rsidRDefault=&quot;00A151F2&quot;&gt;&lt;m:oMathPara&gt;&lt;m:oMath&gt;&lt;m:sSub&gt;&lt;m:sSubPr&gt;&lt;m:ctrlPr&gt;&lt;aml:annotation aml:id=&quot;0&quot; w:type=&quot;Word.Insertion&quot; aml:author=&quot;EOS&quot; aml:createdate=&quot;2011-06-14T16:40:00Z&quot;&gt;&lt;aml:content&gt;&lt;w:rPr&gt;&lt;w:rFonts w:ascii=&quot;Cambria Math&quot; w:h-ansi=&quot;Cambria Math&quot;/&gt;&lt;wx:font wx:val=&quot;Cambria Math&quot;/&gt;&lt;w:b/&gt;&lt;w:sz w:val=&quot;24&quot;/&gt;&lt;w:sz-cs w:val=&quot;24&quot;/&gt;&lt;/w:rPr&gt;&lt;/aml:content&gt;&lt;/aml:annotation&gt;&lt;/m:ctrlPr&gt;&lt;/m:sSubPr&gt;&lt;m:e&gt;&lt;aml:annotation aml:id=&quot;1&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I•&lt;/m:t&gt;&lt;/m:r&gt;&lt;/aml:content&gt;&lt;/aml:annotation&gt;&lt;/m:e&gt;&lt;m:sub&gt;&lt;aml:annotation aml:id=&quot;2&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m&lt;/m:t&gt;&lt;/m:r&gt;&lt;/aml:content&gt;&lt;/aml:annotation&gt;&lt;/m:sub&gt;&lt;/m:sSub&gt;&lt;aml:annotation aml:id=&quot;3&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lt;/m:t&gt;&lt;/m:r&gt;&lt;/aml:content&gt;&lt;/aml:annotation&gt;&lt;m:nary&gt;&lt;m:naryPr&gt;&lt;m:limLoc m:val=&quot;undOvr&quot;/&gt;&lt;m:subHide m:val=&quot;on&quot;/&gt;&lt;m:supHide m:val=&quot;on&quot;/&gt;&lt;m:ctrlPr&gt;&lt;aml:annotation aml:id=&quot;4&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naryPr&gt;&lt;m:sub/&gt;&lt;m:sup/&gt;&lt;m:e&gt;&lt;m:sSub&gt;&lt;m:sSubPr&gt;&lt;m:ctrlPr&gt;&lt;aml:annotation aml:id=&quot;5&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sSubPr&gt;&lt;m:e&gt;&lt;aml:annotation aml:id=&quot;6&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w&lt;/m:t&gt;&lt;/m:r&gt;&lt;/aml:content&gt;&lt;/aml:annotation&gt;&lt;/m:e&gt;&lt;m:sub&gt;&lt;aml:annotation aml:id=&quot;7&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s&lt;/m:t&gt;&lt;/m:r&gt;&lt;/aml:content&gt;&lt;/aml:annotation&gt;&lt;/m:sub&gt;&lt;/m:sSub&gt;&lt;m:sSup&gt;&lt;m:sSupPr&gt;&lt;m:ctrlPr&gt;&lt;aml:annotation aml:id=&quot;8&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sSupPr&gt;&lt;m:e&gt;&lt;m:d&gt;&lt;m:dPr&gt;&lt;m:ctrlPr&gt;&lt;aml:annotation aml:id=&quot;9&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dPr&gt;&lt;m:e&gt;&lt;aml:annotation aml:id=&quot;10&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m-&lt;/m:t&gt;&lt;/m:r&gt;&lt;/aml:content&gt;&lt;/aml:annotation&gt;&lt;m:sSub&gt;&lt;m:sSubPr&gt;&lt;m:ctrlPr&gt;&lt;aml:annotation aml:id=&quot;11&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sSubPr&gt;&lt;m:e&gt;&lt;aml:annotation aml:id=&quot;12&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m&lt;/m:t&gt;&lt;/m:r&gt;&lt;/aml:content&gt;&lt;/aml:annotation&gt;&lt;/m:e&gt;&lt;m:sub&gt;&lt;aml:annotation aml:id=&quot;13&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0&lt;/m:t&gt;&lt;/m:r&gt;&lt;/aml:content&gt;&lt;/aml:annotation&gt;&lt;/m:sub&gt;&lt;/m:sSub&gt;&lt;/m:e&gt;&lt;/m:d&gt;&lt;/m:e&gt;&lt;m:sup&gt;&lt;aml:annotation aml:id=&quot;14&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2&lt;/m:t&gt;&lt;/m:r&gt;&lt;/aml:content&gt;&lt;/aml:annotation&gt;&lt;/m:sup&gt;&lt;/m:sSup&gt;&lt;aml:annotation aml:id=&quot;15&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dx&lt;/m:t&gt;&lt;/m:r&gt;&lt;/aml:content&gt;&lt;/aml:annotation&gt;&lt;/m:e&gt;&lt;/m:nary&gt;&lt;aml:annotation aml:id=&quot;16&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lt;/m:t&gt;&lt;/m:r&gt;&lt;/aml:content&gt;&lt;/aml:annotation&gt;&lt;m:nary&gt;&lt;m:naryPr&gt;&lt;m:limLoc m:val=&quot;undOvr&quot;/&gt;&lt;m:subHide m:val=&quot;on&quot;/&gt;&lt;m:supHide m:val=&quot;on&quot;/&gt;&lt;m:ctrlPr&gt;&lt;aml:annotation aml:id=&quot;17&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naryPr&gt;&lt;m:sub/&gt;&lt;m:sup/&gt;&lt;m:e&gt;&lt;m:sSub&gt;&lt;m:sSubPr&gt;&lt;m:ctrlPr&gt;&lt;aml:annotation aml:id=&quot;18&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sSubPr&gt;&lt;m:e&gt;&lt;aml:annotation aml:id=&quot;19&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w&lt;/m:t&gt;&lt;/m:r&gt;&lt;/aml:content&gt;&lt;/aml:annotation&gt;&lt;/m:e&gt;&lt;m:sub&gt;&lt;aml:annotation aml:id=&quot;20&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x&lt;/m:t&gt;&lt;/m:r&gt;&lt;/aml:content&gt;&lt;/aml:annotation&gt;&lt;/m:sub&gt;&lt;/m:sSub&gt;&lt;m:sSup&gt;&lt;m:sSupPr&gt;&lt;m:ctrlPr&gt;&lt;aml:annotation aml:id=&quot;21&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sSupPr&gt;&lt;m:e&gt;&lt;m:d&gt;&lt;m:dPr&gt;&lt;m:begChr m:val=&quot;|&quot;/&gt;&lt;m:endChr m:val=&quot;|&quot;/&gt;&lt;m:ctrlPr&gt;&lt;aml:annotation aml:id=&quot;22&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dPr&gt;&lt;m:e&gt;&lt;m:f&gt;&lt;m:fPr&gt;&lt;m:ctrlPr&gt;&lt;aml:annotation aml:id=&quot;23&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fPr&gt;&lt;m:num&gt;&lt;aml:annotation aml:id=&quot;24&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d&lt;/m:t&gt;&lt;/m:r&gt;&lt;/aml:content&gt;&lt;/aml:annotation&gt;&lt;m:d&gt;&lt;m:dPr&gt;&lt;m:ctrlPr&gt;&lt;aml:annotation aml:id=&quot;25&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dPr&gt;&lt;m:e&gt;&lt;aml:annotation aml:id=&quot;26&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m-&lt;/m:t&gt;&lt;/m:r&gt;&lt;/aml:content&gt;&lt;/aml:annotation&gt;&lt;m:sSub&gt;&lt;m:sSubPr&gt;&lt;m:ctrlPr&gt;&lt;aml:annotation aml:id=&quot;27&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sSubPr&gt;&lt;m:e&gt;&lt;aml:annotation aml:id=&quot;28&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m&lt;/m:t&gt;&lt;/m:r&gt;&lt;/aml:content&gt;&lt;/aml:annotation&gt;&lt;/m:e&gt;&lt;m:sub&gt;&lt;aml:annotation aml:id=&quot;29&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0&lt;/m:t&gt;&lt;/m:r&gt;&lt;/aml:content&gt;&lt;/aml:annotation&gt;&lt;/m:sub&gt;&lt;/m:sSub&gt;&lt;/m:e&gt;&lt;/m:d&gt;&lt;/m:num&gt;&lt;m:den&gt;&lt;aml:annotation aml:id=&quot;30&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dx&lt;/m:t&gt;&lt;/m:r&gt;&lt;/aml:content&gt;&lt;/aml:annotation&gt;&lt;/m:den&gt;&lt;/m:f&gt;&lt;/m:e&gt;&lt;/m:d&gt;&lt;/m:e&gt;&lt;m:sup&gt;&lt;aml:annotation aml:id=&quot;31&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p&lt;/m:t&gt;&lt;/m:r&gt;&lt;/aml:content&gt;&lt;/aml:annotation&gt;&lt;/m:sup&gt;&lt;/m:sSup&gt;&lt;aml:annotation aml:id=&quot;32&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dx+&lt;/m:t&gt;&lt;/m:r&gt;&lt;/aml:content&gt;&lt;/aml:annotation&gt;&lt;m:nary&gt;&lt;m:naryPr&gt;&lt;m:limLoc m:val=&quot;undOvr&quot;/&gt;&lt;m:subHide m:val=&quot;on&quot;/&gt;&lt;m:supHide m:val=&quot;on&quot;/&gt;&lt;m:ctrlPr&gt;&lt;aml:annotation aml:id=&quot;33&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naryPr&gt;&lt;m:sub/&gt;&lt;m:sup/&gt;&lt;m:e&gt;&lt;m:sSub&gt;&lt;m:sSubPr&gt;&lt;m:ctrlPr&gt;&lt;aml:annotation aml:id=&quot;34&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sSubPr&gt;&lt;m:e&gt;&lt;aml:annotation aml:id=&quot;35&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w&lt;/m:t&gt;&lt;/m:r&gt;&lt;/aml:content&gt;&lt;/aml:annotation&gt;&lt;/m:e&gt;&lt;m:sub&gt;&lt;aml:annotation aml:id=&quot;36&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z&lt;/m:t&gt;&lt;/m:r&gt;&lt;/aml:content&gt;&lt;/aml:annotation&gt;&lt;/m:sub&gt;&lt;/m:sSub&gt;&lt;m:sSup&gt;&lt;m:sSupPr&gt;&lt;m:ctrlPr&gt;&lt;aml:annotation aml:id=&quot;37&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sSupPr&gt;&lt;m:e&gt;&lt;m:d&gt;&lt;m:dPr&gt;&lt;m:begChr m:val=&quot;|&quot;/&gt;&lt;m:endChr m:val=&quot;|&quot;/&gt;&lt;m:ctrlPr&gt;&lt;aml:annotation aml:id=&quot;38&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dPr&gt;&lt;m:e&gt;&lt;m:f&gt;&lt;m:fPr&gt;&lt;m:ctrlPr&gt;&lt;aml:annotation aml:id=&quot;39&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fPr&gt;&lt;m:num&gt;&lt;aml:annotation aml:id=&quot;40&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d&lt;/m:t&gt;&lt;/m:r&gt;&lt;/aml:content&gt;&lt;/aml:annotation&gt;&lt;m:d&gt;&lt;m:dPr&gt;&lt;m:ctrlPr&gt;&lt;aml:annotation aml:id=&quot;41&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dPr&gt;&lt;m:e&gt;&lt;aml:annotation aml:id=&quot;42&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m-&lt;/m:t&gt;&lt;/m:r&gt;&lt;/aml:content&gt;&lt;/aml:annotation&gt;&lt;m:sSub&gt;&lt;m:sSubPr&gt;&lt;m:ctrlPr&gt;&lt;aml:annotation aml:id=&quot;43&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sSubPr&gt;&lt;m:e&gt;&lt;aml:annotation aml:id=&quot;44&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m&lt;/m:t&gt;&lt;/m:r&gt;&lt;/aml:content&gt;&lt;/aml:annotation&gt;&lt;/m:e&gt;&lt;m:sub&gt;&lt;aml:annotation aml:id=&quot;45&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0&lt;/m:t&gt;&lt;/m:r&gt;&lt;/aml:content&gt;&lt;/aml:annotation&gt;&lt;/m:sub&gt;&lt;/m:sSub&gt;&lt;/m:e&gt;&lt;/m:d&gt;&lt;/m:num&gt;&lt;m:den&gt;&lt;aml:annotation aml:id=&quot;46&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dz&lt;/m:t&gt;&lt;/m:r&gt;&lt;/aml:content&gt;&lt;/aml:annotation&gt;&lt;/m:den&gt;&lt;/m:f&gt;&lt;/m:e&gt;&lt;/m:d&gt;&lt;/m:e&gt;&lt;m:sup&gt;&lt;aml:annotation aml:id=&quot;47&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p&lt;/m:t&gt;&lt;/m:r&gt;&lt;/aml:content&gt;&lt;/aml:annotation&gt;&lt;/m:sup&gt;&lt;/m:sSup&gt;&lt;aml:annotation aml:id=&quot;48&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dz&lt;/m:t&gt;&lt;/m:r&gt;&lt;/aml:content&gt;&lt;/aml:annotation&gt;&lt;/m:e&gt;&lt;/m:nary&gt;&lt;/m:e&gt;&lt;/m:nary&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8" o:title="" chromakey="white"/>
          </v:shape>
        </w:pict>
      </w:r>
      <w:r w:rsidR="007E3981" w:rsidRPr="00967B7E">
        <w:instrText xml:space="preserve"> </w:instrText>
      </w:r>
      <w:r w:rsidRPr="00967B7E">
        <w:fldChar w:fldCharType="separate"/>
      </w:r>
      <w:r w:rsidR="00224D04">
        <w:pict>
          <v:shape id="_x0000_i1084" type="#_x0000_t75" style="width:381.75pt;height:34.5pt" equationxml="&lt;?xml version=&quot;1.0&quot; encoding=&quot;UTF-8&quot; standalone=&quot;yes&quot;?&gt;&#10;&#10;&#10;&#10;&#10;&#10;&#10;&#10;&#10;&#10;&#10;&#10;&#10;&#10;&#10;&#10;&#10;&#10;&#10;&#10;&#10;&#10;&#10;&#10;&#10;&#10;&#10;&#10;&#10;&#10;&#10;&#10;&lt;?mso-application progid=&quot;Word.Document&quot;?&gt;&#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10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2F53&quot;/&gt;&lt;wsp:rsid wsp:val=&quot;00003690&quot;/&gt;&lt;wsp:rsid wsp:val=&quot;00005C47&quot;/&gt;&lt;wsp:rsid wsp:val=&quot;0001094E&quot;/&gt;&lt;wsp:rsid wsp:val=&quot;00010C14&quot;/&gt;&lt;wsp:rsid wsp:val=&quot;00010FFB&quot;/&gt;&lt;wsp:rsid wsp:val=&quot;00013771&quot;/&gt;&lt;wsp:rsid wsp:val=&quot;0002353C&quot;/&gt;&lt;wsp:rsid wsp:val=&quot;00027607&quot;/&gt;&lt;wsp:rsid wsp:val=&quot;0004257A&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DB&quot;/&gt;&lt;wsp:rsid wsp:val=&quot;00081AE9&quot;/&gt;&lt;wsp:rsid wsp:val=&quot;00081F86&quot;/&gt;&lt;wsp:rsid wsp:val=&quot;000825D6&quot;/&gt;&lt;wsp:rsid wsp:val=&quot;00082BAD&quot;/&gt;&lt;wsp:rsid wsp:val=&quot;0008368B&quot;/&gt;&lt;wsp:rsid wsp:val=&quot;00083821&quot;/&gt;&lt;wsp:rsid wsp:val=&quot;000856E9&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B477D&quot;/&gt;&lt;wsp:rsid wsp:val=&quot;000C02C2&quot;/&gt;&lt;wsp:rsid wsp:val=&quot;000C1EB7&quot;/&gt;&lt;wsp:rsid wsp:val=&quot;000C450D&quot;/&gt;&lt;wsp:rsid wsp:val=&quot;000C5244&quot;/&gt;&lt;wsp:rsid wsp:val=&quot;000C560B&quot;/&gt;&lt;wsp:rsid wsp:val=&quot;000D00FA&quot;/&gt;&lt;wsp:rsid wsp:val=&quot;000D1969&quot;/&gt;&lt;wsp:rsid wsp:val=&quot;000E3F50&quot;/&gt;&lt;wsp:rsid wsp:val=&quot;000E73BA&quot;/&gt;&lt;wsp:rsid wsp:val=&quot;000E7588&quot;/&gt;&lt;wsp:rsid wsp:val=&quot;000F1552&quot;/&gt;&lt;wsp:rsid wsp:val=&quot;000F3ACE&quot;/&gt;&lt;wsp:rsid wsp:val=&quot;000F518D&quot;/&gt;&lt;wsp:rsid wsp:val=&quot;00100566&quot;/&gt;&lt;wsp:rsid wsp:val=&quot;0010427C&quot;/&gt;&lt;wsp:rsid wsp:val=&quot;00104326&quot;/&gt;&lt;wsp:rsid wsp:val=&quot;001101CD&quot;/&gt;&lt;wsp:rsid wsp:val=&quot;00111394&quot;/&gt;&lt;wsp:rsid wsp:val=&quot;00111DB9&quot;/&gt;&lt;wsp:rsid wsp:val=&quot;00114A92&quot;/&gt;&lt;wsp:rsid wsp:val=&quot;00117B53&quot;/&gt;&lt;wsp:rsid wsp:val=&quot;00121BFE&quot;/&gt;&lt;wsp:rsid wsp:val=&quot;00124322&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766FA&quot;/&gt;&lt;wsp:rsid wsp:val=&quot;00180D57&quot;/&gt;&lt;wsp:rsid wsp:val=&quot;001816A1&quot;/&gt;&lt;wsp:rsid wsp:val=&quot;00183C3E&quot;/&gt;&lt;wsp:rsid wsp:val=&quot;00184EAA&quot;/&gt;&lt;wsp:rsid wsp:val=&quot;00185BEF&quot;/&gt;&lt;wsp:rsid wsp:val=&quot;00186E7B&quot;/&gt;&lt;wsp:rsid wsp:val=&quot;00190959&quot;/&gt;&lt;wsp:rsid wsp:val=&quot;00191246&quot;/&gt;&lt;wsp:rsid wsp:val=&quot;001926D6&quot;/&gt;&lt;wsp:rsid wsp:val=&quot;00192D39&quot;/&gt;&lt;wsp:rsid wsp:val=&quot;00194BC2&quot;/&gt;&lt;wsp:rsid wsp:val=&quot;001A075B&quot;/&gt;&lt;wsp:rsid wsp:val=&quot;001A21F3&quot;/&gt;&lt;wsp:rsid wsp:val=&quot;001A2718&quot;/&gt;&lt;wsp:rsid wsp:val=&quot;001A3497&quot;/&gt;&lt;wsp:rsid wsp:val=&quot;001A5338&quot;/&gt;&lt;wsp:rsid wsp:val=&quot;001B248E&quot;/&gt;&lt;wsp:rsid wsp:val=&quot;001B3B78&quot;/&gt;&lt;wsp:rsid wsp:val=&quot;001B7EF1&quot;/&gt;&lt;wsp:rsid wsp:val=&quot;001C0319&quot;/&gt;&lt;wsp:rsid wsp:val=&quot;001C26ED&quot;/&gt;&lt;wsp:rsid wsp:val=&quot;001C4CE8&quot;/&gt;&lt;wsp:rsid wsp:val=&quot;001C54D1&quot;/&gt;&lt;wsp:rsid wsp:val=&quot;001C5880&quot;/&gt;&lt;wsp:rsid wsp:val=&quot;001C726E&quot;/&gt;&lt;wsp:rsid wsp:val=&quot;001D4326&quot;/&gt;&lt;wsp:rsid wsp:val=&quot;001D5272&quot;/&gt;&lt;wsp:rsid wsp:val=&quot;001E05E6&quot;/&gt;&lt;wsp:rsid wsp:val=&quot;001E2CEA&quot;/&gt;&lt;wsp:rsid wsp:val=&quot;001E4832&quot;/&gt;&lt;wsp:rsid wsp:val=&quot;001E560E&quot;/&gt;&lt;wsp:rsid wsp:val=&quot;001E6DD5&quot;/&gt;&lt;wsp:rsid wsp:val=&quot;001E6ED5&quot;/&gt;&lt;wsp:rsid wsp:val=&quot;001F11A9&quot;/&gt;&lt;wsp:rsid wsp:val=&quot;001F12DC&quot;/&gt;&lt;wsp:rsid wsp:val=&quot;001F2344&quot;/&gt;&lt;wsp:rsid wsp:val=&quot;001F3487&quot;/&gt;&lt;wsp:rsid wsp:val=&quot;00201573&quot;/&gt;&lt;wsp:rsid wsp:val=&quot;0020168C&quot;/&gt;&lt;wsp:rsid wsp:val=&quot;00214D52&quot;/&gt;&lt;wsp:rsid wsp:val=&quot;00220FE4&quot;/&gt;&lt;wsp:rsid wsp:val=&quot;00221D12&quot;/&gt;&lt;wsp:rsid wsp:val=&quot;00221F33&quot;/&gt;&lt;wsp:rsid wsp:val=&quot;00222378&quot;/&gt;&lt;wsp:rsid wsp:val=&quot;00222BD2&quot;/&gt;&lt;wsp:rsid wsp:val=&quot;00223B21&quot;/&gt;&lt;wsp:rsid wsp:val=&quot;00227D65&quot;/&gt;&lt;wsp:rsid wsp:val=&quot;00234213&quot;/&gt;&lt;wsp:rsid wsp:val=&quot;00235DB2&quot;/&gt;&lt;wsp:rsid wsp:val=&quot;00237682&quot;/&gt;&lt;wsp:rsid wsp:val=&quot;00243047&quot;/&gt;&lt;wsp:rsid wsp:val=&quot;00244405&quot;/&gt;&lt;wsp:rsid wsp:val=&quot;00244551&quot;/&gt;&lt;wsp:rsid wsp:val=&quot;00245855&quot;/&gt;&lt;wsp:rsid wsp:val=&quot;0024666C&quot;/&gt;&lt;wsp:rsid wsp:val=&quot;002519EE&quot;/&gt;&lt;wsp:rsid wsp:val=&quot;00253E72&quot;/&gt;&lt;wsp:rsid wsp:val=&quot;00253F2D&quot;/&gt;&lt;wsp:rsid wsp:val=&quot;00254B9F&quot;/&gt;&lt;wsp:rsid wsp:val=&quot;00254EA8&quot;/&gt;&lt;wsp:rsid wsp:val=&quot;00257C5B&quot;/&gt;&lt;wsp:rsid wsp:val=&quot;0026054A&quot;/&gt;&lt;wsp:rsid wsp:val=&quot;002625EC&quot;/&gt;&lt;wsp:rsid wsp:val=&quot;0026572A&quot;/&gt;&lt;wsp:rsid wsp:val=&quot;0026638C&quot;/&gt;&lt;wsp:rsid wsp:val=&quot;002666CE&quot;/&gt;&lt;wsp:rsid wsp:val=&quot;00274188&quot;/&gt;&lt;wsp:rsid wsp:val=&quot;002760B8&quot;/&gt;&lt;wsp:rsid wsp:val=&quot;00280B1B&quot;/&gt;&lt;wsp:rsid wsp:val=&quot;0028184D&quot;/&gt;&lt;wsp:rsid wsp:val=&quot;00286456&quot;/&gt;&lt;wsp:rsid wsp:val=&quot;00287166&quot;/&gt;&lt;wsp:rsid wsp:val=&quot;00292C41&quot;/&gt;&lt;wsp:rsid wsp:val=&quot;00294102&quot;/&gt;&lt;wsp:rsid wsp:val=&quot;00294ED4&quot;/&gt;&lt;wsp:rsid wsp:val=&quot;002A2305&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A39&quot;/&gt;&lt;wsp:rsid wsp:val=&quot;002D2FC9&quot;/&gt;&lt;wsp:rsid wsp:val=&quot;002D4437&quot;/&gt;&lt;wsp:rsid wsp:val=&quot;002D4BF8&quot;/&gt;&lt;wsp:rsid wsp:val=&quot;002D52A9&quot;/&gt;&lt;wsp:rsid wsp:val=&quot;002D5597&quot;/&gt;&lt;wsp:rsid wsp:val=&quot;002E1F6F&quot;/&gt;&lt;wsp:rsid wsp:val=&quot;002E2751&quot;/&gt;&lt;wsp:rsid wsp:val=&quot;002E2AA7&quot;/&gt;&lt;wsp:rsid wsp:val=&quot;002E2BED&quot;/&gt;&lt;wsp:rsid wsp:val=&quot;002E42B9&quot;/&gt;&lt;wsp:rsid wsp:val=&quot;002E5570&quot;/&gt;&lt;wsp:rsid wsp:val=&quot;002E578F&quot;/&gt;&lt;wsp:rsid wsp:val=&quot;002E7447&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07A&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3972&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82076&quot;/&gt;&lt;wsp:rsid wsp:val=&quot;003841D0&quot;/&gt;&lt;wsp:rsid wsp:val=&quot;003849BE&quot;/&gt;&lt;wsp:rsid wsp:val=&quot;00390917&quot;/&gt;&lt;wsp:rsid wsp:val=&quot;00392867&quot;/&gt;&lt;wsp:rsid wsp:val=&quot;00393746&quot;/&gt;&lt;wsp:rsid wsp:val=&quot;003A3AF2&quot;/&gt;&lt;wsp:rsid wsp:val=&quot;003A4282&quot;/&gt;&lt;wsp:rsid wsp:val=&quot;003B0217&quot;/&gt;&lt;wsp:rsid wsp:val=&quot;003B6540&quot;/&gt;&lt;wsp:rsid wsp:val=&quot;003B6808&quot;/&gt;&lt;wsp:rsid wsp:val=&quot;003B7E52&quot;/&gt;&lt;wsp:rsid wsp:val=&quot;003C4592&quot;/&gt;&lt;wsp:rsid wsp:val=&quot;003C745A&quot;/&gt;&lt;wsp:rsid wsp:val=&quot;003D0AEB&quot;/&gt;&lt;wsp:rsid wsp:val=&quot;003D1F89&quot;/&gt;&lt;wsp:rsid wsp:val=&quot;003D21BB&quot;/&gt;&lt;wsp:rsid wsp:val=&quot;003E116D&quot;/&gt;&lt;wsp:rsid wsp:val=&quot;003E1C62&quot;/&gt;&lt;wsp:rsid wsp:val=&quot;003E38C0&quot;/&gt;&lt;wsp:rsid wsp:val=&quot;003E66AF&quot;/&gt;&lt;wsp:rsid wsp:val=&quot;003F35C6&quot;/&gt;&lt;wsp:rsid wsp:val=&quot;003F4E62&quot;/&gt;&lt;wsp:rsid wsp:val=&quot;004014A9&quot;/&gt;&lt;wsp:rsid wsp:val=&quot;0040401C&quot;/&gt;&lt;wsp:rsid wsp:val=&quot;004040AA&quot;/&gt;&lt;wsp:rsid wsp:val=&quot;0040604E&quot;/&gt;&lt;wsp:rsid wsp:val=&quot;0040617F&quot;/&gt;&lt;wsp:rsid wsp:val=&quot;00407854&quot;/&gt;&lt;wsp:rsid wsp:val=&quot;004131F1&quot;/&gt;&lt;wsp:rsid wsp:val=&quot;00413819&quot;/&gt;&lt;wsp:rsid wsp:val=&quot;00413CAC&quot;/&gt;&lt;wsp:rsid wsp:val=&quot;00414E26&quot;/&gt;&lt;wsp:rsid wsp:val=&quot;004154C1&quot;/&gt;&lt;wsp:rsid wsp:val=&quot;00415A7B&quot;/&gt;&lt;wsp:rsid wsp:val=&quot;00416630&quot;/&gt;&lt;wsp:rsid wsp:val=&quot;00421142&quot;/&gt;&lt;wsp:rsid wsp:val=&quot;00421567&quot;/&gt;&lt;wsp:rsid wsp:val=&quot;0042321C&quot;/&gt;&lt;wsp:rsid wsp:val=&quot;00425B69&quot;/&gt;&lt;wsp:rsid wsp:val=&quot;004274B0&quot;/&gt;&lt;wsp:rsid wsp:val=&quot;004350D5&quot;/&gt;&lt;wsp:rsid wsp:val=&quot;004359DE&quot;/&gt;&lt;wsp:rsid wsp:val=&quot;004372DA&quot;/&gt;&lt;wsp:rsid wsp:val=&quot;004418F2&quot;/&gt;&lt;wsp:rsid wsp:val=&quot;00441F20&quot;/&gt;&lt;wsp:rsid wsp:val=&quot;00442C2C&quot;/&gt;&lt;wsp:rsid wsp:val=&quot;004435D5&quot;/&gt;&lt;wsp:rsid wsp:val=&quot;00444D18&quot;/&gt;&lt;wsp:rsid wsp:val=&quot;00447956&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A6F3C&quot;/&gt;&lt;wsp:rsid wsp:val=&quot;004B4DD4&quot;/&gt;&lt;wsp:rsid wsp:val=&quot;004B4F15&quot;/&gt;&lt;wsp:rsid wsp:val=&quot;004B7653&quot;/&gt;&lt;wsp:rsid wsp:val=&quot;004C2AD6&quot;/&gt;&lt;wsp:rsid wsp:val=&quot;004C58D6&quot;/&gt;&lt;wsp:rsid wsp:val=&quot;004D00FD&quot;/&gt;&lt;wsp:rsid wsp:val=&quot;004D07EF&quot;/&gt;&lt;wsp:rsid wsp:val=&quot;004D2030&quot;/&gt;&lt;wsp:rsid wsp:val=&quot;004D26B0&quot;/&gt;&lt;wsp:rsid wsp:val=&quot;004D27FA&quot;/&gt;&lt;wsp:rsid wsp:val=&quot;004D28F5&quot;/&gt;&lt;wsp:rsid wsp:val=&quot;004D71DC&quot;/&gt;&lt;wsp:rsid wsp:val=&quot;004E18E4&quot;/&gt;&lt;wsp:rsid wsp:val=&quot;004E1C0A&quot;/&gt;&lt;wsp:rsid wsp:val=&quot;004E454C&quot;/&gt;&lt;wsp:rsid wsp:val=&quot;004E4AF3&quot;/&gt;&lt;wsp:rsid wsp:val=&quot;004E7EDF&quot;/&gt;&lt;wsp:rsid wsp:val=&quot;004F12F1&quot;/&gt;&lt;wsp:rsid wsp:val=&quot;00501BB0&quot;/&gt;&lt;wsp:rsid wsp:val=&quot;00504815&quot;/&gt;&lt;wsp:rsid wsp:val=&quot;00506A1C&quot;/&gt;&lt;wsp:rsid wsp:val=&quot;005125FD&quot;/&gt;&lt;wsp:rsid wsp:val=&quot;005139B3&quot;/&gt;&lt;wsp:rsid wsp:val=&quot;00517D4A&quot;/&gt;&lt;wsp:rsid wsp:val=&quot;00521CC4&quot;/&gt;&lt;wsp:rsid wsp:val=&quot;00521E75&quot;/&gt;&lt;wsp:rsid wsp:val=&quot;00522CFA&quot;/&gt;&lt;wsp:rsid wsp:val=&quot;005249B8&quot;/&gt;&lt;wsp:rsid wsp:val=&quot;00526859&quot;/&gt;&lt;wsp:rsid wsp:val=&quot;0053092C&quot;/&gt;&lt;wsp:rsid wsp:val=&quot;00532530&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2940&quot;/&gt;&lt;wsp:rsid wsp:val=&quot;005636F5&quot;/&gt;&lt;wsp:rsid wsp:val=&quot;00567523&quot;/&gt;&lt;wsp:rsid wsp:val=&quot;00571209&quot;/&gt;&lt;wsp:rsid wsp:val=&quot;00573FCC&quot;/&gt;&lt;wsp:rsid wsp:val=&quot;00574D36&quot;/&gt;&lt;wsp:rsid wsp:val=&quot;00577186&quot;/&gt;&lt;wsp:rsid wsp:val=&quot;00582B0C&quot;/&gt;&lt;wsp:rsid wsp:val=&quot;005832CE&quot;/&gt;&lt;wsp:rsid wsp:val=&quot;005843D3&quot;/&gt;&lt;wsp:rsid wsp:val=&quot;00585347&quot;/&gt;&lt;wsp:rsid wsp:val=&quot;00587901&quot;/&gt;&lt;wsp:rsid wsp:val=&quot;00587F62&quot;/&gt;&lt;wsp:rsid wsp:val=&quot;00593428&quot;/&gt;&lt;wsp:rsid wsp:val=&quot;005A26C5&quot;/&gt;&lt;wsp:rsid wsp:val=&quot;005A2FBB&quot;/&gt;&lt;wsp:rsid wsp:val=&quot;005A43A2&quot;/&gt;&lt;wsp:rsid wsp:val=&quot;005A59A4&quot;/&gt;&lt;wsp:rsid wsp:val=&quot;005A73A3&quot;/&gt;&lt;wsp:rsid wsp:val=&quot;005A77B0&quot;/&gt;&lt;wsp:rsid wsp:val=&quot;005B1E9B&quot;/&gt;&lt;wsp:rsid wsp:val=&quot;005B4841&quot;/&gt;&lt;wsp:rsid wsp:val=&quot;005B6EF1&quot;/&gt;&lt;wsp:rsid wsp:val=&quot;005D4810&quot;/&gt;&lt;wsp:rsid wsp:val=&quot;005E2D7A&quot;/&gt;&lt;wsp:rsid wsp:val=&quot;005E3A04&quot;/&gt;&lt;wsp:rsid wsp:val=&quot;005E7067&quot;/&gt;&lt;wsp:rsid wsp:val=&quot;005E7E24&quot;/&gt;&lt;wsp:rsid wsp:val=&quot;005E7FC1&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223&quot;/&gt;&lt;wsp:rsid wsp:val=&quot;00623B5A&quot;/&gt;&lt;wsp:rsid wsp:val=&quot;006264C6&quot;/&gt;&lt;wsp:rsid wsp:val=&quot;00635373&quot;/&gt;&lt;wsp:rsid wsp:val=&quot;00641273&quot;/&gt;&lt;wsp:rsid wsp:val=&quot;00641DB2&quot;/&gt;&lt;wsp:rsid wsp:val=&quot;0064469A&quot;/&gt;&lt;wsp:rsid wsp:val=&quot;00645EA6&quot;/&gt;&lt;wsp:rsid wsp:val=&quot;0064735A&quot;/&gt;&lt;wsp:rsid wsp:val=&quot;006474D4&quot;/&gt;&lt;wsp:rsid wsp:val=&quot;00650B09&quot;/&gt;&lt;wsp:rsid wsp:val=&quot;006526D8&quot;/&gt;&lt;wsp:rsid wsp:val=&quot;00654F21&quot;/&gt;&lt;wsp:rsid wsp:val=&quot;006574C1&quot;/&gt;&lt;wsp:rsid wsp:val=&quot;00661DDB&quot;/&gt;&lt;wsp:rsid wsp:val=&quot;00663A0B&quot;/&gt;&lt;wsp:rsid wsp:val=&quot;0066474D&quot;/&gt;&lt;wsp:rsid wsp:val=&quot;006658C3&quot;/&gt;&lt;wsp:rsid wsp:val=&quot;00671032&quot;/&gt;&lt;wsp:rsid wsp:val=&quot;00673E84&quot;/&gt;&lt;wsp:rsid wsp:val=&quot;0067799D&quot;/&gt;&lt;wsp:rsid wsp:val=&quot;006826D2&quot;/&gt;&lt;wsp:rsid wsp:val=&quot;0068618A&quot;/&gt;&lt;wsp:rsid wsp:val=&quot;006876E2&quot;/&gt;&lt;wsp:rsid wsp:val=&quot;00690481&quot;/&gt;&lt;wsp:rsid wsp:val=&quot;00692E12&quot;/&gt;&lt;wsp:rsid wsp:val=&quot;00697B9B&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532&quot;/&gt;&lt;wsp:rsid wsp:val=&quot;006C7D92&quot;/&gt;&lt;wsp:rsid wsp:val=&quot;006D3472&quot;/&gt;&lt;wsp:rsid wsp:val=&quot;006D542D&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07EC&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187F&quot;/&gt;&lt;wsp:rsid wsp:val=&quot;007138D0&quot;/&gt;&lt;wsp:rsid wsp:val=&quot;00717836&quot;/&gt;&lt;wsp:rsid wsp:val=&quot;00720BA3&quot;/&gt;&lt;wsp:rsid wsp:val=&quot;007228AE&quot;/&gt;&lt;wsp:rsid wsp:val=&quot;007249A2&quot;/&gt;&lt;wsp:rsid wsp:val=&quot;00726FD4&quot;/&gt;&lt;wsp:rsid wsp:val=&quot;00731313&quot;/&gt;&lt;wsp:rsid wsp:val=&quot;00734E17&quot;/&gt;&lt;wsp:rsid wsp:val=&quot;0073513A&quot;/&gt;&lt;wsp:rsid wsp:val=&quot;0074019F&quot;/&gt;&lt;wsp:rsid wsp:val=&quot;00745AA1&quot;/&gt;&lt;wsp:rsid wsp:val=&quot;007501A9&quot;/&gt;&lt;wsp:rsid wsp:val=&quot;007503B0&quot;/&gt;&lt;wsp:rsid wsp:val=&quot;00752CFA&quot;/&gt;&lt;wsp:rsid wsp:val=&quot;00753150&quot;/&gt;&lt;wsp:rsid wsp:val=&quot;00756327&quot;/&gt;&lt;wsp:rsid wsp:val=&quot;00760C78&quot;/&gt;&lt;wsp:rsid wsp:val=&quot;00761929&quot;/&gt;&lt;wsp:rsid wsp:val=&quot;00763CAB&quot;/&gt;&lt;wsp:rsid wsp:val=&quot;007652F4&quot;/&gt;&lt;wsp:rsid wsp:val=&quot;00766502&quot;/&gt;&lt;wsp:rsid wsp:val=&quot;00770329&quot;/&gt;&lt;wsp:rsid wsp:val=&quot;00770EFE&quot;/&gt;&lt;wsp:rsid wsp:val=&quot;00773382&quot;/&gt;&lt;wsp:rsid wsp:val=&quot;0078518F&quot;/&gt;&lt;wsp:rsid wsp:val=&quot;007957EA&quot;/&gt;&lt;wsp:rsid wsp:val=&quot;00795D93&quot;/&gt;&lt;wsp:rsid wsp:val=&quot;0079783F&quot;/&gt;&lt;wsp:rsid wsp:val=&quot;007A0417&quot;/&gt;&lt;wsp:rsid wsp:val=&quot;007A400A&quot;/&gt;&lt;wsp:rsid wsp:val=&quot;007A4761&quot;/&gt;&lt;wsp:rsid wsp:val=&quot;007B0BF5&quot;/&gt;&lt;wsp:rsid wsp:val=&quot;007B4B39&quot;/&gt;&lt;wsp:rsid wsp:val=&quot;007B4F8D&quot;/&gt;&lt;wsp:rsid wsp:val=&quot;007C02BB&quot;/&gt;&lt;wsp:rsid wsp:val=&quot;007C0D08&quot;/&gt;&lt;wsp:rsid wsp:val=&quot;007C7426&quot;/&gt;&lt;wsp:rsid wsp:val=&quot;007C7551&quot;/&gt;&lt;wsp:rsid wsp:val=&quot;007D02C7&quot;/&gt;&lt;wsp:rsid wsp:val=&quot;007D20BC&quot;/&gt;&lt;wsp:rsid wsp:val=&quot;007D31BF&quot;/&gt;&lt;wsp:rsid wsp:val=&quot;007E4EA8&quot;/&gt;&lt;wsp:rsid wsp:val=&quot;007E512E&quot;/&gt;&lt;wsp:rsid wsp:val=&quot;007E710D&quot;/&gt;&lt;wsp:rsid wsp:val=&quot;007F1407&quot;/&gt;&lt;wsp:rsid wsp:val=&quot;007F1FD4&quot;/&gt;&lt;wsp:rsid wsp:val=&quot;007F2994&quot;/&gt;&lt;wsp:rsid wsp:val=&quot;007F30B4&quot;/&gt;&lt;wsp:rsid wsp:val=&quot;007F597E&quot;/&gt;&lt;wsp:rsid wsp:val=&quot;007F5B0E&quot;/&gt;&lt;wsp:rsid wsp:val=&quot;0080005E&quot;/&gt;&lt;wsp:rsid wsp:val=&quot;0080068F&quot;/&gt;&lt;wsp:rsid wsp:val=&quot;008031D6&quot;/&gt;&lt;wsp:rsid wsp:val=&quot;00804A30&quot;/&gt;&lt;wsp:rsid wsp:val=&quot;00805579&quot;/&gt;&lt;wsp:rsid wsp:val=&quot;008063C9&quot;/&gt;&lt;wsp:rsid wsp:val=&quot;008079AA&quot;/&gt;&lt;wsp:rsid wsp:val=&quot;00815DA8&quot;/&gt;&lt;wsp:rsid wsp:val=&quot;00817A14&quot;/&gt;&lt;wsp:rsid wsp:val=&quot;00817BAE&quot;/&gt;&lt;wsp:rsid wsp:val=&quot;00820AEF&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46C57&quot;/&gt;&lt;wsp:rsid wsp:val=&quot;00854824&quot;/&gt;&lt;wsp:rsid wsp:val=&quot;008575C4&quot;/&gt;&lt;wsp:rsid wsp:val=&quot;008611B0&quot;/&gt;&lt;wsp:rsid wsp:val=&quot;008677FF&quot;/&gt;&lt;wsp:rsid wsp:val=&quot;00870A4C&quot;/&gt;&lt;wsp:rsid wsp:val=&quot;00872635&quot;/&gt;&lt;wsp:rsid wsp:val=&quot;00872D50&quot;/&gt;&lt;wsp:rsid wsp:val=&quot;00872FDA&quot;/&gt;&lt;wsp:rsid wsp:val=&quot;00873885&quot;/&gt;&lt;wsp:rsid wsp:val=&quot;008779CA&quot;/&gt;&lt;wsp:rsid wsp:val=&quot;00884193&quot;/&gt;&lt;wsp:rsid wsp:val=&quot;0088670A&quot;/&gt;&lt;wsp:rsid wsp:val=&quot;008900B8&quot;/&gt;&lt;wsp:rsid wsp:val=&quot;00891FA0&quot;/&gt;&lt;wsp:rsid wsp:val=&quot;00892855&quot;/&gt;&lt;wsp:rsid wsp:val=&quot;00894983&quot;/&gt;&lt;wsp:rsid wsp:val=&quot;008A0DB3&quot;/&gt;&lt;wsp:rsid wsp:val=&quot;008A163C&quot;/&gt;&lt;wsp:rsid wsp:val=&quot;008A47DA&quot;/&gt;&lt;wsp:rsid wsp:val=&quot;008B24CE&quot;/&gt;&lt;wsp:rsid wsp:val=&quot;008B50C0&quot;/&gt;&lt;wsp:rsid wsp:val=&quot;008B54D7&quot;/&gt;&lt;wsp:rsid wsp:val=&quot;008C0184&quot;/&gt;&lt;wsp:rsid wsp:val=&quot;008C15F5&quot;/&gt;&lt;wsp:rsid wsp:val=&quot;008C1F30&quot;/&gt;&lt;wsp:rsid wsp:val=&quot;008C5CD4&quot;/&gt;&lt;wsp:rsid wsp:val=&quot;008C7610&quot;/&gt;&lt;wsp:rsid wsp:val=&quot;008D2697&quot;/&gt;&lt;wsp:rsid wsp:val=&quot;008D591E&quot;/&gt;&lt;wsp:rsid wsp:val=&quot;008D6697&quot;/&gt;&lt;wsp:rsid wsp:val=&quot;008D6C16&quot;/&gt;&lt;wsp:rsid wsp:val=&quot;008D6EE3&quot;/&gt;&lt;wsp:rsid wsp:val=&quot;008E13F0&quot;/&gt;&lt;wsp:rsid wsp:val=&quot;008E2711&quot;/&gt;&lt;wsp:rsid wsp:val=&quot;008E4C77&quot;/&gt;&lt;wsp:rsid wsp:val=&quot;008E6318&quot;/&gt;&lt;wsp:rsid wsp:val=&quot;008E768D&quot;/&gt;&lt;wsp:rsid wsp:val=&quot;008F1A5B&quot;/&gt;&lt;wsp:rsid wsp:val=&quot;008F3F8E&quot;/&gt;&lt;wsp:rsid wsp:val=&quot;008F4288&quot;/&gt;&lt;wsp:rsid wsp:val=&quot;008F7CCB&quot;/&gt;&lt;wsp:rsid wsp:val=&quot;0090213F&quot;/&gt;&lt;wsp:rsid wsp:val=&quot;00902B73&quot;/&gt;&lt;wsp:rsid wsp:val=&quot;009055AF&quot;/&gt;&lt;wsp:rsid wsp:val=&quot;009065BD&quot;/&gt;&lt;wsp:rsid wsp:val=&quot;0090667D&quot;/&gt;&lt;wsp:rsid wsp:val=&quot;00907715&quot;/&gt;&lt;wsp:rsid wsp:val=&quot;00911D7D&quot;/&gt;&lt;wsp:rsid wsp:val=&quot;0092072B&quot;/&gt;&lt;wsp:rsid wsp:val=&quot;00921FF6&quot;/&gt;&lt;wsp:rsid wsp:val=&quot;00924890&quot;/&gt;&lt;wsp:rsid wsp:val=&quot;00926378&quot;/&gt;&lt;wsp:rsid wsp:val=&quot;009273CC&quot;/&gt;&lt;wsp:rsid wsp:val=&quot;00930FA2&quot;/&gt;&lt;wsp:rsid wsp:val=&quot;009319F7&quot;/&gt;&lt;wsp:rsid wsp:val=&quot;00931B7A&quot;/&gt;&lt;wsp:rsid wsp:val=&quot;009364A7&quot;/&gt;&lt;wsp:rsid wsp:val=&quot;00937BD8&quot;/&gt;&lt;wsp:rsid wsp:val=&quot;009409BF&quot;/&gt;&lt;wsp:rsid wsp:val=&quot;00940D68&quot;/&gt;&lt;wsp:rsid wsp:val=&quot;00943D5D&quot;/&gt;&lt;wsp:rsid wsp:val=&quot;00944EDF&quot;/&gt;&lt;wsp:rsid wsp:val=&quot;00946684&quot;/&gt;&lt;wsp:rsid wsp:val=&quot;00947B7F&quot;/&gt;&lt;wsp:rsid wsp:val=&quot;00951285&quot;/&gt;&lt;wsp:rsid wsp:val=&quot;0095469E&quot;/&gt;&lt;wsp:rsid wsp:val=&quot;009605B6&quot;/&gt;&lt;wsp:rsid wsp:val=&quot;0096530A&quot;/&gt;&lt;wsp:rsid wsp:val=&quot;0096690B&quot;/&gt;&lt;wsp:rsid wsp:val=&quot;00967A02&quot;/&gt;&lt;wsp:rsid wsp:val=&quot;00967B7E&quot;/&gt;&lt;wsp:rsid wsp:val=&quot;00970656&quot;/&gt;&lt;wsp:rsid wsp:val=&quot;00971079&quot;/&gt;&lt;wsp:rsid wsp:val=&quot;0097147A&quot;/&gt;&lt;wsp:rsid wsp:val=&quot;00973646&quot;/&gt;&lt;wsp:rsid wsp:val=&quot;00976AC3&quot;/&gt;&lt;wsp:rsid wsp:val=&quot;0098147B&quot;/&gt;&lt;wsp:rsid wsp:val=&quot;00986BAA&quot;/&gt;&lt;wsp:rsid wsp:val=&quot;00987818&quot;/&gt;&lt;wsp:rsid wsp:val=&quot;009A1A34&quot;/&gt;&lt;wsp:rsid wsp:val=&quot;009A40EF&quot;/&gt;&lt;wsp:rsid wsp:val=&quot;009A7D42&quot;/&gt;&lt;wsp:rsid wsp:val=&quot;009B405E&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6562&quot;/&gt;&lt;wsp:rsid wsp:val=&quot;009D7352&quot;/&gt;&lt;wsp:rsid wsp:val=&quot;009E2817&quot;/&gt;&lt;wsp:rsid wsp:val=&quot;009E2BDB&quot;/&gt;&lt;wsp:rsid wsp:val=&quot;009E534E&quot;/&gt;&lt;wsp:rsid wsp:val=&quot;009E69D0&quot;/&gt;&lt;wsp:rsid wsp:val=&quot;009F097C&quot;/&gt;&lt;wsp:rsid wsp:val=&quot;009F141B&quot;/&gt;&lt;wsp:rsid wsp:val=&quot;009F2438&quot;/&gt;&lt;wsp:rsid wsp:val=&quot;009F5D88&quot;/&gt;&lt;wsp:rsid wsp:val=&quot;009F7C65&quot;/&gt;&lt;wsp:rsid wsp:val=&quot;00A00CD6&quot;/&gt;&lt;wsp:rsid wsp:val=&quot;00A030A5&quot;/&gt;&lt;wsp:rsid wsp:val=&quot;00A04AA6&quot;/&gt;&lt;wsp:rsid wsp:val=&quot;00A116D6&quot;/&gt;&lt;wsp:rsid wsp:val=&quot;00A1347B&quot;/&gt;&lt;wsp:rsid wsp:val=&quot;00A1496A&quot;/&gt;&lt;wsp:rsid wsp:val=&quot;00A14982&quot;/&gt;&lt;wsp:rsid wsp:val=&quot;00A151F2&quot;/&gt;&lt;wsp:rsid wsp:val=&quot;00A16430&quot;/&gt;&lt;wsp:rsid wsp:val=&quot;00A17B60&quot;/&gt;&lt;wsp:rsid wsp:val=&quot;00A2124C&quot;/&gt;&lt;wsp:rsid wsp:val=&quot;00A23582&quot;/&gt;&lt;wsp:rsid wsp:val=&quot;00A24C4A&quot;/&gt;&lt;wsp:rsid wsp:val=&quot;00A276F3&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5633&quot;/&gt;&lt;wsp:rsid wsp:val=&quot;00A45707&quot;/&gt;&lt;wsp:rsid wsp:val=&quot;00A4667D&quot;/&gt;&lt;wsp:rsid wsp:val=&quot;00A562BF&quot;/&gt;&lt;wsp:rsid wsp:val=&quot;00A60CAD&quot;/&gt;&lt;wsp:rsid wsp:val=&quot;00A60D8D&quot;/&gt;&lt;wsp:rsid wsp:val=&quot;00A6117A&quot;/&gt;&lt;wsp:rsid wsp:val=&quot;00A6580A&quot;/&gt;&lt;wsp:rsid wsp:val=&quot;00A65AE5&quot;/&gt;&lt;wsp:rsid wsp:val=&quot;00A66E9D&quot;/&gt;&lt;wsp:rsid wsp:val=&quot;00A71A17&quot;/&gt;&lt;wsp:rsid wsp:val=&quot;00A71A65&quot;/&gt;&lt;wsp:rsid wsp:val=&quot;00A727D4&quot;/&gt;&lt;wsp:rsid wsp:val=&quot;00A74D9E&quot;/&gt;&lt;wsp:rsid wsp:val=&quot;00A84402&quot;/&gt;&lt;wsp:rsid wsp:val=&quot;00A84420&quot;/&gt;&lt;wsp:rsid wsp:val=&quot;00A84CC5&quot;/&gt;&lt;wsp:rsid wsp:val=&quot;00A90E31&quot;/&gt;&lt;wsp:rsid wsp:val=&quot;00A92031&quot;/&gt;&lt;wsp:rsid wsp:val=&quot;00A94385&quot;/&gt;&lt;wsp:rsid wsp:val=&quot;00AA1B9E&quot;/&gt;&lt;wsp:rsid wsp:val=&quot;00AA208A&quot;/&gt;&lt;wsp:rsid wsp:val=&quot;00AA2893&quot;/&gt;&lt;wsp:rsid wsp:val=&quot;00AA6046&quot;/&gt;&lt;wsp:rsid wsp:val=&quot;00AB0D38&quot;/&gt;&lt;wsp:rsid wsp:val=&quot;00AB11DB&quot;/&gt;&lt;wsp:rsid wsp:val=&quot;00AB609F&quot;/&gt;&lt;wsp:rsid wsp:val=&quot;00AB71E4&quot;/&gt;&lt;wsp:rsid wsp:val=&quot;00AB7C12&quot;/&gt;&lt;wsp:rsid wsp:val=&quot;00AC2597&quot;/&gt;&lt;wsp:rsid wsp:val=&quot;00AD0958&quot;/&gt;&lt;wsp:rsid wsp:val=&quot;00AD1830&quot;/&gt;&lt;wsp:rsid wsp:val=&quot;00AD412F&quot;/&gt;&lt;wsp:rsid wsp:val=&quot;00AD4B47&quot;/&gt;&lt;wsp:rsid wsp:val=&quot;00AE2934&quot;/&gt;&lt;wsp:rsid wsp:val=&quot;00AE33B3&quot;/&gt;&lt;wsp:rsid wsp:val=&quot;00AE4E8B&quot;/&gt;&lt;wsp:rsid wsp:val=&quot;00AE4F89&quot;/&gt;&lt;wsp:rsid wsp:val=&quot;00AE679C&quot;/&gt;&lt;wsp:rsid wsp:val=&quot;00AE681F&quot;/&gt;&lt;wsp:rsid wsp:val=&quot;00AE7448&quot;/&gt;&lt;wsp:rsid wsp:val=&quot;00AE74B4&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CCC&quot;/&gt;&lt;wsp:rsid wsp:val=&quot;00B23DFF&quot;/&gt;&lt;wsp:rsid wsp:val=&quot;00B24801&quot;/&gt;&lt;wsp:rsid wsp:val=&quot;00B26C26&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879&quot;/&gt;&lt;wsp:rsid wsp:val=&quot;00B57D04&quot;/&gt;&lt;wsp:rsid wsp:val=&quot;00B63CF0&quot;/&gt;&lt;wsp:rsid wsp:val=&quot;00B67031&quot;/&gt;&lt;wsp:rsid wsp:val=&quot;00B71218&quot;/&gt;&lt;wsp:rsid wsp:val=&quot;00B718FA&quot;/&gt;&lt;wsp:rsid wsp:val=&quot;00B73777&quot;/&gt;&lt;wsp:rsid wsp:val=&quot;00B77853&quot;/&gt;&lt;wsp:rsid wsp:val=&quot;00B80C7B&quot;/&gt;&lt;wsp:rsid wsp:val=&quot;00B8277A&quot;/&gt;&lt;wsp:rsid wsp:val=&quot;00B84B1F&quot;/&gt;&lt;wsp:rsid wsp:val=&quot;00B871AD&quot;/&gt;&lt;wsp:rsid wsp:val=&quot;00B938F6&quot;/&gt;&lt;wsp:rsid wsp:val=&quot;00BA064E&quot;/&gt;&lt;wsp:rsid wsp:val=&quot;00BA074E&quot;/&gt;&lt;wsp:rsid wsp:val=&quot;00BA0D9B&quot;/&gt;&lt;wsp:rsid wsp:val=&quot;00BA6E3B&quot;/&gt;&lt;wsp:rsid wsp:val=&quot;00BB1CE5&quot;/&gt;&lt;wsp:rsid wsp:val=&quot;00BB1FF6&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6343&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25C1D&quot;/&gt;&lt;wsp:rsid wsp:val=&quot;00C30046&quot;/&gt;&lt;wsp:rsid wsp:val=&quot;00C33C15&quot;/&gt;&lt;wsp:rsid wsp:val=&quot;00C3656E&quot;/&gt;&lt;wsp:rsid wsp:val=&quot;00C37097&quot;/&gt;&lt;wsp:rsid wsp:val=&quot;00C37621&quot;/&gt;&lt;wsp:rsid wsp:val=&quot;00C40A78&quot;/&gt;&lt;wsp:rsid wsp:val=&quot;00C41A8B&quot;/&gt;&lt;wsp:rsid wsp:val=&quot;00C4502D&quot;/&gt;&lt;wsp:rsid wsp:val=&quot;00C462DA&quot;/&gt;&lt;wsp:rsid wsp:val=&quot;00C55610&quot;/&gt;&lt;wsp:rsid wsp:val=&quot;00C55952&quot;/&gt;&lt;wsp:rsid wsp:val=&quot;00C5719F&quot;/&gt;&lt;wsp:rsid wsp:val=&quot;00C576A7&quot;/&gt;&lt;wsp:rsid wsp:val=&quot;00C614A9&quot;/&gt;&lt;wsp:rsid wsp:val=&quot;00C6219E&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782&quot;/&gt;&lt;wsp:rsid wsp:val=&quot;00C92CD2&quot;/&gt;&lt;wsp:rsid wsp:val=&quot;00CA375A&quot;/&gt;&lt;wsp:rsid wsp:val=&quot;00CA4DD1&quot;/&gt;&lt;wsp:rsid wsp:val=&quot;00CA6C50&quot;/&gt;&lt;wsp:rsid wsp:val=&quot;00CA7237&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481A&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5568&quot;/&gt;&lt;wsp:rsid wsp:val=&quot;00CF75ED&quot;/&gt;&lt;wsp:rsid wsp:val=&quot;00D014E1&quot;/&gt;&lt;wsp:rsid wsp:val=&quot;00D02B22&quot;/&gt;&lt;wsp:rsid wsp:val=&quot;00D03B46&quot;/&gt;&lt;wsp:rsid wsp:val=&quot;00D043C7&quot;/&gt;&lt;wsp:rsid wsp:val=&quot;00D04B75&quot;/&gt;&lt;wsp:rsid wsp:val=&quot;00D04E03&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967&quot;/&gt;&lt;wsp:rsid wsp:val=&quot;00D41C56&quot;/&gt;&lt;wsp:rsid wsp:val=&quot;00D4283E&quot;/&gt;&lt;wsp:rsid wsp:val=&quot;00D44A20&quot;/&gt;&lt;wsp:rsid wsp:val=&quot;00D45E55&quot;/&gt;&lt;wsp:rsid wsp:val=&quot;00D47401&quot;/&gt;&lt;wsp:rsid wsp:val=&quot;00D4768C&quot;/&gt;&lt;wsp:rsid wsp:val=&quot;00D5677B&quot;/&gt;&lt;wsp:rsid wsp:val=&quot;00D56893&quot;/&gt;&lt;wsp:rsid wsp:val=&quot;00D6040F&quot;/&gt;&lt;wsp:rsid wsp:val=&quot;00D621B3&quot;/&gt;&lt;wsp:rsid wsp:val=&quot;00D62AAF&quot;/&gt;&lt;wsp:rsid wsp:val=&quot;00D63835&quot;/&gt;&lt;wsp:rsid wsp:val=&quot;00D63FE1&quot;/&gt;&lt;wsp:rsid wsp:val=&quot;00D64F5C&quot;/&gt;&lt;wsp:rsid wsp:val=&quot;00D72BB5&quot;/&gt;&lt;wsp:rsid wsp:val=&quot;00D748C7&quot;/&gt;&lt;wsp:rsid wsp:val=&quot;00D753AF&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86950&quot;/&gt;&lt;wsp:rsid wsp:val=&quot;00D90DD6&quot;/&gt;&lt;wsp:rsid wsp:val=&quot;00D9239A&quot;/&gt;&lt;wsp:rsid wsp:val=&quot;00D94633&quot;/&gt;&lt;wsp:rsid wsp:val=&quot;00DA04B2&quot;/&gt;&lt;wsp:rsid wsp:val=&quot;00DA26F4&quot;/&gt;&lt;wsp:rsid wsp:val=&quot;00DA3907&quot;/&gt;&lt;wsp:rsid wsp:val=&quot;00DA5B81&quot;/&gt;&lt;wsp:rsid wsp:val=&quot;00DB0B66&quot;/&gt;&lt;wsp:rsid wsp:val=&quot;00DC3B95&quot;/&gt;&lt;wsp:rsid wsp:val=&quot;00DC3D2D&quot;/&gt;&lt;wsp:rsid wsp:val=&quot;00DC3F0C&quot;/&gt;&lt;wsp:rsid wsp:val=&quot;00DC4DC1&quot;/&gt;&lt;wsp:rsid wsp:val=&quot;00DC6928&quot;/&gt;&lt;wsp:rsid wsp:val=&quot;00DC6D58&quot;/&gt;&lt;wsp:rsid wsp:val=&quot;00DC7352&quot;/&gt;&lt;wsp:rsid wsp:val=&quot;00DD08C7&quot;/&gt;&lt;wsp:rsid wsp:val=&quot;00DD1B61&quot;/&gt;&lt;wsp:rsid wsp:val=&quot;00DD2589&quot;/&gt;&lt;wsp:rsid wsp:val=&quot;00DD3D19&quot;/&gt;&lt;wsp:rsid wsp:val=&quot;00DD42AB&quot;/&gt;&lt;wsp:rsid wsp:val=&quot;00DD6DFB&quot;/&gt;&lt;wsp:rsid wsp:val=&quot;00DE1D17&quot;/&gt;&lt;wsp:rsid wsp:val=&quot;00DE3ADE&quot;/&gt;&lt;wsp:rsid wsp:val=&quot;00DE52DE&quot;/&gt;&lt;wsp:rsid wsp:val=&quot;00DF1AA8&quot;/&gt;&lt;wsp:rsid wsp:val=&quot;00DF1CAE&quot;/&gt;&lt;wsp:rsid wsp:val=&quot;00DF4611&quot;/&gt;&lt;wsp:rsid wsp:val=&quot;00E025D2&quot;/&gt;&lt;wsp:rsid wsp:val=&quot;00E038AD&quot;/&gt;&lt;wsp:rsid wsp:val=&quot;00E03C63&quot;/&gt;&lt;wsp:rsid wsp:val=&quot;00E06330&quot;/&gt;&lt;wsp:rsid wsp:val=&quot;00E104E2&quot;/&gt;&lt;wsp:rsid wsp:val=&quot;00E1354E&quot;/&gt;&lt;wsp:rsid wsp:val=&quot;00E14F76&quot;/&gt;&lt;wsp:rsid wsp:val=&quot;00E16524&quot;/&gt;&lt;wsp:rsid wsp:val=&quot;00E17E80&quot;/&gt;&lt;wsp:rsid wsp:val=&quot;00E2069A&quot;/&gt;&lt;wsp:rsid wsp:val=&quot;00E22B6C&quot;/&gt;&lt;wsp:rsid wsp:val=&quot;00E23C5B&quot;/&gt;&lt;wsp:rsid wsp:val=&quot;00E23FE4&quot;/&gt;&lt;wsp:rsid wsp:val=&quot;00E32FD4&quot;/&gt;&lt;wsp:rsid wsp:val=&quot;00E334B7&quot;/&gt;&lt;wsp:rsid wsp:val=&quot;00E33D97&quot;/&gt;&lt;wsp:rsid wsp:val=&quot;00E342DD&quot;/&gt;&lt;wsp:rsid wsp:val=&quot;00E34EA5&quot;/&gt;&lt;wsp:rsid wsp:val=&quot;00E34F16&quot;/&gt;&lt;wsp:rsid wsp:val=&quot;00E40799&quot;/&gt;&lt;wsp:rsid wsp:val=&quot;00E41138&quot;/&gt;&lt;wsp:rsid wsp:val=&quot;00E428F9&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2467&quot;/&gt;&lt;wsp:rsid wsp:val=&quot;00E66C0F&quot;/&gt;&lt;wsp:rsid wsp:val=&quot;00E66FE7&quot;/&gt;&lt;wsp:rsid wsp:val=&quot;00E67564&quot;/&gt;&lt;wsp:rsid wsp:val=&quot;00E71A14&quot;/&gt;&lt;wsp:rsid wsp:val=&quot;00E75814&quot;/&gt;&lt;wsp:rsid wsp:val=&quot;00E75E28&quot;/&gt;&lt;wsp:rsid wsp:val=&quot;00E770B4&quot;/&gt;&lt;wsp:rsid wsp:val=&quot;00E8016E&quot;/&gt;&lt;wsp:rsid wsp:val=&quot;00E80317&quot;/&gt;&lt;wsp:rsid wsp:val=&quot;00E81AFD&quot;/&gt;&lt;wsp:rsid wsp:val=&quot;00E830F8&quot;/&gt;&lt;wsp:rsid wsp:val=&quot;00E84D7A&quot;/&gt;&lt;wsp:rsid wsp:val=&quot;00E855C7&quot;/&gt;&lt;wsp:rsid wsp:val=&quot;00E948CE&quot;/&gt;&lt;wsp:rsid wsp:val=&quot;00E94F7B&quot;/&gt;&lt;wsp:rsid wsp:val=&quot;00EA1CBD&quot;/&gt;&lt;wsp:rsid wsp:val=&quot;00EA5E8E&quot;/&gt;&lt;wsp:rsid wsp:val=&quot;00EB2CB0&quot;/&gt;&lt;wsp:rsid wsp:val=&quot;00EB541C&quot;/&gt;&lt;wsp:rsid wsp:val=&quot;00EB6984&quot;/&gt;&lt;wsp:rsid wsp:val=&quot;00EB70DA&quot;/&gt;&lt;wsp:rsid wsp:val=&quot;00EC02ED&quot;/&gt;&lt;wsp:rsid wsp:val=&quot;00EC1B56&quot;/&gt;&lt;wsp:rsid wsp:val=&quot;00EC30B7&quot;/&gt;&lt;wsp:rsid wsp:val=&quot;00EC5E78&quot;/&gt;&lt;wsp:rsid wsp:val=&quot;00EC7A07&quot;/&gt;&lt;wsp:rsid wsp:val=&quot;00ED1BBA&quot;/&gt;&lt;wsp:rsid wsp:val=&quot;00ED1FCE&quot;/&gt;&lt;wsp:rsid wsp:val=&quot;00ED2B58&quot;/&gt;&lt;wsp:rsid wsp:val=&quot;00ED2B61&quot;/&gt;&lt;wsp:rsid wsp:val=&quot;00ED5F17&quot;/&gt;&lt;wsp:rsid wsp:val=&quot;00ED7DA7&quot;/&gt;&lt;wsp:rsid wsp:val=&quot;00EE76C6&quot;/&gt;&lt;wsp:rsid wsp:val=&quot;00EF2731&quot;/&gt;&lt;wsp:rsid wsp:val=&quot;00EF60F5&quot;/&gt;&lt;wsp:rsid wsp:val=&quot;00EF62AD&quot;/&gt;&lt;wsp:rsid wsp:val=&quot;00EF68CA&quot;/&gt;&lt;wsp:rsid wsp:val=&quot;00F035B4&quot;/&gt;&lt;wsp:rsid wsp:val=&quot;00F03CBB&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467F0&quot;/&gt;&lt;wsp:rsid wsp:val=&quot;00F6194F&quot;/&gt;&lt;wsp:rsid wsp:val=&quot;00F61E0F&quot;/&gt;&lt;wsp:rsid wsp:val=&quot;00F626A6&quot;/&gt;&lt;wsp:rsid wsp:val=&quot;00F63973&quot;/&gt;&lt;wsp:rsid wsp:val=&quot;00F718BA&quot;/&gt;&lt;wsp:rsid wsp:val=&quot;00F75A91&quot;/&gt;&lt;wsp:rsid wsp:val=&quot;00F80D94&quot;/&gt;&lt;wsp:rsid wsp:val=&quot;00F81F89&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2D47&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2B88&quot;/&gt;&lt;wsp:rsid wsp:val=&quot;00FC3F9E&quot;/&gt;&lt;wsp:rsid wsp:val=&quot;00FC6D10&quot;/&gt;&lt;wsp:rsid wsp:val=&quot;00FD3EE1&quot;/&gt;&lt;wsp:rsid wsp:val=&quot;00FE2C5C&quot;/&gt;&lt;wsp:rsid wsp:val=&quot;00FE3708&quot;/&gt;&lt;wsp:rsid wsp:val=&quot;00FE3D9C&quot;/&gt;&lt;wsp:rsid wsp:val=&quot;00FE5049&quot;/&gt;&lt;wsp:rsid wsp:val=&quot;00FF03E2&quot;/&gt;&lt;wsp:rsid wsp:val=&quot;00FF1F0C&quot;/&gt;&lt;wsp:rsid wsp:val=&quot;00FF3416&quot;/&gt;&lt;wsp:rsid wsp:val=&quot;00FF6A10&quot;/&gt;&lt;/wsp:rsids&gt;&lt;/w:docPr&gt;&lt;w:body&gt;&lt;w:p wsp:rsidR=&quot;00000000&quot; wsp:rsidRDefault=&quot;00A151F2&quot;&gt;&lt;m:oMathPara&gt;&lt;m:oMath&gt;&lt;m:sSub&gt;&lt;m:sSubPr&gt;&lt;m:ctrlPr&gt;&lt;aml:annotation aml:id=&quot;0&quot; w:type=&quot;Word.Insertion&quot; aml:author=&quot;EOS&quot; aml:createdate=&quot;2011-06-14T16:40:00Z&quot;&gt;&lt;aml:content&gt;&lt;w:rPr&gt;&lt;w:rFonts w:ascii=&quot;Cambria Math&quot; w:h-ansi=&quot;Cambria Math&quot;/&gt;&lt;wx:font wx:val=&quot;Cambria Math&quot;/&gt;&lt;w:b/&gt;&lt;w:sz w:val=&quot;24&quot;/&gt;&lt;w:sz-cs w:val=&quot;24&quot;/&gt;&lt;/w:rPr&gt;&lt;/aml:content&gt;&lt;/aml:annotation&gt;&lt;/m:ctrlPr&gt;&lt;/m:sSubPr&gt;&lt;m:e&gt;&lt;aml:annotation aml:id=&quot;1&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I•&lt;/m:t&gt;&lt;/m:r&gt;&lt;/aml:content&gt;&lt;/aml:annotation&gt;&lt;/m:e&gt;&lt;m:sub&gt;&lt;aml:annotation aml:id=&quot;2&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m&lt;/m:t&gt;&lt;/m:r&gt;&lt;/aml:content&gt;&lt;/aml:annotation&gt;&lt;/m:sub&gt;&lt;/m:sSub&gt;&lt;aml:annotation aml:id=&quot;3&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lt;/m:t&gt;&lt;/m:r&gt;&lt;/aml:content&gt;&lt;/aml:annotation&gt;&lt;m:nary&gt;&lt;m:naryPr&gt;&lt;m:limLoc m:val=&quot;undOvr&quot;/&gt;&lt;m:subHide m:val=&quot;on&quot;/&gt;&lt;m:supHide m:val=&quot;on&quot;/&gt;&lt;m:ctrlPr&gt;&lt;aml:annotation aml:id=&quot;4&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naryPr&gt;&lt;m:sub/&gt;&lt;m:sup/&gt;&lt;m:e&gt;&lt;m:sSub&gt;&lt;m:sSubPr&gt;&lt;m:ctrlPr&gt;&lt;aml:annotation aml:id=&quot;5&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sSubPr&gt;&lt;m:e&gt;&lt;aml:annotation aml:id=&quot;6&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w&lt;/m:t&gt;&lt;/m:r&gt;&lt;/aml:content&gt;&lt;/aml:annotation&gt;&lt;/m:e&gt;&lt;m:sub&gt;&lt;aml:annotation aml:id=&quot;7&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s&lt;/m:t&gt;&lt;/m:r&gt;&lt;/aml:content&gt;&lt;/aml:annotation&gt;&lt;/m:sub&gt;&lt;/m:sSub&gt;&lt;m:sSup&gt;&lt;m:sSupPr&gt;&lt;m:ctrlPr&gt;&lt;aml:annotation aml:id=&quot;8&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sSupPr&gt;&lt;m:e&gt;&lt;m:d&gt;&lt;m:dPr&gt;&lt;m:ctrlPr&gt;&lt;aml:annotation aml:id=&quot;9&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dPr&gt;&lt;m:e&gt;&lt;aml:annotation aml:id=&quot;10&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m-&lt;/m:t&gt;&lt;/m:r&gt;&lt;/aml:content&gt;&lt;/aml:annotation&gt;&lt;m:sSub&gt;&lt;m:sSubPr&gt;&lt;m:ctrlPr&gt;&lt;aml:annotation aml:id=&quot;11&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sSubPr&gt;&lt;m:e&gt;&lt;aml:annotation aml:id=&quot;12&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m&lt;/m:t&gt;&lt;/m:r&gt;&lt;/aml:content&gt;&lt;/aml:annotation&gt;&lt;/m:e&gt;&lt;m:sub&gt;&lt;aml:annotation aml:id=&quot;13&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0&lt;/m:t&gt;&lt;/m:r&gt;&lt;/aml:content&gt;&lt;/aml:annotation&gt;&lt;/m:sub&gt;&lt;/m:sSub&gt;&lt;/m:e&gt;&lt;/m:d&gt;&lt;/m:e&gt;&lt;m:sup&gt;&lt;aml:annotation aml:id=&quot;14&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2&lt;/m:t&gt;&lt;/m:r&gt;&lt;/aml:content&gt;&lt;/aml:annotation&gt;&lt;/m:sup&gt;&lt;/m:sSup&gt;&lt;aml:annotation aml:id=&quot;15&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dx&lt;/m:t&gt;&lt;/m:r&gt;&lt;/aml:content&gt;&lt;/aml:annotation&gt;&lt;/m:e&gt;&lt;/m:nary&gt;&lt;aml:annotation aml:id=&quot;16&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lt;/m:t&gt;&lt;/m:r&gt;&lt;/aml:content&gt;&lt;/aml:annotation&gt;&lt;m:nary&gt;&lt;m:naryPr&gt;&lt;m:limLoc m:val=&quot;undOvr&quot;/&gt;&lt;m:subHide m:val=&quot;on&quot;/&gt;&lt;m:supHide m:val=&quot;on&quot;/&gt;&lt;m:ctrlPr&gt;&lt;aml:annotation aml:id=&quot;17&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naryPr&gt;&lt;m:sub/&gt;&lt;m:sup/&gt;&lt;m:e&gt;&lt;m:sSub&gt;&lt;m:sSubPr&gt;&lt;m:ctrlPr&gt;&lt;aml:annotation aml:id=&quot;18&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sSubPr&gt;&lt;m:e&gt;&lt;aml:annotation aml:id=&quot;19&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w&lt;/m:t&gt;&lt;/m:r&gt;&lt;/aml:content&gt;&lt;/aml:annotation&gt;&lt;/m:e&gt;&lt;m:sub&gt;&lt;aml:annotation aml:id=&quot;20&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x&lt;/m:t&gt;&lt;/m:r&gt;&lt;/aml:content&gt;&lt;/aml:annotation&gt;&lt;/m:sub&gt;&lt;/m:sSub&gt;&lt;m:sSup&gt;&lt;m:sSupPr&gt;&lt;m:ctrlPr&gt;&lt;aml:annotation aml:id=&quot;21&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sSupPr&gt;&lt;m:e&gt;&lt;m:d&gt;&lt;m:dPr&gt;&lt;m:begChr m:val=&quot;|&quot;/&gt;&lt;m:endChr m:val=&quot;|&quot;/&gt;&lt;m:ctrlPr&gt;&lt;aml:annotation aml:id=&quot;22&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dPr&gt;&lt;m:e&gt;&lt;m:f&gt;&lt;m:fPr&gt;&lt;m:ctrlPr&gt;&lt;aml:annotation aml:id=&quot;23&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fPr&gt;&lt;m:num&gt;&lt;aml:annotation aml:id=&quot;24&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d&lt;/m:t&gt;&lt;/m:r&gt;&lt;/aml:content&gt;&lt;/aml:annotation&gt;&lt;m:d&gt;&lt;m:dPr&gt;&lt;m:ctrlPr&gt;&lt;aml:annotation aml:id=&quot;25&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dPr&gt;&lt;m:e&gt;&lt;aml:annotation aml:id=&quot;26&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m-&lt;/m:t&gt;&lt;/m:r&gt;&lt;/aml:content&gt;&lt;/aml:annotation&gt;&lt;m:sSub&gt;&lt;m:sSubPr&gt;&lt;m:ctrlPr&gt;&lt;aml:annotation aml:id=&quot;27&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sSubPr&gt;&lt;m:e&gt;&lt;aml:annotation aml:id=&quot;28&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m&lt;/m:t&gt;&lt;/m:r&gt;&lt;/aml:content&gt;&lt;/aml:annotation&gt;&lt;/m:e&gt;&lt;m:sub&gt;&lt;aml:annotation aml:id=&quot;29&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0&lt;/m:t&gt;&lt;/m:r&gt;&lt;/aml:content&gt;&lt;/aml:annotation&gt;&lt;/m:sub&gt;&lt;/m:sSub&gt;&lt;/m:e&gt;&lt;/m:d&gt;&lt;/m:num&gt;&lt;m:den&gt;&lt;aml:annotation aml:id=&quot;30&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dx&lt;/m:t&gt;&lt;/m:r&gt;&lt;/aml:content&gt;&lt;/aml:annotation&gt;&lt;/m:den&gt;&lt;/m:f&gt;&lt;/m:e&gt;&lt;/m:d&gt;&lt;/m:e&gt;&lt;m:sup&gt;&lt;aml:annotation aml:id=&quot;31&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p&lt;/m:t&gt;&lt;/m:r&gt;&lt;/aml:content&gt;&lt;/aml:annotation&gt;&lt;/m:sup&gt;&lt;/m:sSup&gt;&lt;aml:annotation aml:id=&quot;32&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dx+&lt;/m:t&gt;&lt;/m:r&gt;&lt;/aml:content&gt;&lt;/aml:annotation&gt;&lt;m:nary&gt;&lt;m:naryPr&gt;&lt;m:limLoc m:val=&quot;undOvr&quot;/&gt;&lt;m:subHide m:val=&quot;on&quot;/&gt;&lt;m:supHide m:val=&quot;on&quot;/&gt;&lt;m:ctrlPr&gt;&lt;aml:annotation aml:id=&quot;33&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naryPr&gt;&lt;m:sub/&gt;&lt;m:sup/&gt;&lt;m:e&gt;&lt;m:sSub&gt;&lt;m:sSubPr&gt;&lt;m:ctrlPr&gt;&lt;aml:annotation aml:id=&quot;34&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sSubPr&gt;&lt;m:e&gt;&lt;aml:annotation aml:id=&quot;35&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w&lt;/m:t&gt;&lt;/m:r&gt;&lt;/aml:content&gt;&lt;/aml:annotation&gt;&lt;/m:e&gt;&lt;m:sub&gt;&lt;aml:annotation aml:id=&quot;36&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z&lt;/m:t&gt;&lt;/m:r&gt;&lt;/aml:content&gt;&lt;/aml:annotation&gt;&lt;/m:sub&gt;&lt;/m:sSub&gt;&lt;m:sSup&gt;&lt;m:sSupPr&gt;&lt;m:ctrlPr&gt;&lt;aml:annotation aml:id=&quot;37&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sSupPr&gt;&lt;m:e&gt;&lt;m:d&gt;&lt;m:dPr&gt;&lt;m:begChr m:val=&quot;|&quot;/&gt;&lt;m:endChr m:val=&quot;|&quot;/&gt;&lt;m:ctrlPr&gt;&lt;aml:annotation aml:id=&quot;38&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dPr&gt;&lt;m:e&gt;&lt;m:f&gt;&lt;m:fPr&gt;&lt;m:ctrlPr&gt;&lt;aml:annotation aml:id=&quot;39&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fPr&gt;&lt;m:num&gt;&lt;aml:annotation aml:id=&quot;40&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d&lt;/m:t&gt;&lt;/m:r&gt;&lt;/aml:content&gt;&lt;/aml:annotation&gt;&lt;m:d&gt;&lt;m:dPr&gt;&lt;m:ctrlPr&gt;&lt;aml:annotation aml:id=&quot;41&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dPr&gt;&lt;m:e&gt;&lt;aml:annotation aml:id=&quot;42&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m-&lt;/m:t&gt;&lt;/m:r&gt;&lt;/aml:content&gt;&lt;/aml:annotation&gt;&lt;m:sSub&gt;&lt;m:sSubPr&gt;&lt;m:ctrlPr&gt;&lt;aml:annotation aml:id=&quot;43&quot; w:type=&quot;Word.Insertion&quot; aml:author=&quot;EOS&quot; aml:createdate=&quot;2011-06-14T16:40:00Z&quot;&gt;&lt;aml:content&gt;&lt;w:rPr&gt;&lt;w:rFonts w:ascii=&quot;Cambria Math&quot; w:h-ansi=&quot;Cambria Math&quot;/&gt;&lt;wx:font wx:val=&quot;Cambria Math&quot;/&gt;&lt;w:b/&gt;&lt;w:i/&gt;&lt;w:sz w:val=&quot;24&quot;/&gt;&lt;w:sz-cs w:val=&quot;24&quot;/&gt;&lt;/w:rPr&gt;&lt;/aml:content&gt;&lt;/aml:annotation&gt;&lt;/m:ctrlPr&gt;&lt;/m:sSubPr&gt;&lt;m:e&gt;&lt;aml:annotation aml:id=&quot;44&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m&lt;/m:t&gt;&lt;/m:r&gt;&lt;/aml:content&gt;&lt;/aml:annotation&gt;&lt;/m:e&gt;&lt;m:sub&gt;&lt;aml:annotation aml:id=&quot;45&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0&lt;/m:t&gt;&lt;/m:r&gt;&lt;/aml:content&gt;&lt;/aml:annotation&gt;&lt;/m:sub&gt;&lt;/m:sSub&gt;&lt;/m:e&gt;&lt;/m:d&gt;&lt;/m:num&gt;&lt;m:den&gt;&lt;aml:annotation aml:id=&quot;46&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dz&lt;/m:t&gt;&lt;/m:r&gt;&lt;/aml:content&gt;&lt;/aml:annotation&gt;&lt;/m:den&gt;&lt;/m:f&gt;&lt;/m:e&gt;&lt;/m:d&gt;&lt;/m:e&gt;&lt;m:sup&gt;&lt;aml:annotation aml:id=&quot;47&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p&lt;/m:t&gt;&lt;/m:r&gt;&lt;/aml:content&gt;&lt;/aml:annotation&gt;&lt;/m:sup&gt;&lt;/m:sSup&gt;&lt;aml:annotation aml:id=&quot;48&quot; w:type=&quot;Word.Insertion&quot; aml:author=&quot;EOS&quot; aml:createdate=&quot;2011-06-14T16:40:00Z&quot;&gt;&lt;aml:content&gt;&lt;m:r&gt;&lt;m:rPr&gt;&lt;m:sty m:val=&quot;p&quot;/&gt;&lt;/m:rPr&gt;&lt;w:rPr&gt;&lt;w:rFonts w:ascii=&quot;Cambria Math&quot; w:h-ansi=&quot;Cambria Math&quot;/&gt;&lt;wx:font wx:val=&quot;Cambria Math&quot;/&gt;&lt;w:sz w:val=&quot;24&quot;/&gt;&lt;w:sz-cs w:val=&quot;24&quot;/&gt;&lt;/w:rPr&gt;&lt;m:t&gt;dz&lt;/m:t&gt;&lt;/m:r&gt;&lt;/aml:content&gt;&lt;/aml:annotation&gt;&lt;/m:e&gt;&lt;/m:nary&gt;&lt;/m:e&gt;&lt;/m:nary&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8" o:title="" chromakey="white"/>
          </v:shape>
        </w:pict>
      </w:r>
      <w:r w:rsidRPr="00967B7E">
        <w:fldChar w:fldCharType="end"/>
      </w:r>
      <w:del w:id="1506" w:author="EOS" w:date="2011-06-14T16:40:00Z">
        <w:r w:rsidR="00224D04">
          <w:pict>
            <v:shape id="_x0000_i1085" type="#_x0000_t75" style="width:452.25pt;height:35.25pt" equationxml="&lt;?xml version=&quot;1.0&quot; encoding=&quot;UTF-8&quot; standalone=&quot;yes&quot;?&gt;&#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2F53&quot;/&gt;&lt;wsp:rsid wsp:val=&quot;00003690&quot;/&gt;&lt;wsp:rsid wsp:val=&quot;00005C47&quot;/&gt;&lt;wsp:rsid wsp:val=&quot;0001094E&quot;/&gt;&lt;wsp:rsid wsp:val=&quot;00010FFB&quot;/&gt;&lt;wsp:rsid wsp:val=&quot;00013771&quot;/&gt;&lt;wsp:rsid wsp:val=&quot;0002353C&quot;/&gt;&lt;wsp:rsid wsp:val=&quot;00027607&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2BAD&quot;/&gt;&lt;wsp:rsid wsp:val=&quot;0008368B&quot;/&gt;&lt;wsp:rsid wsp:val=&quot;00083821&quot;/&gt;&lt;wsp:rsid wsp:val=&quot;000856E9&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B477D&quot;/&gt;&lt;wsp:rsid wsp:val=&quot;000C02C2&quot;/&gt;&lt;wsp:rsid wsp:val=&quot;000C5244&quot;/&gt;&lt;wsp:rsid wsp:val=&quot;000C560B&quot;/&gt;&lt;wsp:rsid wsp:val=&quot;000D00FA&quot;/&gt;&lt;wsp:rsid wsp:val=&quot;000D1969&quot;/&gt;&lt;wsp:rsid wsp:val=&quot;000E3F50&quot;/&gt;&lt;wsp:rsid wsp:val=&quot;000E73BA&quot;/&gt;&lt;wsp:rsid wsp:val=&quot;000E7588&quot;/&gt;&lt;wsp:rsid wsp:val=&quot;000F1552&quot;/&gt;&lt;wsp:rsid wsp:val=&quot;000F3ACE&quot;/&gt;&lt;wsp:rsid wsp:val=&quot;000F518D&quot;/&gt;&lt;wsp:rsid wsp:val=&quot;0010427C&quot;/&gt;&lt;wsp:rsid wsp:val=&quot;00104326&quot;/&gt;&lt;wsp:rsid wsp:val=&quot;001101CD&quot;/&gt;&lt;wsp:rsid wsp:val=&quot;00111394&quot;/&gt;&lt;wsp:rsid wsp:val=&quot;00111DB9&quot;/&gt;&lt;wsp:rsid wsp:val=&quot;00114A92&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766FA&quot;/&gt;&lt;wsp:rsid wsp:val=&quot;00180D57&quot;/&gt;&lt;wsp:rsid wsp:val=&quot;001816A1&quot;/&gt;&lt;wsp:rsid wsp:val=&quot;00183C3E&quot;/&gt;&lt;wsp:rsid wsp:val=&quot;00184EAA&quot;/&gt;&lt;wsp:rsid wsp:val=&quot;00185BEF&quot;/&gt;&lt;wsp:rsid wsp:val=&quot;00190959&quot;/&gt;&lt;wsp:rsid wsp:val=&quot;00191246&quot;/&gt;&lt;wsp:rsid wsp:val=&quot;001926D6&quot;/&gt;&lt;wsp:rsid wsp:val=&quot;00192D39&quot;/&gt;&lt;wsp:rsid wsp:val=&quot;0019341A&quot;/&gt;&lt;wsp:rsid wsp:val=&quot;001A075B&quot;/&gt;&lt;wsp:rsid wsp:val=&quot;001A21F3&quot;/&gt;&lt;wsp:rsid wsp:val=&quot;001A2718&quot;/&gt;&lt;wsp:rsid wsp:val=&quot;001A3497&quot;/&gt;&lt;wsp:rsid wsp:val=&quot;001A5338&quot;/&gt;&lt;wsp:rsid wsp:val=&quot;001B248E&quot;/&gt;&lt;wsp:rsid wsp:val=&quot;001B3B78&quot;/&gt;&lt;wsp:rsid wsp:val=&quot;001B7EF1&quot;/&gt;&lt;wsp:rsid wsp:val=&quot;001C0319&quot;/&gt;&lt;wsp:rsid wsp:val=&quot;001C26ED&quot;/&gt;&lt;wsp:rsid wsp:val=&quot;001C4CE8&quot;/&gt;&lt;wsp:rsid wsp:val=&quot;001C54D1&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2344&quot;/&gt;&lt;wsp:rsid wsp:val=&quot;001F3487&quot;/&gt;&lt;wsp:rsid wsp:val=&quot;00201573&quot;/&gt;&lt;wsp:rsid wsp:val=&quot;00214D52&quot;/&gt;&lt;wsp:rsid wsp:val=&quot;00220FE4&quot;/&gt;&lt;wsp:rsid wsp:val=&quot;00221D12&quot;/&gt;&lt;wsp:rsid wsp:val=&quot;00221F33&quot;/&gt;&lt;wsp:rsid wsp:val=&quot;00222378&quot;/&gt;&lt;wsp:rsid wsp:val=&quot;00222BD2&quot;/&gt;&lt;wsp:rsid wsp:val=&quot;00223B21&quot;/&gt;&lt;wsp:rsid wsp:val=&quot;00227D65&quot;/&gt;&lt;wsp:rsid wsp:val=&quot;00234213&quot;/&gt;&lt;wsp:rsid wsp:val=&quot;00235DB2&quot;/&gt;&lt;wsp:rsid wsp:val=&quot;00237682&quot;/&gt;&lt;wsp:rsid wsp:val=&quot;00243047&quot;/&gt;&lt;wsp:rsid wsp:val=&quot;00244551&quot;/&gt;&lt;wsp:rsid wsp:val=&quot;00245855&quot;/&gt;&lt;wsp:rsid wsp:val=&quot;0024666C&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4188&quot;/&gt;&lt;wsp:rsid wsp:val=&quot;002760B8&quot;/&gt;&lt;wsp:rsid wsp:val=&quot;00280B1B&quot;/&gt;&lt;wsp:rsid wsp:val=&quot;0028184D&quot;/&gt;&lt;wsp:rsid wsp:val=&quot;00286456&quot;/&gt;&lt;wsp:rsid wsp:val=&quot;00287166&quot;/&gt;&lt;wsp:rsid wsp:val=&quot;00292C41&quot;/&gt;&lt;wsp:rsid wsp:val=&quot;00294102&quot;/&gt;&lt;wsp:rsid wsp:val=&quot;00294ED4&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A39&quot;/&gt;&lt;wsp:rsid wsp:val=&quot;002D2FC9&quot;/&gt;&lt;wsp:rsid wsp:val=&quot;002D4437&quot;/&gt;&lt;wsp:rsid wsp:val=&quot;002D4BF8&quot;/&gt;&lt;wsp:rsid wsp:val=&quot;002D52A9&quot;/&gt;&lt;wsp:rsid wsp:val=&quot;002D5597&quot;/&gt;&lt;wsp:rsid wsp:val=&quot;002E1F6F&quot;/&gt;&lt;wsp:rsid wsp:val=&quot;002E2751&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07A&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3972&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849BE&quot;/&gt;&lt;wsp:rsid wsp:val=&quot;00390917&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D1F89&quot;/&gt;&lt;wsp:rsid wsp:val=&quot;003D21BB&quot;/&gt;&lt;wsp:rsid wsp:val=&quot;003E116D&quot;/&gt;&lt;wsp:rsid wsp:val=&quot;003E1C62&quot;/&gt;&lt;wsp:rsid wsp:val=&quot;003E38C0&quot;/&gt;&lt;wsp:rsid wsp:val=&quot;003E66AF&quot;/&gt;&lt;wsp:rsid wsp:val=&quot;003F35C6&quot;/&gt;&lt;wsp:rsid wsp:val=&quot;003F4E62&quot;/&gt;&lt;wsp:rsid wsp:val=&quot;004014A9&quot;/&gt;&lt;wsp:rsid wsp:val=&quot;0040401C&quot;/&gt;&lt;wsp:rsid wsp:val=&quot;004040AA&quot;/&gt;&lt;wsp:rsid wsp:val=&quot;0040604E&quot;/&gt;&lt;wsp:rsid wsp:val=&quot;0040617F&quot;/&gt;&lt;wsp:rsid wsp:val=&quot;00407854&quot;/&gt;&lt;wsp:rsid wsp:val=&quot;004131F1&quot;/&gt;&lt;wsp:rsid wsp:val=&quot;00413819&quot;/&gt;&lt;wsp:rsid wsp:val=&quot;00413CAC&quot;/&gt;&lt;wsp:rsid wsp:val=&quot;00414E26&quot;/&gt;&lt;wsp:rsid wsp:val=&quot;004154C1&quot;/&gt;&lt;wsp:rsid wsp:val=&quot;00415A7B&quot;/&gt;&lt;wsp:rsid wsp:val=&quot;00421142&quot;/&gt;&lt;wsp:rsid wsp:val=&quot;00421567&quot;/&gt;&lt;wsp:rsid wsp:val=&quot;0042321C&quot;/&gt;&lt;wsp:rsid wsp:val=&quot;004274B0&quot;/&gt;&lt;wsp:rsid wsp:val=&quot;004350D5&quot;/&gt;&lt;wsp:rsid wsp:val=&quot;004359DE&quot;/&gt;&lt;wsp:rsid wsp:val=&quot;004372DA&quot;/&gt;&lt;wsp:rsid wsp:val=&quot;00441F20&quot;/&gt;&lt;wsp:rsid wsp:val=&quot;00442C2C&quot;/&gt;&lt;wsp:rsid wsp:val=&quot;004435D5&quot;/&gt;&lt;wsp:rsid wsp:val=&quot;00444D18&quot;/&gt;&lt;wsp:rsid wsp:val=&quot;00447956&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C58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04815&quot;/&gt;&lt;wsp:rsid wsp:val=&quot;00506A1C&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530&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2940&quot;/&gt;&lt;wsp:rsid wsp:val=&quot;005636F5&quot;/&gt;&lt;wsp:rsid wsp:val=&quot;00567523&quot;/&gt;&lt;wsp:rsid wsp:val=&quot;00571209&quot;/&gt;&lt;wsp:rsid wsp:val=&quot;00573FCC&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2FBB&quot;/&gt;&lt;wsp:rsid wsp:val=&quot;005A43A2&quot;/&gt;&lt;wsp:rsid wsp:val=&quot;005A59A4&quot;/&gt;&lt;wsp:rsid wsp:val=&quot;005A73A3&quot;/&gt;&lt;wsp:rsid wsp:val=&quot;005A77B0&quot;/&gt;&lt;wsp:rsid wsp:val=&quot;005B1E9B&quot;/&gt;&lt;wsp:rsid wsp:val=&quot;005B4841&quot;/&gt;&lt;wsp:rsid wsp:val=&quot;005B6EF1&quot;/&gt;&lt;wsp:rsid wsp:val=&quot;005D4810&quot;/&gt;&lt;wsp:rsid wsp:val=&quot;005E2D7A&quot;/&gt;&lt;wsp:rsid wsp:val=&quot;005E3A04&quot;/&gt;&lt;wsp:rsid wsp:val=&quot;005E7067&quot;/&gt;&lt;wsp:rsid wsp:val=&quot;005E7E24&quot;/&gt;&lt;wsp:rsid wsp:val=&quot;005E7FC1&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223&quot;/&gt;&lt;wsp:rsid wsp:val=&quot;00623B5A&quot;/&gt;&lt;wsp:rsid wsp:val=&quot;006264C6&quot;/&gt;&lt;wsp:rsid wsp:val=&quot;00641DB2&quot;/&gt;&lt;wsp:rsid wsp:val=&quot;0064469A&quot;/&gt;&lt;wsp:rsid wsp:val=&quot;00645EA6&quot;/&gt;&lt;wsp:rsid wsp:val=&quot;0064735A&quot;/&gt;&lt;wsp:rsid wsp:val=&quot;006474D4&quot;/&gt;&lt;wsp:rsid wsp:val=&quot;00650B09&quot;/&gt;&lt;wsp:rsid wsp:val=&quot;006526D8&quot;/&gt;&lt;wsp:rsid wsp:val=&quot;00654F21&quot;/&gt;&lt;wsp:rsid wsp:val=&quot;006574C1&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07EC&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187F&quot;/&gt;&lt;wsp:rsid wsp:val=&quot;007138D0&quot;/&gt;&lt;wsp:rsid wsp:val=&quot;00717836&quot;/&gt;&lt;wsp:rsid wsp:val=&quot;007228AE&quot;/&gt;&lt;wsp:rsid wsp:val=&quot;007249A2&quot;/&gt;&lt;wsp:rsid wsp:val=&quot;00726FD4&quot;/&gt;&lt;wsp:rsid wsp:val=&quot;00731313&quot;/&gt;&lt;wsp:rsid wsp:val=&quot;00734E17&quot;/&gt;&lt;wsp:rsid wsp:val=&quot;0073513A&quot;/&gt;&lt;wsp:rsid wsp:val=&quot;0074019F&quot;/&gt;&lt;wsp:rsid wsp:val=&quot;00745AA1&quot;/&gt;&lt;wsp:rsid wsp:val=&quot;007501A9&quot;/&gt;&lt;wsp:rsid wsp:val=&quot;007503B0&quot;/&gt;&lt;wsp:rsid wsp:val=&quot;00752CFA&quot;/&gt;&lt;wsp:rsid wsp:val=&quot;00753150&quot;/&gt;&lt;wsp:rsid wsp:val=&quot;00756327&quot;/&gt;&lt;wsp:rsid wsp:val=&quot;00760C78&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0BF5&quot;/&gt;&lt;wsp:rsid wsp:val=&quot;007B4B39&quot;/&gt;&lt;wsp:rsid wsp:val=&quot;007B4F8D&quot;/&gt;&lt;wsp:rsid wsp:val=&quot;007C02BB&quot;/&gt;&lt;wsp:rsid wsp:val=&quot;007C0D08&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97E&quot;/&gt;&lt;wsp:rsid wsp:val=&quot;007F5B0E&quot;/&gt;&lt;wsp:rsid wsp:val=&quot;0080005E&quot;/&gt;&lt;wsp:rsid wsp:val=&quot;0080068F&quot;/&gt;&lt;wsp:rsid wsp:val=&quot;008031D6&quot;/&gt;&lt;wsp:rsid wsp:val=&quot;00804A30&quot;/&gt;&lt;wsp:rsid wsp:val=&quot;00805579&quot;/&gt;&lt;wsp:rsid wsp:val=&quot;008063C9&quot;/&gt;&lt;wsp:rsid wsp:val=&quot;008079AA&quot;/&gt;&lt;wsp:rsid wsp:val=&quot;00815DA8&quot;/&gt;&lt;wsp:rsid wsp:val=&quot;00817A14&quot;/&gt;&lt;wsp:rsid wsp:val=&quot;00817BAE&quot;/&gt;&lt;wsp:rsid wsp:val=&quot;00820AEF&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46C57&quot;/&gt;&lt;wsp:rsid wsp:val=&quot;00854824&quot;/&gt;&lt;wsp:rsid wsp:val=&quot;008575C4&quot;/&gt;&lt;wsp:rsid wsp:val=&quot;008677FF&quot;/&gt;&lt;wsp:rsid wsp:val=&quot;00870A4C&quot;/&gt;&lt;wsp:rsid wsp:val=&quot;00872635&quot;/&gt;&lt;wsp:rsid wsp:val=&quot;00872D50&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C1F30&quot;/&gt;&lt;wsp:rsid wsp:val=&quot;008C5CD4&quot;/&gt;&lt;wsp:rsid wsp:val=&quot;008D6697&quot;/&gt;&lt;wsp:rsid wsp:val=&quot;008D6C16&quot;/&gt;&lt;wsp:rsid wsp:val=&quot;008D6EE3&quot;/&gt;&lt;wsp:rsid wsp:val=&quot;008E13F0&quot;/&gt;&lt;wsp:rsid wsp:val=&quot;008E2711&quot;/&gt;&lt;wsp:rsid wsp:val=&quot;008E4C77&quot;/&gt;&lt;wsp:rsid wsp:val=&quot;008E6318&quot;/&gt;&lt;wsp:rsid wsp:val=&quot;008E768D&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73CC&quot;/&gt;&lt;wsp:rsid wsp:val=&quot;00930FA2&quot;/&gt;&lt;wsp:rsid wsp:val=&quot;009319F7&quot;/&gt;&lt;wsp:rsid wsp:val=&quot;00931B7A&quot;/&gt;&lt;wsp:rsid wsp:val=&quot;009364A7&quot;/&gt;&lt;wsp:rsid wsp:val=&quot;00937BD8&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6690B&quot;/&gt;&lt;wsp:rsid wsp:val=&quot;00967A02&quot;/&gt;&lt;wsp:rsid wsp:val=&quot;00970656&quot;/&gt;&lt;wsp:rsid wsp:val=&quot;0097147A&quot;/&gt;&lt;wsp:rsid wsp:val=&quot;00973646&quot;/&gt;&lt;wsp:rsid wsp:val=&quot;0098147B&quot;/&gt;&lt;wsp:rsid wsp:val=&quot;00986BAA&quot;/&gt;&lt;wsp:rsid wsp:val=&quot;00987818&quot;/&gt;&lt;wsp:rsid wsp:val=&quot;009A1A34&quot;/&gt;&lt;wsp:rsid wsp:val=&quot;009A40EF&quot;/&gt;&lt;wsp:rsid wsp:val=&quot;009A7D42&quot;/&gt;&lt;wsp:rsid wsp:val=&quot;009B405E&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6562&quot;/&gt;&lt;wsp:rsid wsp:val=&quot;009D7352&quot;/&gt;&lt;wsp:rsid wsp:val=&quot;009E2817&quot;/&gt;&lt;wsp:rsid wsp:val=&quot;009E2BDB&quot;/&gt;&lt;wsp:rsid wsp:val=&quot;009E69D0&quot;/&gt;&lt;wsp:rsid wsp:val=&quot;009F141B&quot;/&gt;&lt;wsp:rsid wsp:val=&quot;009F2438&quot;/&gt;&lt;wsp:rsid wsp:val=&quot;009F5D88&quot;/&gt;&lt;wsp:rsid wsp:val=&quot;00A00CD6&quot;/&gt;&lt;wsp:rsid wsp:val=&quot;00A030A5&quot;/&gt;&lt;wsp:rsid wsp:val=&quot;00A04AA6&quot;/&gt;&lt;wsp:rsid wsp:val=&quot;00A116D6&quot;/&gt;&lt;wsp:rsid wsp:val=&quot;00A1347B&quot;/&gt;&lt;wsp:rsid wsp:val=&quot;00A1496A&quot;/&gt;&lt;wsp:rsid wsp:val=&quot;00A16430&quot;/&gt;&lt;wsp:rsid wsp:val=&quot;00A17B60&quot;/&gt;&lt;wsp:rsid wsp:val=&quot;00A2124C&quot;/&gt;&lt;wsp:rsid wsp:val=&quot;00A23582&quot;/&gt;&lt;wsp:rsid wsp:val=&quot;00A276F3&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5633&quot;/&gt;&lt;wsp:rsid wsp:val=&quot;00A4667D&quot;/&gt;&lt;wsp:rsid wsp:val=&quot;00A562BF&quot;/&gt;&lt;wsp:rsid wsp:val=&quot;00A60CAD&quot;/&gt;&lt;wsp:rsid wsp:val=&quot;00A60D8D&quot;/&gt;&lt;wsp:rsid wsp:val=&quot;00A6117A&quot;/&gt;&lt;wsp:rsid wsp:val=&quot;00A6580A&quot;/&gt;&lt;wsp:rsid wsp:val=&quot;00A66E9D&quot;/&gt;&lt;wsp:rsid wsp:val=&quot;00A71A65&quot;/&gt;&lt;wsp:rsid wsp:val=&quot;00A727D4&quot;/&gt;&lt;wsp:rsid wsp:val=&quot;00A84402&quot;/&gt;&lt;wsp:rsid wsp:val=&quot;00A84420&quot;/&gt;&lt;wsp:rsid wsp:val=&quot;00A84CC5&quot;/&gt;&lt;wsp:rsid wsp:val=&quot;00A92031&quot;/&gt;&lt;wsp:rsid wsp:val=&quot;00A94385&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2934&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CCC&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879&quot;/&gt;&lt;wsp:rsid wsp:val=&quot;00B57D04&quot;/&gt;&lt;wsp:rsid wsp:val=&quot;00B63CF0&quot;/&gt;&lt;wsp:rsid wsp:val=&quot;00B67031&quot;/&gt;&lt;wsp:rsid wsp:val=&quot;00B71218&quot;/&gt;&lt;wsp:rsid wsp:val=&quot;00B718FA&quot;/&gt;&lt;wsp:rsid wsp:val=&quot;00B73777&quot;/&gt;&lt;wsp:rsid wsp:val=&quot;00B80C7B&quot;/&gt;&lt;wsp:rsid wsp:val=&quot;00B8277A&quot;/&gt;&lt;wsp:rsid wsp:val=&quot;00B84B1F&quot;/&gt;&lt;wsp:rsid wsp:val=&quot;00B871AD&quot;/&gt;&lt;wsp:rsid wsp:val=&quot;00B938F6&quot;/&gt;&lt;wsp:rsid wsp:val=&quot;00BA064E&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30046&quot;/&gt;&lt;wsp:rsid wsp:val=&quot;00C33C15&quot;/&gt;&lt;wsp:rsid wsp:val=&quot;00C3656E&quot;/&gt;&lt;wsp:rsid wsp:val=&quot;00C37097&quot;/&gt;&lt;wsp:rsid wsp:val=&quot;00C37621&quot;/&gt;&lt;wsp:rsid wsp:val=&quot;00C40A78&quot;/&gt;&lt;wsp:rsid wsp:val=&quot;00C41A8B&quot;/&gt;&lt;wsp:rsid wsp:val=&quot;00C4502D&quot;/&gt;&lt;wsp:rsid wsp:val=&quot;00C462DA&quot;/&gt;&lt;wsp:rsid wsp:val=&quot;00C55610&quot;/&gt;&lt;wsp:rsid wsp:val=&quot;00C5719F&quot;/&gt;&lt;wsp:rsid wsp:val=&quot;00C576A7&quot;/&gt;&lt;wsp:rsid wsp:val=&quot;00C614A9&quot;/&gt;&lt;wsp:rsid wsp:val=&quot;00C6219E&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782&quot;/&gt;&lt;wsp:rsid wsp:val=&quot;00C92CD2&quot;/&gt;&lt;wsp:rsid wsp:val=&quot;00CA375A&quot;/&gt;&lt;wsp:rsid wsp:val=&quot;00CA4DD1&quot;/&gt;&lt;wsp:rsid wsp:val=&quot;00CA6C50&quot;/&gt;&lt;wsp:rsid wsp:val=&quot;00CA7237&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2BB5&quot;/&gt;&lt;wsp:rsid wsp:val=&quot;00D753AF&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94633&quot;/&gt;&lt;wsp:rsid wsp:val=&quot;00DA04B2&quot;/&gt;&lt;wsp:rsid wsp:val=&quot;00DA26F4&quot;/&gt;&lt;wsp:rsid wsp:val=&quot;00DA3907&quot;/&gt;&lt;wsp:rsid wsp:val=&quot;00DB0B66&quot;/&gt;&lt;wsp:rsid wsp:val=&quot;00DC3B95&quot;/&gt;&lt;wsp:rsid wsp:val=&quot;00DC3D2D&quot;/&gt;&lt;wsp:rsid wsp:val=&quot;00DC3F0C&quot;/&gt;&lt;wsp:rsid wsp:val=&quot;00DC4DC1&quot;/&gt;&lt;wsp:rsid wsp:val=&quot;00DC6928&quot;/&gt;&lt;wsp:rsid wsp:val=&quot;00DC6D58&quot;/&gt;&lt;wsp:rsid wsp:val=&quot;00DD08C7&quot;/&gt;&lt;wsp:rsid wsp:val=&quot;00DD1B61&quot;/&gt;&lt;wsp:rsid wsp:val=&quot;00DD2589&quot;/&gt;&lt;wsp:rsid wsp:val=&quot;00DD3D19&quot;/&gt;&lt;wsp:rsid wsp:val=&quot;00DD42AB&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04E2&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40799&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0317&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B70DA&quot;/&gt;&lt;wsp:rsid wsp:val=&quot;00EC02ED&quot;/&gt;&lt;wsp:rsid wsp:val=&quot;00EC1B56&quot;/&gt;&lt;wsp:rsid wsp:val=&quot;00EC30B7&quot;/&gt;&lt;wsp:rsid wsp:val=&quot;00EC5E78&quot;/&gt;&lt;wsp:rsid wsp:val=&quot;00EC7A07&quot;/&gt;&lt;wsp:rsid wsp:val=&quot;00ED1BBA&quot;/&gt;&lt;wsp:rsid wsp:val=&quot;00ED2B61&quot;/&gt;&lt;wsp:rsid wsp:val=&quot;00ED5F17&quot;/&gt;&lt;wsp:rsid wsp:val=&quot;00ED7DA7&quot;/&gt;&lt;wsp:rsid wsp:val=&quot;00EE76C6&quot;/&gt;&lt;wsp:rsid wsp:val=&quot;00EF2731&quot;/&gt;&lt;wsp:rsid wsp:val=&quot;00EF60F5&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467F0&quot;/&gt;&lt;wsp:rsid wsp:val=&quot;00F6194F&quot;/&gt;&lt;wsp:rsid wsp:val=&quot;00F61E0F&quot;/&gt;&lt;wsp:rsid wsp:val=&quot;00F626A6&quot;/&gt;&lt;wsp:rsid wsp:val=&quot;00F63973&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2D47&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19341A&quot;&gt;&lt;m:oMathPara&gt;&lt;m:oMath&gt;&lt;m:sSub&gt;&lt;m:sSubPr&gt;&lt;m:ctrlPr&gt;&lt;w:rPr&gt;&lt;w:rFonts w:ascii=&quot;Cambria Math&quot; w:h-ansi=&quot;Cambria Math&quot;/&gt;&lt;wx:font wx:val=&quot;Cambria Math&quot;/&gt;&lt;w:sz w:val=&quot;26&quot;/&gt;&lt;w:sz-cs w:val=&quot;26&quot;/&gt;&lt;/w:rPr&gt;&lt;/m:ctrlPr&gt;&lt;/m:sSubPr&gt;&lt;m:e&gt;&lt;m:r&gt;&lt;m:rPr&gt;&lt;m:sty m:val=&quot;p&quot;/&gt;&lt;/m:rPr&gt;&lt;w:rPr&gt;&lt;w:rFonts w:ascii=&quot;Cambria Math&quot; w:h-ansi=&quot;Cambria Math&quot;/&gt;&lt;wx:font wx:val=&quot;Cambria Math&quot;/&gt;&lt;w:sz w:val=&quot;26&quot;/&gt;&lt;w:sz-cs w:val=&quot;26&quot;/&gt;&lt;/w:rPr&gt;&lt;m:t&gt;I•&lt;/m:t&gt;&lt;/m:r&gt;&lt;/m:e&gt;&lt;m:sub&gt;&lt;m:r&gt;&lt;w:rPr&gt;&lt;w:rFonts w:ascii=&quot;Cambria Math&quot; w:h-ansi=&quot;Cambria Math&quot;/&gt;&lt;wx:font wx:val=&quot;Cambria Math&quot;/&gt;&lt;w:i/&gt;&lt;w:sz w:val=&quot;26&quot;/&gt;&lt;w:sz-cs w:val=&quot;26&quot;/&gt;&lt;/w:rPr&gt;&lt;m:t&gt;m&lt;/m:t&gt;&lt;/m:r&gt;&lt;/m:sub&gt;&lt;/m:sSub&gt;&lt;m:r&gt;&lt;w:rPr&gt;&lt;w:rFonts w:ascii=&quot;Cambria Math&quot; w:h-ansi=&quot;Cambria Math&quot;/&gt;&lt;wx:font wx:val=&quot;Cambria Math&quot;/&gt;&lt;w:i/&gt;&lt;w:sz w:val=&quot;26&quot;/&gt;&lt;w:sz-cs w:val=&quot;26&quot;/&gt;&lt;/w:rPr&gt;&lt;m:t&gt;=&lt;/m:t&gt;&lt;/m:r&gt;&lt;m:sSub&gt;&lt;m:sSubPr&gt;&lt;m:ctrlPr&gt;&lt;w:rPr&gt;&lt;w:rFonts w:ascii=&quot;Cambria Math&quot; w:h-ansi=&quot;Cambria Math&quot;/&gt;&lt;wx:font wx:val=&quot;Cambria Math&quot;/&gt;&lt;w:i/&gt;&lt;w:sz w:val=&quot;26&quot;/&gt;&lt;w:sz-cs w:val=&quot;26&quot;/&gt;&lt;/w:rPr&gt;&lt;/m:ctrlPr&gt;&lt;/m:sSubPr&gt;&lt;m:e&gt;&lt;m:r&gt;&lt;w:rPr&gt;&lt;w:rFonts w:ascii=&quot;Cambria Math&quot; w:h-ansi=&quot;Cambria Math&quot;/&gt;&lt;wx:font wx:val=&quot;Cambria Math&quot;/&gt;&lt;w:i/&gt;&lt;w:sz w:val=&quot;26&quot;/&gt;&lt;w:sz-cs w:val=&quot;26&quot;/&gt;&lt;/w:rPr&gt;&lt;m:t&gt;I±&lt;/m:t&gt;&lt;/m:r&gt;&lt;/m:e&gt;&lt;m:sub&gt;&lt;m:r&gt;&lt;w:rPr&gt;&lt;w:rFonts w:ascii=&quot;Cambria Math&quot; w:h-ansi=&quot;Cambria Math&quot;/&gt;&lt;wx:font wx:val=&quot;Cambria Math&quot;/&gt;&lt;w:i/&gt;&lt;w:sz w:val=&quot;26&quot;/&gt;&lt;w:sz-cs w:val=&quot;26&quot;/&gt;&lt;/w:rPr&gt;&lt;m:t&gt;s&lt;/m:t&gt;&lt;/m:r&gt;&lt;/m:sub&gt;&lt;/m:sSub&gt;&lt;m:nary&gt;&lt;m:naryPr&gt;&lt;m:limLoc m:val=&quot;undOvr&quot;/&gt;&lt;m:subHide m:val=&quot;on&quot;/&gt;&lt;m:supHide m:val=&quot;on&quot;/&gt;&lt;m:ctrlPr&gt;&lt;w:rPr&gt;&lt;w:rFonts w:ascii=&quot;Cambria Math&quot; w:h-ansi=&quot;Cambria Math&quot;/&gt;&lt;wx:font wx:val=&quot;Cambria Math&quot;/&gt;&lt;w:i/&gt;&lt;w:sz w:val=&quot;26&quot;/&gt;&lt;w:sz-cs w:val=&quot;26&quot;/&gt;&lt;/w:rPr&gt;&lt;/m:ctrlPr&gt;&lt;/m:naryPr&gt;&lt;m:sub/&gt;&lt;m:sup/&gt;&lt;m:e&gt;&lt;m:sSub&gt;&lt;m:sSubPr&gt;&lt;m:ctrlPr&gt;&lt;w:rPr&gt;&lt;w:rFonts w:ascii=&quot;Cambria Math&quot; w:h-ansi=&quot;Cambria Math&quot;/&gt;&lt;wx:font wx:val=&quot;Cambria Math&quot;/&gt;&lt;w:i/&gt;&lt;w:sz w:val=&quot;26&quot;/&gt;&lt;w:sz-cs w:val=&quot;26&quot;/&gt;&lt;/w:rPr&gt;&lt;/m:ctrlPr&gt;&lt;/m:sSubPr&gt;&lt;m:e&gt;&lt;m:r&gt;&lt;w:rPr&gt;&lt;w:rFonts w:ascii=&quot;Cambria Math&quot; w:h-ansi=&quot;Cambria Math&quot;/&gt;&lt;wx:font wx:val=&quot;Cambria Math&quot;/&gt;&lt;w:i/&gt;&lt;w:sz w:val=&quot;26&quot;/&gt;&lt;w:sz-cs w:val=&quot;26&quot;/&gt;&lt;/w:rPr&gt;&lt;m:t&gt;W&lt;/m:t&gt;&lt;/m:r&gt;&lt;/m:e&gt;&lt;m:sub&gt;&lt;m:r&gt;&lt;w:rPr&gt;&lt;w:rFonts w:ascii=&quot;Cambria Math&quot; w:h-ansi=&quot;Cambria Math&quot;/&gt;&lt;wx:font wx:val=&quot;Cambria Math&quot;/&gt;&lt;w:i/&gt;&lt;w:sz w:val=&quot;26&quot;/&gt;&lt;w:sz-cs w:val=&quot;26&quot;/&gt;&lt;/w:rPr&gt;&lt;m:t&gt;s&lt;/m:t&gt;&lt;/m:r&gt;&lt;/m:sub&gt;&lt;/m:sSub&gt;&lt;m:sSup&gt;&lt;m:sSupPr&gt;&lt;m:ctrlPr&gt;&lt;w:rPr&gt;&lt;w:rFonts w:ascii=&quot;Cambria Math&quot; w:h-ansi=&quot;Cambria Math&quot;/&gt;&lt;wx:font wx:val=&quot;Cambria Math&quot;/&gt;&lt;w:i/&gt;&lt;w:sz w:val=&quot;26&quot;/&gt;&lt;w:sz-cs w:val=&quot;26&quot;/&gt;&lt;/w:rPr&gt;&lt;/m:ctrlPr&gt;&lt;/m:sSupPr&gt;&lt;m:e&gt;&lt;m:d&gt;&lt;m:dPr&gt;&lt;m:ctrlPr&gt;&lt;w:rPr&gt;&lt;w:rFonts w:ascii=&quot;Cambria Math&quot; w:h-ansi=&quot;Cambria Math&quot;/&gt;&lt;wx:font wx:val=&quot;Cambria Math&quot;/&gt;&lt;w:i/&gt;&lt;w:sz w:val=&quot;26&quot;/&gt;&lt;w:sz-cs w:val=&quot;26&quot;/&gt;&lt;/w:rPr&gt;&lt;/m:ctrlPr&gt;&lt;/m:dPr&gt;&lt;m:e&gt;&lt;m:r&gt;&lt;w:rPr&gt;&lt;w:rFonts w:ascii=&quot;Cambria Math&quot; w:h-ansi=&quot;Cambria Math&quot;/&gt;&lt;wx:font wx:val=&quot;Cambria Math&quot;/&gt;&lt;w:i/&gt;&lt;w:sz w:val=&quot;26&quot;/&gt;&lt;w:sz-cs w:val=&quot;26&quot;/&gt;&lt;/w:rPr&gt;&lt;m:t&gt;m-&lt;/m:t&gt;&lt;/m:r&gt;&lt;m:sSub&gt;&lt;m:sSubPr&gt;&lt;m:ctrlPr&gt;&lt;w:rPr&gt;&lt;w:rFonts w:ascii=&quot;Cambria Math&quot; w:h-ansi=&quot;Cambria Math&quot;/&gt;&lt;wx:font wx:val=&quot;Cambria Math&quot;/&gt;&lt;w:i/&gt;&lt;w:sz w:val=&quot;26&quot;/&gt;&lt;w:sz-cs w:val=&quot;26&quot;/&gt;&lt;/w:rPr&gt;&lt;/m:ctrlPr&gt;&lt;/m:sSubPr&gt;&lt;m:e&gt;&lt;m:r&gt;&lt;w:rPr&gt;&lt;w:rFonts w:ascii=&quot;Cambria Math&quot; w:h-ansi=&quot;Cambria Math&quot;/&gt;&lt;wx:font wx:val=&quot;Cambria Math&quot;/&gt;&lt;w:i/&gt;&lt;w:sz w:val=&quot;26&quot;/&gt;&lt;w:sz-cs w:val=&quot;26&quot;/&gt;&lt;/w:rPr&gt;&lt;m:t&gt;m&lt;/m:t&gt;&lt;/m:r&gt;&lt;/m:e&gt;&lt;m:sub&gt;&lt;m:r&gt;&lt;w:rPr&gt;&lt;w:rFonts w:ascii=&quot;Cambria Math&quot; w:h-ansi=&quot;Cambria Math&quot;/&gt;&lt;wx:font wx:val=&quot;Cambria Math&quot;/&gt;&lt;w:i/&gt;&lt;w:sz w:val=&quot;26&quot;/&gt;&lt;w:sz-cs w:val=&quot;26&quot;/&gt;&lt;/w:rPr&gt;&lt;m:t&gt;0&lt;/m:t&gt;&lt;/m:r&gt;&lt;/m:sub&gt;&lt;/m:sSub&gt;&lt;/m:e&gt;&lt;/m:d&gt;&lt;/m:e&gt;&lt;m:sup&gt;&lt;m:r&gt;&lt;w:rPr&gt;&lt;w:rFonts w:ascii=&quot;Cambria Math&quot; w:h-ansi=&quot;Cambria Math&quot;/&gt;&lt;wx:font wx:val=&quot;Cambria Math&quot;/&gt;&lt;w:i/&gt;&lt;w:sz w:val=&quot;26&quot;/&gt;&lt;w:sz-cs w:val=&quot;26&quot;/&gt;&lt;/w:rPr&gt;&lt;m:t&gt;2&lt;/m:t&gt;&lt;/m:r&gt;&lt;/m:sup&gt;&lt;/m:sSup&gt;&lt;m:r&gt;&lt;w:rPr&gt;&lt;w:rFonts w:ascii=&quot;Cambria Math&quot; w:h-ansi=&quot;Cambria Math&quot;/&gt;&lt;wx:font wx:val=&quot;Cambria Math&quot;/&gt;&lt;w:i/&gt;&lt;w:sz w:val=&quot;26&quot;/&gt;&lt;w:sz-cs w:val=&quot;26&quot;/&gt;&lt;/w:rPr&gt;&lt;m:t&gt;dx&lt;/m:t&gt;&lt;/m:r&gt;&lt;/m:e&gt;&lt;/m:nary&gt;&lt;m:r&gt;&lt;w:rPr&gt;&lt;w:rFonts w:ascii=&quot;Cambria Math&quot; w:h-ansi=&quot;Cambria Math&quot;/&gt;&lt;wx:font wx:val=&quot;Cambria Math&quot;/&gt;&lt;w:i/&gt;&lt;w:sz w:val=&quot;26&quot;/&gt;&lt;w:sz-cs w:val=&quot;26&quot;/&gt;&lt;/w:rPr&gt;&lt;m:t&gt;+&lt;/m:t&gt;&lt;/m:r&gt;&lt;m:sSub&gt;&lt;m:sSubPr&gt;&lt;m:ctrlPr&gt;&lt;w:rPr&gt;&lt;w:rFonts w:ascii=&quot;Cambria Math&quot; w:h-ansi=&quot;Cambria Math&quot;/&gt;&lt;wx:font wx:val=&quot;Cambria Math&quot;/&gt;&lt;w:i/&gt;&lt;w:sz w:val=&quot;26&quot;/&gt;&lt;w:sz-cs w:val=&quot;26&quot;/&gt;&lt;/w:rPr&gt;&lt;/m:ctrlPr&gt;&lt;/m:sSubPr&gt;&lt;m:e&gt;&lt;m:r&gt;&lt;w:rPr&gt;&lt;w:rFonts w:ascii=&quot;Cambria Math&quot; w:h-ansi=&quot;Cambria Math&quot;/&gt;&lt;wx:font wx:val=&quot;Cambria Math&quot;/&gt;&lt;w:i/&gt;&lt;w:sz w:val=&quot;26&quot;/&gt;&lt;w:sz-cs w:val=&quot;26&quot;/&gt;&lt;/w:rPr&gt;&lt;m:t&gt;I±&lt;/m:t&gt;&lt;/m:r&gt;&lt;/m:e&gt;&lt;m:sub&gt;&lt;m:r&gt;&lt;w:rPr&gt;&lt;w:rFonts w:ascii=&quot;Cambria Math&quot; w:h-ansi=&quot;Cambria Math&quot;/&gt;&lt;wx:font wx:val=&quot;Cambria Math&quot;/&gt;&lt;w:i/&gt;&lt;w:sz w:val=&quot;26&quot;/&gt;&lt;w:sz-cs w:val=&quot;26&quot;/&gt;&lt;/w:rPr&gt;&lt;m:t&gt;x&lt;/m:t&gt;&lt;/m:r&gt;&lt;/m:sub&gt;&lt;/m:sSub&gt;&lt;m:nary&gt;&lt;m:naryPr&gt;&lt;m:limLoc m:val=&quot;undOvr&quot;/&gt;&lt;m:subHide m:val=&quot;on&quot;/&gt;&lt;m:supHide m:val=&quot;on&quot;/&gt;&lt;m:ctrlPr&gt;&lt;w:rPr&gt;&lt;w:rFonts w:ascii=&quot;Cambria Math&quot; w:h-ansi=&quot;Cambria Math&quot;/&gt;&lt;wx:font wx:val=&quot;Cambria Math&quot;/&gt;&lt;w:i/&gt;&lt;w:sz w:val=&quot;26&quot;/&gt;&lt;w:sz-cs w:val=&quot;26&quot;/&gt;&lt;/w:rPr&gt;&lt;/m:ctrlPr&gt;&lt;/m:naryPr&gt;&lt;m:sub/&gt;&lt;m:sup/&gt;&lt;m:e&gt;&lt;m:sSub&gt;&lt;m:sSubPr&gt;&lt;m:ctrlPr&gt;&lt;w:rPr&gt;&lt;w:rFonts w:ascii=&quot;Cambria Math&quot; w:h-ansi=&quot;Cambria Math&quot;/&gt;&lt;wx:font wx:val=&quot;Cambria Math&quot;/&gt;&lt;w:i/&gt;&lt;w:sz w:val=&quot;26&quot;/&gt;&lt;w:sz-cs w:val=&quot;26&quot;/&gt;&lt;/w:rPr&gt;&lt;/m:ctrlPr&gt;&lt;/m:sSubPr&gt;&lt;m:e&gt;&lt;m:r&gt;&lt;w:rPr&gt;&lt;w:rFonts w:ascii=&quot;Cambria Math&quot; w:h-ansi=&quot;Cambria Math&quot;/&gt;&lt;wx:font wx:val=&quot;Cambria Math&quot;/&gt;&lt;w:i/&gt;&lt;w:sz w:val=&quot;26&quot;/&gt;&lt;w:sz-cs w:val=&quot;26&quot;/&gt;&lt;/w:rPr&gt;&lt;m:t&gt;W&lt;/m:t&gt;&lt;/m:r&gt;&lt;/m:e&gt;&lt;m:sub&gt;&lt;m:r&gt;&lt;w:rPr&gt;&lt;w:rFonts w:ascii=&quot;Cambria Math&quot; w:h-ansi=&quot;Cambria Math&quot;/&gt;&lt;wx:font wx:val=&quot;Cambria Math&quot;/&gt;&lt;w:i/&gt;&lt;w:sz w:val=&quot;26&quot;/&gt;&lt;w:sz-cs w:val=&quot;26&quot;/&gt;&lt;/w:rPr&gt;&lt;m:t&gt;x&lt;/m:t&gt;&lt;/m:r&gt;&lt;/m:sub&gt;&lt;/m:sSub&gt;&lt;m:sSup&gt;&lt;m:sSupPr&gt;&lt;m:ctrlPr&gt;&lt;w:rPr&gt;&lt;w:rFonts w:ascii=&quot;Cambria Math&quot; w:h-ansi=&quot;Cambria Math&quot;/&gt;&lt;wx:font wx:val=&quot;Cambria Math&quot;/&gt;&lt;w:i/&gt;&lt;w:sz w:val=&quot;26&quot;/&gt;&lt;w:sz-cs w:val=&quot;26&quot;/&gt;&lt;/w:rPr&gt;&lt;/m:ctrlPr&gt;&lt;/m:sSupPr&gt;&lt;m:e&gt;&lt;m:d&gt;&lt;m:dPr&gt;&lt;m:begChr m:val=&quot;|&quot;/&gt;&lt;m:endChr m:val=&quot;|&quot;/&gt;&lt;m:ctrlPr&gt;&lt;w:rPr&gt;&lt;w:rFonts w:ascii=&quot;Cambria Math&quot; w:h-ansi=&quot;Cambria Math&quot;/&gt;&lt;wx:font wx:val=&quot;Cambria Math&quot;/&gt;&lt;w:i/&gt;&lt;w:sz w:val=&quot;26&quot;/&gt;&lt;w:sz-cs w:val=&quot;26&quot;/&gt;&lt;/w:rPr&gt;&lt;/m:ctrlPr&gt;&lt;/m:dPr&gt;&lt;m:e&gt;&lt;m:f&gt;&lt;m:fPr&gt;&lt;m:ctrlPr&gt;&lt;w:rPr&gt;&lt;w:rFonts w:ascii=&quot;Cambria Math&quot; w:h-ansi=&quot;Cambria Math&quot;/&gt;&lt;wx:font wx:val=&quot;Cambria Math&quot;/&gt;&lt;w:i/&gt;&lt;w:sz w:val=&quot;26&quot;/&gt;&lt;w:sz-cs w:val=&quot;26&quot;/&gt;&lt;/w:rPr&gt;&lt;/m:ctrlPr&gt;&lt;/m:fPr&gt;&lt;m:num&gt;&lt;m:r&gt;&lt;w:rPr&gt;&lt;w:rFonts w:ascii=&quot;Cambria Math&quot; w:h-ansi=&quot;Cambria Math&quot;/&gt;&lt;wx:font wx:val=&quot;Cambria Math&quot;/&gt;&lt;w:i/&gt;&lt;w:sz w:val=&quot;26&quot;/&gt;&lt;w:sz-cs w:val=&quot;26&quot;/&gt;&lt;/w:rPr&gt;&lt;m:t&gt;d&lt;/m:t&gt;&lt;/m:r&gt;&lt;m:d&gt;&lt;m:dPr&gt;&lt;m:ctrlPr&gt;&lt;w:rPr&gt;&lt;w:rFonts w:ascii=&quot;Cambria Math&quot; w:h-ansi=&quot;Cambria Math&quot;/&gt;&lt;wx:font wx:val=&quot;Cambria Math&quot;/&gt;&lt;w:i/&gt;&lt;w:sz w:val=&quot;26&quot;/&gt;&lt;w:sz-cs w:val=&quot;26&quot;/&gt;&lt;/w:rPr&gt;&lt;/m:ctrlPr&gt;&lt;/m:dPr&gt;&lt;m:e&gt;&lt;m:r&gt;&lt;w:rPr&gt;&lt;w:rFonts w:ascii=&quot;Cambria Math&quot; w:h-ansi=&quot;Cambria Math&quot;/&gt;&lt;wx:font wx:val=&quot;Cambria Math&quot;/&gt;&lt;w:i/&gt;&lt;w:sz w:val=&quot;26&quot;/&gt;&lt;w:sz-cs w:val=&quot;26&quot;/&gt;&lt;/w:rPr&gt;&lt;m:t&gt;m-&lt;/m:t&gt;&lt;/m:r&gt;&lt;m:sSub&gt;&lt;m:sSubPr&gt;&lt;m:ctrlPr&gt;&lt;w:rPr&gt;&lt;w:rFonts w:ascii=&quot;Cambria Math&quot; w:h-ansi=&quot;Cambria Math&quot;/&gt;&lt;wx:font wx:val=&quot;Cambria Math&quot;/&gt;&lt;w:i/&gt;&lt;w:sz w:val=&quot;26&quot;/&gt;&lt;w:sz-cs w:val=&quot;26&quot;/&gt;&lt;/w:rPr&gt;&lt;/m:ctrlPr&gt;&lt;/m:sSubPr&gt;&lt;m:e&gt;&lt;m:r&gt;&lt;w:rPr&gt;&lt;w:rFonts w:ascii=&quot;Cambria Math&quot; w:h-ansi=&quot;Cambria Math&quot;/&gt;&lt;wx:font wx:val=&quot;Cambria Math&quot;/&gt;&lt;w:i/&gt;&lt;w:sz w:val=&quot;26&quot;/&gt;&lt;w:sz-cs w:val=&quot;26&quot;/&gt;&lt;/w:rPr&gt;&lt;m:t&gt;m&lt;/m:t&gt;&lt;/m:r&gt;&lt;/m:e&gt;&lt;m:sub&gt;&lt;m:r&gt;&lt;w:rPr&gt;&lt;w:rFonts w:ascii=&quot;Cambria Math&quot; w:h-ansi=&quot;Cambria Math&quot;/&gt;&lt;wx:font wx:val=&quot;Cambria Math&quot;/&gt;&lt;w:i/&gt;&lt;w:sz w:val=&quot;26&quot;/&gt;&lt;w:sz-cs w:val=&quot;26&quot;/&gt;&lt;/w:rPr&gt;&lt;m:t&gt;0&lt;/m:t&gt;&lt;/m:r&gt;&lt;/m:sub&gt;&lt;/m:sSub&gt;&lt;/m:e&gt;&lt;/m:d&gt;&lt;/m:num&gt;&lt;m:den&gt;&lt;m:r&gt;&lt;w:rPr&gt;&lt;w:rFonts w:ascii=&quot;Cambria Math&quot; w:h-ansi=&quot;Cambria Math&quot;/&gt;&lt;wx:font wx:val=&quot;Cambria Math&quot;/&gt;&lt;w:i/&gt;&lt;w:sz w:val=&quot;26&quot;/&gt;&lt;w:sz-cs w:val=&quot;26&quot;/&gt;&lt;/w:rPr&gt;&lt;m:t&gt;dx&lt;/m:t&gt;&lt;/m:r&gt;&lt;/m:den&gt;&lt;/m:f&gt;&lt;/m:e&gt;&lt;/m:d&gt;&lt;/m:e&gt;&lt;m:sup&gt;&lt;m:r&gt;&lt;w:rPr&gt;&lt;w:rFonts w:ascii=&quot;Cambria Math&quot; w:h-ansi=&quot;Cambria Math&quot;/&gt;&lt;wx:font wx:val=&quot;Cambria Math&quot;/&gt;&lt;w:i/&gt;&lt;w:sz w:val=&quot;26&quot;/&gt;&lt;w:sz-cs w:val=&quot;26&quot;/&gt;&lt;/w:rPr&gt;&lt;m:t&gt;p&lt;/m:t&gt;&lt;/m:r&gt;&lt;/m:sup&gt;&lt;/m:sSup&gt;&lt;m:r&gt;&lt;w:rPr&gt;&lt;w:rFonts w:ascii=&quot;Cambria Math&quot; w:h-ansi=&quot;Cambria Math&quot;/&gt;&lt;wx:font wx:val=&quot;Cambria Math&quot;/&gt;&lt;w:i/&gt;&lt;w:sz w:val=&quot;26&quot;/&gt;&lt;w:sz-cs w:val=&quot;26&quot;/&gt;&lt;/w:rPr&gt;&lt;m:t&gt;dx+&lt;/m:t&gt;&lt;/m:r&gt;&lt;m:sSub&gt;&lt;m:sSubPr&gt;&lt;m:ctrlPr&gt;&lt;w:rPr&gt;&lt;w:rFonts w:ascii=&quot;Cambria Math&quot; w:h-ansi=&quot;Cambria Math&quot;/&gt;&lt;wx:font wx:val=&quot;Cambria Math&quot;/&gt;&lt;w:i/&gt;&lt;w:sz w:val=&quot;26&quot;/&gt;&lt;w:sz-cs w:val=&quot;26&quot;/&gt;&lt;/w:rPr&gt;&lt;/m:ctrlPr&gt;&lt;/m:sSubPr&gt;&lt;m:e&gt;&lt;m:r&gt;&lt;w:rPr&gt;&lt;w:rFonts w:ascii=&quot;Cambria Math&quot; w:h-ansi=&quot;Cambria Math&quot;/&gt;&lt;wx:font wx:val=&quot;Cambria Math&quot;/&gt;&lt;w:i/&gt;&lt;w:sz w:val=&quot;26&quot;/&gt;&lt;w:sz-cs w:val=&quot;26&quot;/&gt;&lt;/w:rPr&gt;&lt;m:t&gt;I±&lt;/m:t&gt;&lt;/m:r&gt;&lt;/m:e&gt;&lt;m:sub&gt;&lt;m:r&gt;&lt;w:rPr&gt;&lt;w:rFonts w:ascii=&quot;Cambria Math&quot; w:h-ansi=&quot;Cambria Math&quot;/&gt;&lt;wx:font wx:val=&quot;Cambria Math&quot;/&gt;&lt;w:i/&gt;&lt;w:sz w:val=&quot;26&quot;/&gt;&lt;w:sz-cs w:val=&quot;26&quot;/&gt;&lt;/w:rPr&gt;&lt;m:t&gt;z&lt;/m:t&gt;&lt;/m:r&gt;&lt;/m:sub&gt;&lt;/m:sSub&gt;&lt;m:nary&gt;&lt;m:naryPr&gt;&lt;m:limLoc m:val=&quot;undOvr&quot;/&gt;&lt;m:subHide m:val=&quot;on&quot;/&gt;&lt;m:supHide m:val=&quot;on&quot;/&gt;&lt;m:ctrlPr&gt;&lt;w:rPr&gt;&lt;w:rFonts w:ascii=&quot;Cambria Math&quot; w:h-ansi=&quot;Cambria Math&quot;/&gt;&lt;wx:font wx:val=&quot;Cambria Math&quot;/&gt;&lt;w:i/&gt;&lt;w:sz w:val=&quot;26&quot;/&gt;&lt;w:sz-cs w:val=&quot;26&quot;/&gt;&lt;/w:rPr&gt;&lt;/m:ctrlPr&gt;&lt;/m:naryPr&gt;&lt;m:sub/&gt;&lt;m:sup/&gt;&lt;m:e&gt;&lt;m:sSub&gt;&lt;m:sSubPr&gt;&lt;m:ctrlPr&gt;&lt;w:rPr&gt;&lt;w:rFonts w:ascii=&quot;Cambria Math&quot; w:h-ansi=&quot;Cambria Math&quot;/&gt;&lt;wx:font wx:val=&quot;Cambria Math&quot;/&gt;&lt;w:i/&gt;&lt;w:sz w:val=&quot;26&quot;/&gt;&lt;w:sz-cs w:val=&quot;26&quot;/&gt;&lt;/w:rPr&gt;&lt;/m:ctrlPr&gt;&lt;/m:sSubPr&gt;&lt;m:e&gt;&lt;m:r&gt;&lt;w:rPr&gt;&lt;w:rFonts w:ascii=&quot;Cambria Math&quot; w:h-ansi=&quot;Cambria Math&quot;/&gt;&lt;wx:font wx:val=&quot;Cambria Math&quot;/&gt;&lt;w:i/&gt;&lt;w:sz w:val=&quot;26&quot;/&gt;&lt;w:sz-cs w:val=&quot;26&quot;/&gt;&lt;/w:rPr&gt;&lt;m:t&gt;W&lt;/m:t&gt;&lt;/m:r&gt;&lt;/m:e&gt;&lt;m:sub&gt;&lt;m:r&gt;&lt;w:rPr&gt;&lt;w:rFonts w:ascii=&quot;Cambria Math&quot; w:h-ansi=&quot;Cambria Math&quot;/&gt;&lt;wx:font wx:val=&quot;Cambria Math&quot;/&gt;&lt;w:i/&gt;&lt;w:sz w:val=&quot;26&quot;/&gt;&lt;w:sz-cs w:val=&quot;26&quot;/&gt;&lt;/w:rPr&gt;&lt;m:t&gt;z&lt;/m:t&gt;&lt;/m:r&gt;&lt;/m:sub&gt;&lt;/m:sSub&gt;&lt;m:sSup&gt;&lt;m:sSupPr&gt;&lt;m:ctrlPr&gt;&lt;w:rPr&gt;&lt;w:rFonts w:ascii=&quot;Cambria Math&quot; w:h-ansi=&quot;Cambria Math&quot;/&gt;&lt;wx:font wx:val=&quot;Cambria Math&quot;/&gt;&lt;w:i/&gt;&lt;w:sz w:val=&quot;26&quot;/&gt;&lt;w:sz-cs w:val=&quot;26&quot;/&gt;&lt;/w:rPr&gt;&lt;/m:ctrlPr&gt;&lt;/m:sSupPr&gt;&lt;m:e&gt;&lt;m:d&gt;&lt;m:dPr&gt;&lt;m:begChr m:val=&quot;|&quot;/&gt;&lt;m:endChr m:val=&quot;|&quot;/&gt;&lt;m:ctrlPr&gt;&lt;w:rPr&gt;&lt;w:rFonts w:ascii=&quot;Cambria Math&quot; w:h-ansi=&quot;Cambria Math&quot;/&gt;&lt;wx:font wx:val=&quot;Cambria Math&quot;/&gt;&lt;w:i/&gt;&lt;w:sz w:val=&quot;26&quot;/&gt;&lt;w:sz-cs w:val=&quot;26&quot;/&gt;&lt;/w:rPr&gt;&lt;/m:ctrlPr&gt;&lt;/m:dPr&gt;&lt;m:e&gt;&lt;m:f&gt;&lt;m:fPr&gt;&lt;m:ctrlPr&gt;&lt;w:rPr&gt;&lt;w:rFonts w:ascii=&quot;Cambria Math&quot; w:h-ansi=&quot;Cambria Math&quot;/&gt;&lt;wx:font wx:val=&quot;Cambria Math&quot;/&gt;&lt;w:i/&gt;&lt;w:sz w:val=&quot;26&quot;/&gt;&lt;w:sz-cs w:val=&quot;26&quot;/&gt;&lt;/w:rPr&gt;&lt;/m:ctrlPr&gt;&lt;/m:fPr&gt;&lt;m:num&gt;&lt;m:r&gt;&lt;w:rPr&gt;&lt;w:rFonts w:ascii=&quot;Cambria Math&quot; w:h-ansi=&quot;Cambria Math&quot;/&gt;&lt;wx:font wx:val=&quot;Cambria Math&quot;/&gt;&lt;w:i/&gt;&lt;w:sz w:val=&quot;26&quot;/&gt;&lt;w:sz-cs w:val=&quot;26&quot;/&gt;&lt;/w:rPr&gt;&lt;m:t&gt;d&lt;/m:t&gt;&lt;/m:r&gt;&lt;m:d&gt;&lt;m:dPr&gt;&lt;m:ctrlPr&gt;&lt;w:rPr&gt;&lt;w:rFonts w:ascii=&quot;Cambria Math&quot; w:h-ansi=&quot;Cambria Math&quot;/&gt;&lt;wx:font wx:val=&quot;Cambria Math&quot;/&gt;&lt;w:i/&gt;&lt;w:sz w:val=&quot;26&quot;/&gt;&lt;w:sz-cs w:val=&quot;26&quot;/&gt;&lt;/w:rPr&gt;&lt;/m:ctrlPr&gt;&lt;/m:dPr&gt;&lt;m:e&gt;&lt;m:r&gt;&lt;w:rPr&gt;&lt;w:rFonts w:ascii=&quot;Cambria Math&quot; w:h-ansi=&quot;Cambria Math&quot;/&gt;&lt;wx:font wx:val=&quot;Cambria Math&quot;/&gt;&lt;w:i/&gt;&lt;w:sz w:val=&quot;26&quot;/&gt;&lt;w:sz-cs w:val=&quot;26&quot;/&gt;&lt;/w:rPr&gt;&lt;m:t&gt;m-&lt;/m:t&gt;&lt;/m:r&gt;&lt;m:sSub&gt;&lt;m:sSubPr&gt;&lt;m:ctrlPr&gt;&lt;w:rPr&gt;&lt;w:rFonts w:ascii=&quot;Cambria Math&quot; w:h-ansi=&quot;Cambria Math&quot;/&gt;&lt;wx:font wx:val=&quot;Cambria Math&quot;/&gt;&lt;w:i/&gt;&lt;w:sz w:val=&quot;26&quot;/&gt;&lt;w:sz-cs w:val=&quot;26&quot;/&gt;&lt;/w:rPr&gt;&lt;/m:ctrlPr&gt;&lt;/m:sSubPr&gt;&lt;m:e&gt;&lt;m:r&gt;&lt;w:rPr&gt;&lt;w:rFonts w:ascii=&quot;Cambria Math&quot; w:h-ansi=&quot;Cambria Math&quot;/&gt;&lt;wx:font wx:val=&quot;Cambria Math&quot;/&gt;&lt;w:i/&gt;&lt;w:sz w:val=&quot;26&quot;/&gt;&lt;w:sz-cs w:val=&quot;26&quot;/&gt;&lt;/w:rPr&gt;&lt;m:t&gt;m&lt;/m:t&gt;&lt;/m:r&gt;&lt;/m:e&gt;&lt;m:sub&gt;&lt;m:r&gt;&lt;w:rPr&gt;&lt;w:rFonts w:ascii=&quot;Cambria Math&quot; w:h-ansi=&quot;Cambria Math&quot;/&gt;&lt;wx:font wx:val=&quot;Cambria Math&quot;/&gt;&lt;w:i/&gt;&lt;w:sz w:val=&quot;26&quot;/&gt;&lt;w:sz-cs w:val=&quot;26&quot;/&gt;&lt;/w:rPr&gt;&lt;m:t&gt;0&lt;/m:t&gt;&lt;/m:r&gt;&lt;/m:sub&gt;&lt;/m:sSub&gt;&lt;/m:e&gt;&lt;/m:d&gt;&lt;/m:num&gt;&lt;m:den&gt;&lt;m:r&gt;&lt;w:rPr&gt;&lt;w:rFonts w:ascii=&quot;Cambria Math&quot; w:h-ansi=&quot;Cambria Math&quot;/&gt;&lt;wx:font wx:val=&quot;Cambria Math&quot;/&gt;&lt;w:i/&gt;&lt;w:sz w:val=&quot;26&quot;/&gt;&lt;w:sz-cs w:val=&quot;26&quot;/&gt;&lt;/w:rPr&gt;&lt;m:t&gt;dz&lt;/m:t&gt;&lt;/m:r&gt;&lt;/m:den&gt;&lt;/m:f&gt;&lt;/m:e&gt;&lt;/m:d&gt;&lt;/m:e&gt;&lt;m:sup&gt;&lt;m:r&gt;&lt;w:rPr&gt;&lt;w:rFonts w:ascii=&quot;Cambria Math&quot; w:h-ansi=&quot;Cambria Math&quot;/&gt;&lt;wx:font wx:val=&quot;Cambria Math&quot;/&gt;&lt;w:i/&gt;&lt;w:sz w:val=&quot;26&quot;/&gt;&lt;w:sz-cs w:val=&quot;26&quot;/&gt;&lt;/w:rPr&gt;&lt;m:t&gt;p&lt;/m:t&gt;&lt;/m:r&gt;&lt;/m:sup&gt;&lt;/m:sSup&gt;&lt;m:r&gt;&lt;w:rPr&gt;&lt;w:rFonts w:ascii=&quot;Cambria Math&quot; w:h-ansi=&quot;Cambria Math&quot;/&gt;&lt;wx:font wx:val=&quot;Cambria Math&quot;/&gt;&lt;w:i/&gt;&lt;w:sz w:val=&quot;26&quot;/&gt;&lt;w:sz-cs w:val=&quot;26&quot;/&gt;&lt;/w:rPr&gt;&lt;m:t&gt;dz&lt;/m:t&gt;&lt;/m:r&gt;&lt;/m:e&gt;&lt;/m:nary&gt;&lt;/m:e&gt;&lt;/m:nary&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7" o:title="" chromakey="white"/>
            </v:shape>
          </w:pict>
        </w:r>
      </w:del>
      <w:r w:rsidRPr="00654F21">
        <w:rPr>
          <w:rFonts w:ascii="Times New Roman" w:hAnsi="Times New Roman"/>
          <w:sz w:val="24"/>
          <w:szCs w:val="24"/>
        </w:rPr>
        <w:fldChar w:fldCharType="end"/>
      </w:r>
      <w:r w:rsidRPr="00EB70DA">
        <w:rPr>
          <w:rFonts w:ascii="Times New Roman" w:hAnsi="Times New Roman"/>
          <w:sz w:val="24"/>
          <w:szCs w:val="24"/>
        </w:rPr>
        <w:fldChar w:fldCharType="end"/>
      </w:r>
      <w:r w:rsidR="007E3981" w:rsidRPr="00220FE4">
        <w:rPr>
          <w:rFonts w:ascii="Times New Roman" w:hAnsi="Times New Roman"/>
          <w:b/>
          <w:sz w:val="24"/>
          <w:szCs w:val="24"/>
        </w:rPr>
        <w:t xml:space="preserve"> </w:t>
      </w:r>
      <w:del w:id="1507" w:author="EOS" w:date="2011-06-14T16:35:00Z">
        <w:r w:rsidR="007E3981" w:rsidRPr="00220FE4" w:rsidDel="005843D3">
          <w:rPr>
            <w:rFonts w:ascii="Times New Roman" w:hAnsi="Times New Roman"/>
            <w:b/>
            <w:sz w:val="24"/>
            <w:szCs w:val="24"/>
          </w:rPr>
          <w:delText xml:space="preserve">   </w:delText>
        </w:r>
      </w:del>
      <w:r w:rsidR="007E3981" w:rsidRPr="00220FE4">
        <w:rPr>
          <w:rFonts w:ascii="Times New Roman" w:hAnsi="Times New Roman"/>
          <w:b/>
          <w:sz w:val="24"/>
          <w:szCs w:val="24"/>
        </w:rPr>
        <w:t xml:space="preserve">     (22)</w:t>
      </w:r>
    </w:p>
    <w:p w:rsidR="007E3981" w:rsidRDefault="007E3981" w:rsidP="006C7D92">
      <w:pPr>
        <w:spacing w:before="100" w:beforeAutospacing="1" w:after="100" w:afterAutospacing="1"/>
        <w:rPr>
          <w:ins w:id="1508" w:author="EOS" w:date="2011-06-15T09:45:00Z"/>
          <w:rFonts w:ascii="Times New Roman" w:hAnsi="Times New Roman"/>
          <w:sz w:val="24"/>
          <w:szCs w:val="24"/>
        </w:rPr>
      </w:pPr>
    </w:p>
    <w:p w:rsidR="007E3981" w:rsidRDefault="007E3981" w:rsidP="006C7D92">
      <w:pPr>
        <w:spacing w:before="100" w:beforeAutospacing="1" w:after="100" w:afterAutospacing="1"/>
        <w:rPr>
          <w:rFonts w:ascii="Times New Roman" w:hAnsi="Times New Roman"/>
          <w:sz w:val="24"/>
          <w:szCs w:val="24"/>
        </w:rPr>
      </w:pPr>
      <w:r>
        <w:rPr>
          <w:rFonts w:ascii="Times New Roman" w:hAnsi="Times New Roman"/>
          <w:sz w:val="24"/>
          <w:szCs w:val="24"/>
        </w:rPr>
        <w:t>The parameter “p” which takes values 1</w:t>
      </w:r>
      <w:r w:rsidR="00962591" w:rsidRPr="00654F21">
        <w:rPr>
          <w:rFonts w:ascii="Times New Roman" w:hAnsi="Times New Roman"/>
          <w:sz w:val="24"/>
          <w:szCs w:val="24"/>
        </w:rPr>
        <w:fldChar w:fldCharType="begin"/>
      </w:r>
      <w:r w:rsidRPr="00654F21">
        <w:rPr>
          <w:rFonts w:ascii="Times New Roman" w:hAnsi="Times New Roman"/>
          <w:sz w:val="24"/>
          <w:szCs w:val="24"/>
        </w:rPr>
        <w:instrText xml:space="preserve"> QUOTE </w:instrText>
      </w:r>
      <w:r w:rsidR="00F24369">
        <w:pict>
          <v:shape id="_x0000_i1086" type="#_x0000_t75" style="width:12.75pt;height:11.25pt" equationxml="&lt;?xml version=&quot;1.0&quot; encoding=&quot;UTF-8&quot; standalone=&quot;yes&quot;?&gt;&#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2F53&quot;/&gt;&lt;wsp:rsid wsp:val=&quot;00003690&quot;/&gt;&lt;wsp:rsid wsp:val=&quot;00005C47&quot;/&gt;&lt;wsp:rsid wsp:val=&quot;0001094E&quot;/&gt;&lt;wsp:rsid wsp:val=&quot;00010FFB&quot;/&gt;&lt;wsp:rsid wsp:val=&quot;00013771&quot;/&gt;&lt;wsp:rsid wsp:val=&quot;0002353C&quot;/&gt;&lt;wsp:rsid wsp:val=&quot;00027607&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2BAD&quot;/&gt;&lt;wsp:rsid wsp:val=&quot;0008368B&quot;/&gt;&lt;wsp:rsid wsp:val=&quot;00083821&quot;/&gt;&lt;wsp:rsid wsp:val=&quot;000856E9&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B477D&quot;/&gt;&lt;wsp:rsid wsp:val=&quot;000C02C2&quot;/&gt;&lt;wsp:rsid wsp:val=&quot;000C5244&quot;/&gt;&lt;wsp:rsid wsp:val=&quot;000C560B&quot;/&gt;&lt;wsp:rsid wsp:val=&quot;000D00FA&quot;/&gt;&lt;wsp:rsid wsp:val=&quot;000D1969&quot;/&gt;&lt;wsp:rsid wsp:val=&quot;000E3F50&quot;/&gt;&lt;wsp:rsid wsp:val=&quot;000E73BA&quot;/&gt;&lt;wsp:rsid wsp:val=&quot;000E7588&quot;/&gt;&lt;wsp:rsid wsp:val=&quot;000F1552&quot;/&gt;&lt;wsp:rsid wsp:val=&quot;000F3ACE&quot;/&gt;&lt;wsp:rsid wsp:val=&quot;000F518D&quot;/&gt;&lt;wsp:rsid wsp:val=&quot;0010427C&quot;/&gt;&lt;wsp:rsid wsp:val=&quot;00104326&quot;/&gt;&lt;wsp:rsid wsp:val=&quot;001101CD&quot;/&gt;&lt;wsp:rsid wsp:val=&quot;00111394&quot;/&gt;&lt;wsp:rsid wsp:val=&quot;00111DB9&quot;/&gt;&lt;wsp:rsid wsp:val=&quot;00114A92&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766FA&quot;/&gt;&lt;wsp:rsid wsp:val=&quot;00180D57&quot;/&gt;&lt;wsp:rsid wsp:val=&quot;001816A1&quot;/&gt;&lt;wsp:rsid wsp:val=&quot;00183C3E&quot;/&gt;&lt;wsp:rsid wsp:val=&quot;00184EAA&quot;/&gt;&lt;wsp:rsid wsp:val=&quot;00185BEF&quot;/&gt;&lt;wsp:rsid wsp:val=&quot;00190959&quot;/&gt;&lt;wsp:rsid wsp:val=&quot;00191246&quot;/&gt;&lt;wsp:rsid wsp:val=&quot;001926D6&quot;/&gt;&lt;wsp:rsid wsp:val=&quot;00192D39&quot;/&gt;&lt;wsp:rsid wsp:val=&quot;001A075B&quot;/&gt;&lt;wsp:rsid wsp:val=&quot;001A21F3&quot;/&gt;&lt;wsp:rsid wsp:val=&quot;001A2718&quot;/&gt;&lt;wsp:rsid wsp:val=&quot;001A3497&quot;/&gt;&lt;wsp:rsid wsp:val=&quot;001A5338&quot;/&gt;&lt;wsp:rsid wsp:val=&quot;001B248E&quot;/&gt;&lt;wsp:rsid wsp:val=&quot;001B3B78&quot;/&gt;&lt;wsp:rsid wsp:val=&quot;001B7EF1&quot;/&gt;&lt;wsp:rsid wsp:val=&quot;001C0319&quot;/&gt;&lt;wsp:rsid wsp:val=&quot;001C26ED&quot;/&gt;&lt;wsp:rsid wsp:val=&quot;001C4CE8&quot;/&gt;&lt;wsp:rsid wsp:val=&quot;001C54D1&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2344&quot;/&gt;&lt;wsp:rsid wsp:val=&quot;001F3487&quot;/&gt;&lt;wsp:rsid wsp:val=&quot;00201573&quot;/&gt;&lt;wsp:rsid wsp:val=&quot;00214D52&quot;/&gt;&lt;wsp:rsid wsp:val=&quot;00220FE4&quot;/&gt;&lt;wsp:rsid wsp:val=&quot;00221D12&quot;/&gt;&lt;wsp:rsid wsp:val=&quot;00221F33&quot;/&gt;&lt;wsp:rsid wsp:val=&quot;00222378&quot;/&gt;&lt;wsp:rsid wsp:val=&quot;00222BD2&quot;/&gt;&lt;wsp:rsid wsp:val=&quot;00223B21&quot;/&gt;&lt;wsp:rsid wsp:val=&quot;00227D65&quot;/&gt;&lt;wsp:rsid wsp:val=&quot;00234213&quot;/&gt;&lt;wsp:rsid wsp:val=&quot;00235DB2&quot;/&gt;&lt;wsp:rsid wsp:val=&quot;00237682&quot;/&gt;&lt;wsp:rsid wsp:val=&quot;00243047&quot;/&gt;&lt;wsp:rsid wsp:val=&quot;00244551&quot;/&gt;&lt;wsp:rsid wsp:val=&quot;00245855&quot;/&gt;&lt;wsp:rsid wsp:val=&quot;0024666C&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4188&quot;/&gt;&lt;wsp:rsid wsp:val=&quot;002760B8&quot;/&gt;&lt;wsp:rsid wsp:val=&quot;00280B1B&quot;/&gt;&lt;wsp:rsid wsp:val=&quot;0028184D&quot;/&gt;&lt;wsp:rsid wsp:val=&quot;00286456&quot;/&gt;&lt;wsp:rsid wsp:val=&quot;00287166&quot;/&gt;&lt;wsp:rsid wsp:val=&quot;00292C41&quot;/&gt;&lt;wsp:rsid wsp:val=&quot;00294102&quot;/&gt;&lt;wsp:rsid wsp:val=&quot;00294ED4&quot;/&gt;&lt;wsp:rsid wsp:val=&quot;002A53BA&quot;/&gt;&lt;wsp:rsid wsp:val=&quot;002A5C6B&quot;/&gt;&lt;wsp:rsid wsp:val=&quot;002A6C2B&quot;/&gt;&lt;wsp:rsid wsp:val=&quot;002B0D72&quot;/&gt;&lt;wsp:rsid wsp:val=&quot;002B0F6A&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A39&quot;/&gt;&lt;wsp:rsid wsp:val=&quot;002D2FC9&quot;/&gt;&lt;wsp:rsid wsp:val=&quot;002D4437&quot;/&gt;&lt;wsp:rsid wsp:val=&quot;002D4BF8&quot;/&gt;&lt;wsp:rsid wsp:val=&quot;002D52A9&quot;/&gt;&lt;wsp:rsid wsp:val=&quot;002D5597&quot;/&gt;&lt;wsp:rsid wsp:val=&quot;002E1F6F&quot;/&gt;&lt;wsp:rsid wsp:val=&quot;002E2751&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07A&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3972&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849BE&quot;/&gt;&lt;wsp:rsid wsp:val=&quot;00390917&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D1F89&quot;/&gt;&lt;wsp:rsid wsp:val=&quot;003D21BB&quot;/&gt;&lt;wsp:rsid wsp:val=&quot;003E116D&quot;/&gt;&lt;wsp:rsid wsp:val=&quot;003E1C62&quot;/&gt;&lt;wsp:rsid wsp:val=&quot;003E38C0&quot;/&gt;&lt;wsp:rsid wsp:val=&quot;003E66AF&quot;/&gt;&lt;wsp:rsid wsp:val=&quot;003F35C6&quot;/&gt;&lt;wsp:rsid wsp:val=&quot;003F4E62&quot;/&gt;&lt;wsp:rsid wsp:val=&quot;004014A9&quot;/&gt;&lt;wsp:rsid wsp:val=&quot;0040401C&quot;/&gt;&lt;wsp:rsid wsp:val=&quot;004040AA&quot;/&gt;&lt;wsp:rsid wsp:val=&quot;0040604E&quot;/&gt;&lt;wsp:rsid wsp:val=&quot;0040617F&quot;/&gt;&lt;wsp:rsid wsp:val=&quot;00407854&quot;/&gt;&lt;wsp:rsid wsp:val=&quot;004131F1&quot;/&gt;&lt;wsp:rsid wsp:val=&quot;00413819&quot;/&gt;&lt;wsp:rsid wsp:val=&quot;00413CAC&quot;/&gt;&lt;wsp:rsid wsp:val=&quot;00414E26&quot;/&gt;&lt;wsp:rsid wsp:val=&quot;004154C1&quot;/&gt;&lt;wsp:rsid wsp:val=&quot;00415A7B&quot;/&gt;&lt;wsp:rsid wsp:val=&quot;00421142&quot;/&gt;&lt;wsp:rsid wsp:val=&quot;00421567&quot;/&gt;&lt;wsp:rsid wsp:val=&quot;0042321C&quot;/&gt;&lt;wsp:rsid wsp:val=&quot;004274B0&quot;/&gt;&lt;wsp:rsid wsp:val=&quot;004350D5&quot;/&gt;&lt;wsp:rsid wsp:val=&quot;004359DE&quot;/&gt;&lt;wsp:rsid wsp:val=&quot;004372DA&quot;/&gt;&lt;wsp:rsid wsp:val=&quot;00441F20&quot;/&gt;&lt;wsp:rsid wsp:val=&quot;00442C2C&quot;/&gt;&lt;wsp:rsid wsp:val=&quot;004435D5&quot;/&gt;&lt;wsp:rsid wsp:val=&quot;00444D18&quot;/&gt;&lt;wsp:rsid wsp:val=&quot;00447956&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C58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04815&quot;/&gt;&lt;wsp:rsid wsp:val=&quot;00506A1C&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530&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2940&quot;/&gt;&lt;wsp:rsid wsp:val=&quot;005636F5&quot;/&gt;&lt;wsp:rsid wsp:val=&quot;00567523&quot;/&gt;&lt;wsp:rsid wsp:val=&quot;00571209&quot;/&gt;&lt;wsp:rsid wsp:val=&quot;00573FCC&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2FBB&quot;/&gt;&lt;wsp:rsid wsp:val=&quot;005A43A2&quot;/&gt;&lt;wsp:rsid wsp:val=&quot;005A59A4&quot;/&gt;&lt;wsp:rsid wsp:val=&quot;005A73A3&quot;/&gt;&lt;wsp:rsid wsp:val=&quot;005A77B0&quot;/&gt;&lt;wsp:rsid wsp:val=&quot;005B1E9B&quot;/&gt;&lt;wsp:rsid wsp:val=&quot;005B4841&quot;/&gt;&lt;wsp:rsid wsp:val=&quot;005B6EF1&quot;/&gt;&lt;wsp:rsid wsp:val=&quot;005D4810&quot;/&gt;&lt;wsp:rsid wsp:val=&quot;005E2D7A&quot;/&gt;&lt;wsp:rsid wsp:val=&quot;005E3A04&quot;/&gt;&lt;wsp:rsid wsp:val=&quot;005E7067&quot;/&gt;&lt;wsp:rsid wsp:val=&quot;005E7E24&quot;/&gt;&lt;wsp:rsid wsp:val=&quot;005E7FC1&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223&quot;/&gt;&lt;wsp:rsid wsp:val=&quot;00623B5A&quot;/&gt;&lt;wsp:rsid wsp:val=&quot;006264C6&quot;/&gt;&lt;wsp:rsid wsp:val=&quot;00641DB2&quot;/&gt;&lt;wsp:rsid wsp:val=&quot;0064469A&quot;/&gt;&lt;wsp:rsid wsp:val=&quot;00645EA6&quot;/&gt;&lt;wsp:rsid wsp:val=&quot;0064735A&quot;/&gt;&lt;wsp:rsid wsp:val=&quot;006474D4&quot;/&gt;&lt;wsp:rsid wsp:val=&quot;00650B09&quot;/&gt;&lt;wsp:rsid wsp:val=&quot;006526D8&quot;/&gt;&lt;wsp:rsid wsp:val=&quot;00654F21&quot;/&gt;&lt;wsp:rsid wsp:val=&quot;006574C1&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07EC&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187F&quot;/&gt;&lt;wsp:rsid wsp:val=&quot;007138D0&quot;/&gt;&lt;wsp:rsid wsp:val=&quot;00717836&quot;/&gt;&lt;wsp:rsid wsp:val=&quot;007228AE&quot;/&gt;&lt;wsp:rsid wsp:val=&quot;007249A2&quot;/&gt;&lt;wsp:rsid wsp:val=&quot;00726FD4&quot;/&gt;&lt;wsp:rsid wsp:val=&quot;00731313&quot;/&gt;&lt;wsp:rsid wsp:val=&quot;00734E17&quot;/&gt;&lt;wsp:rsid wsp:val=&quot;0073513A&quot;/&gt;&lt;wsp:rsid wsp:val=&quot;0074019F&quot;/&gt;&lt;wsp:rsid wsp:val=&quot;00745AA1&quot;/&gt;&lt;wsp:rsid wsp:val=&quot;007501A9&quot;/&gt;&lt;wsp:rsid wsp:val=&quot;007503B0&quot;/&gt;&lt;wsp:rsid wsp:val=&quot;00752CFA&quot;/&gt;&lt;wsp:rsid wsp:val=&quot;00753150&quot;/&gt;&lt;wsp:rsid wsp:val=&quot;00756327&quot;/&gt;&lt;wsp:rsid wsp:val=&quot;00760C78&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0BF5&quot;/&gt;&lt;wsp:rsid wsp:val=&quot;007B4B39&quot;/&gt;&lt;wsp:rsid wsp:val=&quot;007B4F8D&quot;/&gt;&lt;wsp:rsid wsp:val=&quot;007C02BB&quot;/&gt;&lt;wsp:rsid wsp:val=&quot;007C0D08&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97E&quot;/&gt;&lt;wsp:rsid wsp:val=&quot;007F5B0E&quot;/&gt;&lt;wsp:rsid wsp:val=&quot;0080005E&quot;/&gt;&lt;wsp:rsid wsp:val=&quot;0080068F&quot;/&gt;&lt;wsp:rsid wsp:val=&quot;008031D6&quot;/&gt;&lt;wsp:rsid wsp:val=&quot;00804A30&quot;/&gt;&lt;wsp:rsid wsp:val=&quot;00805579&quot;/&gt;&lt;wsp:rsid wsp:val=&quot;008063C9&quot;/&gt;&lt;wsp:rsid wsp:val=&quot;008079AA&quot;/&gt;&lt;wsp:rsid wsp:val=&quot;00815DA8&quot;/&gt;&lt;wsp:rsid wsp:val=&quot;00817A14&quot;/&gt;&lt;wsp:rsid wsp:val=&quot;00817BAE&quot;/&gt;&lt;wsp:rsid wsp:val=&quot;00820AEF&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46C57&quot;/&gt;&lt;wsp:rsid wsp:val=&quot;00854824&quot;/&gt;&lt;wsp:rsid wsp:val=&quot;008575C4&quot;/&gt;&lt;wsp:rsid wsp:val=&quot;008677FF&quot;/&gt;&lt;wsp:rsid wsp:val=&quot;00870A4C&quot;/&gt;&lt;wsp:rsid wsp:val=&quot;00872635&quot;/&gt;&lt;wsp:rsid wsp:val=&quot;00872D50&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C1F30&quot;/&gt;&lt;wsp:rsid wsp:val=&quot;008C5CD4&quot;/&gt;&lt;wsp:rsid wsp:val=&quot;008D6697&quot;/&gt;&lt;wsp:rsid wsp:val=&quot;008D6C16&quot;/&gt;&lt;wsp:rsid wsp:val=&quot;008D6EE3&quot;/&gt;&lt;wsp:rsid wsp:val=&quot;008E13F0&quot;/&gt;&lt;wsp:rsid wsp:val=&quot;008E2711&quot;/&gt;&lt;wsp:rsid wsp:val=&quot;008E4C77&quot;/&gt;&lt;wsp:rsid wsp:val=&quot;008E6318&quot;/&gt;&lt;wsp:rsid wsp:val=&quot;008E768D&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73CC&quot;/&gt;&lt;wsp:rsid wsp:val=&quot;00930FA2&quot;/&gt;&lt;wsp:rsid wsp:val=&quot;009319F7&quot;/&gt;&lt;wsp:rsid wsp:val=&quot;00931B7A&quot;/&gt;&lt;wsp:rsid wsp:val=&quot;009364A7&quot;/&gt;&lt;wsp:rsid wsp:val=&quot;00937BD8&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6690B&quot;/&gt;&lt;wsp:rsid wsp:val=&quot;00967A02&quot;/&gt;&lt;wsp:rsid wsp:val=&quot;00970656&quot;/&gt;&lt;wsp:rsid wsp:val=&quot;0097147A&quot;/&gt;&lt;wsp:rsid wsp:val=&quot;00973646&quot;/&gt;&lt;wsp:rsid wsp:val=&quot;0098147B&quot;/&gt;&lt;wsp:rsid wsp:val=&quot;00986BAA&quot;/&gt;&lt;wsp:rsid wsp:val=&quot;00987818&quot;/&gt;&lt;wsp:rsid wsp:val=&quot;009A1A34&quot;/&gt;&lt;wsp:rsid wsp:val=&quot;009A40EF&quot;/&gt;&lt;wsp:rsid wsp:val=&quot;009A7D42&quot;/&gt;&lt;wsp:rsid wsp:val=&quot;009B405E&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6562&quot;/&gt;&lt;wsp:rsid wsp:val=&quot;009D7352&quot;/&gt;&lt;wsp:rsid wsp:val=&quot;009E2817&quot;/&gt;&lt;wsp:rsid wsp:val=&quot;009E2BDB&quot;/&gt;&lt;wsp:rsid wsp:val=&quot;009E69D0&quot;/&gt;&lt;wsp:rsid wsp:val=&quot;009F141B&quot;/&gt;&lt;wsp:rsid wsp:val=&quot;009F2438&quot;/&gt;&lt;wsp:rsid wsp:val=&quot;009F5D88&quot;/&gt;&lt;wsp:rsid wsp:val=&quot;00A00CD6&quot;/&gt;&lt;wsp:rsid wsp:val=&quot;00A030A5&quot;/&gt;&lt;wsp:rsid wsp:val=&quot;00A04AA6&quot;/&gt;&lt;wsp:rsid wsp:val=&quot;00A116D6&quot;/&gt;&lt;wsp:rsid wsp:val=&quot;00A1347B&quot;/&gt;&lt;wsp:rsid wsp:val=&quot;00A1496A&quot;/&gt;&lt;wsp:rsid wsp:val=&quot;00A16430&quot;/&gt;&lt;wsp:rsid wsp:val=&quot;00A17B60&quot;/&gt;&lt;wsp:rsid wsp:val=&quot;00A2124C&quot;/&gt;&lt;wsp:rsid wsp:val=&quot;00A23582&quot;/&gt;&lt;wsp:rsid wsp:val=&quot;00A276F3&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5633&quot;/&gt;&lt;wsp:rsid wsp:val=&quot;00A4667D&quot;/&gt;&lt;wsp:rsid wsp:val=&quot;00A562BF&quot;/&gt;&lt;wsp:rsid wsp:val=&quot;00A60CAD&quot;/&gt;&lt;wsp:rsid wsp:val=&quot;00A60D8D&quot;/&gt;&lt;wsp:rsid wsp:val=&quot;00A6117A&quot;/&gt;&lt;wsp:rsid wsp:val=&quot;00A6580A&quot;/&gt;&lt;wsp:rsid wsp:val=&quot;00A66E9D&quot;/&gt;&lt;wsp:rsid wsp:val=&quot;00A71A65&quot;/&gt;&lt;wsp:rsid wsp:val=&quot;00A727D4&quot;/&gt;&lt;wsp:rsid wsp:val=&quot;00A84402&quot;/&gt;&lt;wsp:rsid wsp:val=&quot;00A84420&quot;/&gt;&lt;wsp:rsid wsp:val=&quot;00A84CC5&quot;/&gt;&lt;wsp:rsid wsp:val=&quot;00A92031&quot;/&gt;&lt;wsp:rsid wsp:val=&quot;00A94385&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2934&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CCC&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879&quot;/&gt;&lt;wsp:rsid wsp:val=&quot;00B57D04&quot;/&gt;&lt;wsp:rsid wsp:val=&quot;00B63CF0&quot;/&gt;&lt;wsp:rsid wsp:val=&quot;00B67031&quot;/&gt;&lt;wsp:rsid wsp:val=&quot;00B71218&quot;/&gt;&lt;wsp:rsid wsp:val=&quot;00B718FA&quot;/&gt;&lt;wsp:rsid wsp:val=&quot;00B73777&quot;/&gt;&lt;wsp:rsid wsp:val=&quot;00B80C7B&quot;/&gt;&lt;wsp:rsid wsp:val=&quot;00B8277A&quot;/&gt;&lt;wsp:rsid wsp:val=&quot;00B84B1F&quot;/&gt;&lt;wsp:rsid wsp:val=&quot;00B871AD&quot;/&gt;&lt;wsp:rsid wsp:val=&quot;00B938F6&quot;/&gt;&lt;wsp:rsid wsp:val=&quot;00BA064E&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30046&quot;/&gt;&lt;wsp:rsid wsp:val=&quot;00C33C15&quot;/&gt;&lt;wsp:rsid wsp:val=&quot;00C3656E&quot;/&gt;&lt;wsp:rsid wsp:val=&quot;00C37097&quot;/&gt;&lt;wsp:rsid wsp:val=&quot;00C37621&quot;/&gt;&lt;wsp:rsid wsp:val=&quot;00C40A78&quot;/&gt;&lt;wsp:rsid wsp:val=&quot;00C41A8B&quot;/&gt;&lt;wsp:rsid wsp:val=&quot;00C4502D&quot;/&gt;&lt;wsp:rsid wsp:val=&quot;00C462DA&quot;/&gt;&lt;wsp:rsid wsp:val=&quot;00C55610&quot;/&gt;&lt;wsp:rsid wsp:val=&quot;00C5719F&quot;/&gt;&lt;wsp:rsid wsp:val=&quot;00C576A7&quot;/&gt;&lt;wsp:rsid wsp:val=&quot;00C614A9&quot;/&gt;&lt;wsp:rsid wsp:val=&quot;00C6219E&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782&quot;/&gt;&lt;wsp:rsid wsp:val=&quot;00C92CD2&quot;/&gt;&lt;wsp:rsid wsp:val=&quot;00CA375A&quot;/&gt;&lt;wsp:rsid wsp:val=&quot;00CA4DD1&quot;/&gt;&lt;wsp:rsid wsp:val=&quot;00CA6C50&quot;/&gt;&lt;wsp:rsid wsp:val=&quot;00CA7237&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2BB5&quot;/&gt;&lt;wsp:rsid wsp:val=&quot;00D753AF&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94633&quot;/&gt;&lt;wsp:rsid wsp:val=&quot;00DA04B2&quot;/&gt;&lt;wsp:rsid wsp:val=&quot;00DA26F4&quot;/&gt;&lt;wsp:rsid wsp:val=&quot;00DA3907&quot;/&gt;&lt;wsp:rsid wsp:val=&quot;00DB0B66&quot;/&gt;&lt;wsp:rsid wsp:val=&quot;00DC3B95&quot;/&gt;&lt;wsp:rsid wsp:val=&quot;00DC3D2D&quot;/&gt;&lt;wsp:rsid wsp:val=&quot;00DC3F0C&quot;/&gt;&lt;wsp:rsid wsp:val=&quot;00DC4DC1&quot;/&gt;&lt;wsp:rsid wsp:val=&quot;00DC6928&quot;/&gt;&lt;wsp:rsid wsp:val=&quot;00DC6D58&quot;/&gt;&lt;wsp:rsid wsp:val=&quot;00DD08C7&quot;/&gt;&lt;wsp:rsid wsp:val=&quot;00DD1B61&quot;/&gt;&lt;wsp:rsid wsp:val=&quot;00DD2589&quot;/&gt;&lt;wsp:rsid wsp:val=&quot;00DD3D19&quot;/&gt;&lt;wsp:rsid wsp:val=&quot;00DD42AB&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04E2&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40799&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0317&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B70DA&quot;/&gt;&lt;wsp:rsid wsp:val=&quot;00EC02ED&quot;/&gt;&lt;wsp:rsid wsp:val=&quot;00EC1B56&quot;/&gt;&lt;wsp:rsid wsp:val=&quot;00EC30B7&quot;/&gt;&lt;wsp:rsid wsp:val=&quot;00EC5E78&quot;/&gt;&lt;wsp:rsid wsp:val=&quot;00EC7A07&quot;/&gt;&lt;wsp:rsid wsp:val=&quot;00ED1BBA&quot;/&gt;&lt;wsp:rsid wsp:val=&quot;00ED2B61&quot;/&gt;&lt;wsp:rsid wsp:val=&quot;00ED5F17&quot;/&gt;&lt;wsp:rsid wsp:val=&quot;00ED7DA7&quot;/&gt;&lt;wsp:rsid wsp:val=&quot;00EE76C6&quot;/&gt;&lt;wsp:rsid wsp:val=&quot;00EF2731&quot;/&gt;&lt;wsp:rsid wsp:val=&quot;00EF60F5&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467F0&quot;/&gt;&lt;wsp:rsid wsp:val=&quot;00F6194F&quot;/&gt;&lt;wsp:rsid wsp:val=&quot;00F61E0F&quot;/&gt;&lt;wsp:rsid wsp:val=&quot;00F626A6&quot;/&gt;&lt;wsp:rsid wsp:val=&quot;00F63973&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2D47&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2B0F6A&quot;&gt;&lt;m:oMathPara&gt;&lt;m:oMath&gt;&lt;m:r&gt;&lt;w:rPr&gt;&lt;w:rFonts w:ascii=&quot;Cambria Math&quot; w:h-ansi=&quot;Cambria Math&quot;/&gt;&lt;wx:font wx:val=&quot;Cambria Math&quot;/&gt;&lt;w:i/&gt;&lt;w:sz w:val=&quot;24&quot;/&gt;&lt;w:sz-cs w:val=&quot;24&quot;/&gt;&lt;/w:rPr&gt;&lt;m:t&gt;a‰¤&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9" o:title="" chromakey="white"/>
          </v:shape>
        </w:pict>
      </w:r>
      <w:r w:rsidRPr="00654F21">
        <w:rPr>
          <w:rFonts w:ascii="Times New Roman" w:hAnsi="Times New Roman"/>
          <w:sz w:val="24"/>
          <w:szCs w:val="24"/>
        </w:rPr>
        <w:instrText xml:space="preserve"> </w:instrText>
      </w:r>
      <w:r w:rsidR="00962591" w:rsidRPr="00654F21">
        <w:rPr>
          <w:rFonts w:ascii="Times New Roman" w:hAnsi="Times New Roman"/>
          <w:sz w:val="24"/>
          <w:szCs w:val="24"/>
        </w:rPr>
        <w:fldChar w:fldCharType="separate"/>
      </w:r>
      <w:r w:rsidR="00F24369">
        <w:pict>
          <v:shape id="_x0000_i1087" type="#_x0000_t75" style="width:12.75pt;height:11.25pt" equationxml="&lt;?xml version=&quot;1.0&quot; encoding=&quot;UTF-8&quot; standalone=&quot;yes&quot;?&gt;&#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2F53&quot;/&gt;&lt;wsp:rsid wsp:val=&quot;00003690&quot;/&gt;&lt;wsp:rsid wsp:val=&quot;00005C47&quot;/&gt;&lt;wsp:rsid wsp:val=&quot;0001094E&quot;/&gt;&lt;wsp:rsid wsp:val=&quot;00010FFB&quot;/&gt;&lt;wsp:rsid wsp:val=&quot;00013771&quot;/&gt;&lt;wsp:rsid wsp:val=&quot;0002353C&quot;/&gt;&lt;wsp:rsid wsp:val=&quot;00027607&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2BAD&quot;/&gt;&lt;wsp:rsid wsp:val=&quot;0008368B&quot;/&gt;&lt;wsp:rsid wsp:val=&quot;00083821&quot;/&gt;&lt;wsp:rsid wsp:val=&quot;000856E9&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B477D&quot;/&gt;&lt;wsp:rsid wsp:val=&quot;000C02C2&quot;/&gt;&lt;wsp:rsid wsp:val=&quot;000C5244&quot;/&gt;&lt;wsp:rsid wsp:val=&quot;000C560B&quot;/&gt;&lt;wsp:rsid wsp:val=&quot;000D00FA&quot;/&gt;&lt;wsp:rsid wsp:val=&quot;000D1969&quot;/&gt;&lt;wsp:rsid wsp:val=&quot;000E3F50&quot;/&gt;&lt;wsp:rsid wsp:val=&quot;000E73BA&quot;/&gt;&lt;wsp:rsid wsp:val=&quot;000E7588&quot;/&gt;&lt;wsp:rsid wsp:val=&quot;000F1552&quot;/&gt;&lt;wsp:rsid wsp:val=&quot;000F3ACE&quot;/&gt;&lt;wsp:rsid wsp:val=&quot;000F518D&quot;/&gt;&lt;wsp:rsid wsp:val=&quot;0010427C&quot;/&gt;&lt;wsp:rsid wsp:val=&quot;00104326&quot;/&gt;&lt;wsp:rsid wsp:val=&quot;001101CD&quot;/&gt;&lt;wsp:rsid wsp:val=&quot;00111394&quot;/&gt;&lt;wsp:rsid wsp:val=&quot;00111DB9&quot;/&gt;&lt;wsp:rsid wsp:val=&quot;00114A92&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766FA&quot;/&gt;&lt;wsp:rsid wsp:val=&quot;00180D57&quot;/&gt;&lt;wsp:rsid wsp:val=&quot;001816A1&quot;/&gt;&lt;wsp:rsid wsp:val=&quot;00183C3E&quot;/&gt;&lt;wsp:rsid wsp:val=&quot;00184EAA&quot;/&gt;&lt;wsp:rsid wsp:val=&quot;00185BEF&quot;/&gt;&lt;wsp:rsid wsp:val=&quot;00190959&quot;/&gt;&lt;wsp:rsid wsp:val=&quot;00191246&quot;/&gt;&lt;wsp:rsid wsp:val=&quot;001926D6&quot;/&gt;&lt;wsp:rsid wsp:val=&quot;00192D39&quot;/&gt;&lt;wsp:rsid wsp:val=&quot;001A075B&quot;/&gt;&lt;wsp:rsid wsp:val=&quot;001A21F3&quot;/&gt;&lt;wsp:rsid wsp:val=&quot;001A2718&quot;/&gt;&lt;wsp:rsid wsp:val=&quot;001A3497&quot;/&gt;&lt;wsp:rsid wsp:val=&quot;001A5338&quot;/&gt;&lt;wsp:rsid wsp:val=&quot;001B248E&quot;/&gt;&lt;wsp:rsid wsp:val=&quot;001B3B78&quot;/&gt;&lt;wsp:rsid wsp:val=&quot;001B7EF1&quot;/&gt;&lt;wsp:rsid wsp:val=&quot;001C0319&quot;/&gt;&lt;wsp:rsid wsp:val=&quot;001C26ED&quot;/&gt;&lt;wsp:rsid wsp:val=&quot;001C4CE8&quot;/&gt;&lt;wsp:rsid wsp:val=&quot;001C54D1&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2344&quot;/&gt;&lt;wsp:rsid wsp:val=&quot;001F3487&quot;/&gt;&lt;wsp:rsid wsp:val=&quot;00201573&quot;/&gt;&lt;wsp:rsid wsp:val=&quot;00214D52&quot;/&gt;&lt;wsp:rsid wsp:val=&quot;00220FE4&quot;/&gt;&lt;wsp:rsid wsp:val=&quot;00221D12&quot;/&gt;&lt;wsp:rsid wsp:val=&quot;00221F33&quot;/&gt;&lt;wsp:rsid wsp:val=&quot;00222378&quot;/&gt;&lt;wsp:rsid wsp:val=&quot;00222BD2&quot;/&gt;&lt;wsp:rsid wsp:val=&quot;00223B21&quot;/&gt;&lt;wsp:rsid wsp:val=&quot;00227D65&quot;/&gt;&lt;wsp:rsid wsp:val=&quot;00234213&quot;/&gt;&lt;wsp:rsid wsp:val=&quot;00235DB2&quot;/&gt;&lt;wsp:rsid wsp:val=&quot;00237682&quot;/&gt;&lt;wsp:rsid wsp:val=&quot;00243047&quot;/&gt;&lt;wsp:rsid wsp:val=&quot;00244551&quot;/&gt;&lt;wsp:rsid wsp:val=&quot;00245855&quot;/&gt;&lt;wsp:rsid wsp:val=&quot;0024666C&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4188&quot;/&gt;&lt;wsp:rsid wsp:val=&quot;002760B8&quot;/&gt;&lt;wsp:rsid wsp:val=&quot;00280B1B&quot;/&gt;&lt;wsp:rsid wsp:val=&quot;0028184D&quot;/&gt;&lt;wsp:rsid wsp:val=&quot;00286456&quot;/&gt;&lt;wsp:rsid wsp:val=&quot;00287166&quot;/&gt;&lt;wsp:rsid wsp:val=&quot;00292C41&quot;/&gt;&lt;wsp:rsid wsp:val=&quot;00294102&quot;/&gt;&lt;wsp:rsid wsp:val=&quot;00294ED4&quot;/&gt;&lt;wsp:rsid wsp:val=&quot;002A53BA&quot;/&gt;&lt;wsp:rsid wsp:val=&quot;002A5C6B&quot;/&gt;&lt;wsp:rsid wsp:val=&quot;002A6C2B&quot;/&gt;&lt;wsp:rsid wsp:val=&quot;002B0D72&quot;/&gt;&lt;wsp:rsid wsp:val=&quot;002B0F6A&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A39&quot;/&gt;&lt;wsp:rsid wsp:val=&quot;002D2FC9&quot;/&gt;&lt;wsp:rsid wsp:val=&quot;002D4437&quot;/&gt;&lt;wsp:rsid wsp:val=&quot;002D4BF8&quot;/&gt;&lt;wsp:rsid wsp:val=&quot;002D52A9&quot;/&gt;&lt;wsp:rsid wsp:val=&quot;002D5597&quot;/&gt;&lt;wsp:rsid wsp:val=&quot;002E1F6F&quot;/&gt;&lt;wsp:rsid wsp:val=&quot;002E2751&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07A&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3972&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849BE&quot;/&gt;&lt;wsp:rsid wsp:val=&quot;00390917&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D1F89&quot;/&gt;&lt;wsp:rsid wsp:val=&quot;003D21BB&quot;/&gt;&lt;wsp:rsid wsp:val=&quot;003E116D&quot;/&gt;&lt;wsp:rsid wsp:val=&quot;003E1C62&quot;/&gt;&lt;wsp:rsid wsp:val=&quot;003E38C0&quot;/&gt;&lt;wsp:rsid wsp:val=&quot;003E66AF&quot;/&gt;&lt;wsp:rsid wsp:val=&quot;003F35C6&quot;/&gt;&lt;wsp:rsid wsp:val=&quot;003F4E62&quot;/&gt;&lt;wsp:rsid wsp:val=&quot;004014A9&quot;/&gt;&lt;wsp:rsid wsp:val=&quot;0040401C&quot;/&gt;&lt;wsp:rsid wsp:val=&quot;004040AA&quot;/&gt;&lt;wsp:rsid wsp:val=&quot;0040604E&quot;/&gt;&lt;wsp:rsid wsp:val=&quot;0040617F&quot;/&gt;&lt;wsp:rsid wsp:val=&quot;00407854&quot;/&gt;&lt;wsp:rsid wsp:val=&quot;004131F1&quot;/&gt;&lt;wsp:rsid wsp:val=&quot;00413819&quot;/&gt;&lt;wsp:rsid wsp:val=&quot;00413CAC&quot;/&gt;&lt;wsp:rsid wsp:val=&quot;00414E26&quot;/&gt;&lt;wsp:rsid wsp:val=&quot;004154C1&quot;/&gt;&lt;wsp:rsid wsp:val=&quot;00415A7B&quot;/&gt;&lt;wsp:rsid wsp:val=&quot;00421142&quot;/&gt;&lt;wsp:rsid wsp:val=&quot;00421567&quot;/&gt;&lt;wsp:rsid wsp:val=&quot;0042321C&quot;/&gt;&lt;wsp:rsid wsp:val=&quot;004274B0&quot;/&gt;&lt;wsp:rsid wsp:val=&quot;004350D5&quot;/&gt;&lt;wsp:rsid wsp:val=&quot;004359DE&quot;/&gt;&lt;wsp:rsid wsp:val=&quot;004372DA&quot;/&gt;&lt;wsp:rsid wsp:val=&quot;00441F20&quot;/&gt;&lt;wsp:rsid wsp:val=&quot;00442C2C&quot;/&gt;&lt;wsp:rsid wsp:val=&quot;004435D5&quot;/&gt;&lt;wsp:rsid wsp:val=&quot;00444D18&quot;/&gt;&lt;wsp:rsid wsp:val=&quot;00447956&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C58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04815&quot;/&gt;&lt;wsp:rsid wsp:val=&quot;00506A1C&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530&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2940&quot;/&gt;&lt;wsp:rsid wsp:val=&quot;005636F5&quot;/&gt;&lt;wsp:rsid wsp:val=&quot;00567523&quot;/&gt;&lt;wsp:rsid wsp:val=&quot;00571209&quot;/&gt;&lt;wsp:rsid wsp:val=&quot;00573FCC&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2FBB&quot;/&gt;&lt;wsp:rsid wsp:val=&quot;005A43A2&quot;/&gt;&lt;wsp:rsid wsp:val=&quot;005A59A4&quot;/&gt;&lt;wsp:rsid wsp:val=&quot;005A73A3&quot;/&gt;&lt;wsp:rsid wsp:val=&quot;005A77B0&quot;/&gt;&lt;wsp:rsid wsp:val=&quot;005B1E9B&quot;/&gt;&lt;wsp:rsid wsp:val=&quot;005B4841&quot;/&gt;&lt;wsp:rsid wsp:val=&quot;005B6EF1&quot;/&gt;&lt;wsp:rsid wsp:val=&quot;005D4810&quot;/&gt;&lt;wsp:rsid wsp:val=&quot;005E2D7A&quot;/&gt;&lt;wsp:rsid wsp:val=&quot;005E3A04&quot;/&gt;&lt;wsp:rsid wsp:val=&quot;005E7067&quot;/&gt;&lt;wsp:rsid wsp:val=&quot;005E7E24&quot;/&gt;&lt;wsp:rsid wsp:val=&quot;005E7FC1&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223&quot;/&gt;&lt;wsp:rsid wsp:val=&quot;00623B5A&quot;/&gt;&lt;wsp:rsid wsp:val=&quot;006264C6&quot;/&gt;&lt;wsp:rsid wsp:val=&quot;00641DB2&quot;/&gt;&lt;wsp:rsid wsp:val=&quot;0064469A&quot;/&gt;&lt;wsp:rsid wsp:val=&quot;00645EA6&quot;/&gt;&lt;wsp:rsid wsp:val=&quot;0064735A&quot;/&gt;&lt;wsp:rsid wsp:val=&quot;006474D4&quot;/&gt;&lt;wsp:rsid wsp:val=&quot;00650B09&quot;/&gt;&lt;wsp:rsid wsp:val=&quot;006526D8&quot;/&gt;&lt;wsp:rsid wsp:val=&quot;00654F21&quot;/&gt;&lt;wsp:rsid wsp:val=&quot;006574C1&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07EC&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187F&quot;/&gt;&lt;wsp:rsid wsp:val=&quot;007138D0&quot;/&gt;&lt;wsp:rsid wsp:val=&quot;00717836&quot;/&gt;&lt;wsp:rsid wsp:val=&quot;007228AE&quot;/&gt;&lt;wsp:rsid wsp:val=&quot;007249A2&quot;/&gt;&lt;wsp:rsid wsp:val=&quot;00726FD4&quot;/&gt;&lt;wsp:rsid wsp:val=&quot;00731313&quot;/&gt;&lt;wsp:rsid wsp:val=&quot;00734E17&quot;/&gt;&lt;wsp:rsid wsp:val=&quot;0073513A&quot;/&gt;&lt;wsp:rsid wsp:val=&quot;0074019F&quot;/&gt;&lt;wsp:rsid wsp:val=&quot;00745AA1&quot;/&gt;&lt;wsp:rsid wsp:val=&quot;007501A9&quot;/&gt;&lt;wsp:rsid wsp:val=&quot;007503B0&quot;/&gt;&lt;wsp:rsid wsp:val=&quot;00752CFA&quot;/&gt;&lt;wsp:rsid wsp:val=&quot;00753150&quot;/&gt;&lt;wsp:rsid wsp:val=&quot;00756327&quot;/&gt;&lt;wsp:rsid wsp:val=&quot;00760C78&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0BF5&quot;/&gt;&lt;wsp:rsid wsp:val=&quot;007B4B39&quot;/&gt;&lt;wsp:rsid wsp:val=&quot;007B4F8D&quot;/&gt;&lt;wsp:rsid wsp:val=&quot;007C02BB&quot;/&gt;&lt;wsp:rsid wsp:val=&quot;007C0D08&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97E&quot;/&gt;&lt;wsp:rsid wsp:val=&quot;007F5B0E&quot;/&gt;&lt;wsp:rsid wsp:val=&quot;0080005E&quot;/&gt;&lt;wsp:rsid wsp:val=&quot;0080068F&quot;/&gt;&lt;wsp:rsid wsp:val=&quot;008031D6&quot;/&gt;&lt;wsp:rsid wsp:val=&quot;00804A30&quot;/&gt;&lt;wsp:rsid wsp:val=&quot;00805579&quot;/&gt;&lt;wsp:rsid wsp:val=&quot;008063C9&quot;/&gt;&lt;wsp:rsid wsp:val=&quot;008079AA&quot;/&gt;&lt;wsp:rsid wsp:val=&quot;00815DA8&quot;/&gt;&lt;wsp:rsid wsp:val=&quot;00817A14&quot;/&gt;&lt;wsp:rsid wsp:val=&quot;00817BAE&quot;/&gt;&lt;wsp:rsid wsp:val=&quot;00820AEF&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46C57&quot;/&gt;&lt;wsp:rsid wsp:val=&quot;00854824&quot;/&gt;&lt;wsp:rsid wsp:val=&quot;008575C4&quot;/&gt;&lt;wsp:rsid wsp:val=&quot;008677FF&quot;/&gt;&lt;wsp:rsid wsp:val=&quot;00870A4C&quot;/&gt;&lt;wsp:rsid wsp:val=&quot;00872635&quot;/&gt;&lt;wsp:rsid wsp:val=&quot;00872D50&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C1F30&quot;/&gt;&lt;wsp:rsid wsp:val=&quot;008C5CD4&quot;/&gt;&lt;wsp:rsid wsp:val=&quot;008D6697&quot;/&gt;&lt;wsp:rsid wsp:val=&quot;008D6C16&quot;/&gt;&lt;wsp:rsid wsp:val=&quot;008D6EE3&quot;/&gt;&lt;wsp:rsid wsp:val=&quot;008E13F0&quot;/&gt;&lt;wsp:rsid wsp:val=&quot;008E2711&quot;/&gt;&lt;wsp:rsid wsp:val=&quot;008E4C77&quot;/&gt;&lt;wsp:rsid wsp:val=&quot;008E6318&quot;/&gt;&lt;wsp:rsid wsp:val=&quot;008E768D&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73CC&quot;/&gt;&lt;wsp:rsid wsp:val=&quot;00930FA2&quot;/&gt;&lt;wsp:rsid wsp:val=&quot;009319F7&quot;/&gt;&lt;wsp:rsid wsp:val=&quot;00931B7A&quot;/&gt;&lt;wsp:rsid wsp:val=&quot;009364A7&quot;/&gt;&lt;wsp:rsid wsp:val=&quot;00937BD8&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6690B&quot;/&gt;&lt;wsp:rsid wsp:val=&quot;00967A02&quot;/&gt;&lt;wsp:rsid wsp:val=&quot;00970656&quot;/&gt;&lt;wsp:rsid wsp:val=&quot;0097147A&quot;/&gt;&lt;wsp:rsid wsp:val=&quot;00973646&quot;/&gt;&lt;wsp:rsid wsp:val=&quot;0098147B&quot;/&gt;&lt;wsp:rsid wsp:val=&quot;00986BAA&quot;/&gt;&lt;wsp:rsid wsp:val=&quot;00987818&quot;/&gt;&lt;wsp:rsid wsp:val=&quot;009A1A34&quot;/&gt;&lt;wsp:rsid wsp:val=&quot;009A40EF&quot;/&gt;&lt;wsp:rsid wsp:val=&quot;009A7D42&quot;/&gt;&lt;wsp:rsid wsp:val=&quot;009B405E&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6562&quot;/&gt;&lt;wsp:rsid wsp:val=&quot;009D7352&quot;/&gt;&lt;wsp:rsid wsp:val=&quot;009E2817&quot;/&gt;&lt;wsp:rsid wsp:val=&quot;009E2BDB&quot;/&gt;&lt;wsp:rsid wsp:val=&quot;009E69D0&quot;/&gt;&lt;wsp:rsid wsp:val=&quot;009F141B&quot;/&gt;&lt;wsp:rsid wsp:val=&quot;009F2438&quot;/&gt;&lt;wsp:rsid wsp:val=&quot;009F5D88&quot;/&gt;&lt;wsp:rsid wsp:val=&quot;00A00CD6&quot;/&gt;&lt;wsp:rsid wsp:val=&quot;00A030A5&quot;/&gt;&lt;wsp:rsid wsp:val=&quot;00A04AA6&quot;/&gt;&lt;wsp:rsid wsp:val=&quot;00A116D6&quot;/&gt;&lt;wsp:rsid wsp:val=&quot;00A1347B&quot;/&gt;&lt;wsp:rsid wsp:val=&quot;00A1496A&quot;/&gt;&lt;wsp:rsid wsp:val=&quot;00A16430&quot;/&gt;&lt;wsp:rsid wsp:val=&quot;00A17B60&quot;/&gt;&lt;wsp:rsid wsp:val=&quot;00A2124C&quot;/&gt;&lt;wsp:rsid wsp:val=&quot;00A23582&quot;/&gt;&lt;wsp:rsid wsp:val=&quot;00A276F3&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5633&quot;/&gt;&lt;wsp:rsid wsp:val=&quot;00A4667D&quot;/&gt;&lt;wsp:rsid wsp:val=&quot;00A562BF&quot;/&gt;&lt;wsp:rsid wsp:val=&quot;00A60CAD&quot;/&gt;&lt;wsp:rsid wsp:val=&quot;00A60D8D&quot;/&gt;&lt;wsp:rsid wsp:val=&quot;00A6117A&quot;/&gt;&lt;wsp:rsid wsp:val=&quot;00A6580A&quot;/&gt;&lt;wsp:rsid wsp:val=&quot;00A66E9D&quot;/&gt;&lt;wsp:rsid wsp:val=&quot;00A71A65&quot;/&gt;&lt;wsp:rsid wsp:val=&quot;00A727D4&quot;/&gt;&lt;wsp:rsid wsp:val=&quot;00A84402&quot;/&gt;&lt;wsp:rsid wsp:val=&quot;00A84420&quot;/&gt;&lt;wsp:rsid wsp:val=&quot;00A84CC5&quot;/&gt;&lt;wsp:rsid wsp:val=&quot;00A92031&quot;/&gt;&lt;wsp:rsid wsp:val=&quot;00A94385&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2934&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CCC&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879&quot;/&gt;&lt;wsp:rsid wsp:val=&quot;00B57D04&quot;/&gt;&lt;wsp:rsid wsp:val=&quot;00B63CF0&quot;/&gt;&lt;wsp:rsid wsp:val=&quot;00B67031&quot;/&gt;&lt;wsp:rsid wsp:val=&quot;00B71218&quot;/&gt;&lt;wsp:rsid wsp:val=&quot;00B718FA&quot;/&gt;&lt;wsp:rsid wsp:val=&quot;00B73777&quot;/&gt;&lt;wsp:rsid wsp:val=&quot;00B80C7B&quot;/&gt;&lt;wsp:rsid wsp:val=&quot;00B8277A&quot;/&gt;&lt;wsp:rsid wsp:val=&quot;00B84B1F&quot;/&gt;&lt;wsp:rsid wsp:val=&quot;00B871AD&quot;/&gt;&lt;wsp:rsid wsp:val=&quot;00B938F6&quot;/&gt;&lt;wsp:rsid wsp:val=&quot;00BA064E&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30046&quot;/&gt;&lt;wsp:rsid wsp:val=&quot;00C33C15&quot;/&gt;&lt;wsp:rsid wsp:val=&quot;00C3656E&quot;/&gt;&lt;wsp:rsid wsp:val=&quot;00C37097&quot;/&gt;&lt;wsp:rsid wsp:val=&quot;00C37621&quot;/&gt;&lt;wsp:rsid wsp:val=&quot;00C40A78&quot;/&gt;&lt;wsp:rsid wsp:val=&quot;00C41A8B&quot;/&gt;&lt;wsp:rsid wsp:val=&quot;00C4502D&quot;/&gt;&lt;wsp:rsid wsp:val=&quot;00C462DA&quot;/&gt;&lt;wsp:rsid wsp:val=&quot;00C55610&quot;/&gt;&lt;wsp:rsid wsp:val=&quot;00C5719F&quot;/&gt;&lt;wsp:rsid wsp:val=&quot;00C576A7&quot;/&gt;&lt;wsp:rsid wsp:val=&quot;00C614A9&quot;/&gt;&lt;wsp:rsid wsp:val=&quot;00C6219E&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782&quot;/&gt;&lt;wsp:rsid wsp:val=&quot;00C92CD2&quot;/&gt;&lt;wsp:rsid wsp:val=&quot;00CA375A&quot;/&gt;&lt;wsp:rsid wsp:val=&quot;00CA4DD1&quot;/&gt;&lt;wsp:rsid wsp:val=&quot;00CA6C50&quot;/&gt;&lt;wsp:rsid wsp:val=&quot;00CA7237&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2BB5&quot;/&gt;&lt;wsp:rsid wsp:val=&quot;00D753AF&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94633&quot;/&gt;&lt;wsp:rsid wsp:val=&quot;00DA04B2&quot;/&gt;&lt;wsp:rsid wsp:val=&quot;00DA26F4&quot;/&gt;&lt;wsp:rsid wsp:val=&quot;00DA3907&quot;/&gt;&lt;wsp:rsid wsp:val=&quot;00DB0B66&quot;/&gt;&lt;wsp:rsid wsp:val=&quot;00DC3B95&quot;/&gt;&lt;wsp:rsid wsp:val=&quot;00DC3D2D&quot;/&gt;&lt;wsp:rsid wsp:val=&quot;00DC3F0C&quot;/&gt;&lt;wsp:rsid wsp:val=&quot;00DC4DC1&quot;/&gt;&lt;wsp:rsid wsp:val=&quot;00DC6928&quot;/&gt;&lt;wsp:rsid wsp:val=&quot;00DC6D58&quot;/&gt;&lt;wsp:rsid wsp:val=&quot;00DD08C7&quot;/&gt;&lt;wsp:rsid wsp:val=&quot;00DD1B61&quot;/&gt;&lt;wsp:rsid wsp:val=&quot;00DD2589&quot;/&gt;&lt;wsp:rsid wsp:val=&quot;00DD3D19&quot;/&gt;&lt;wsp:rsid wsp:val=&quot;00DD42AB&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04E2&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40799&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0317&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B70DA&quot;/&gt;&lt;wsp:rsid wsp:val=&quot;00EC02ED&quot;/&gt;&lt;wsp:rsid wsp:val=&quot;00EC1B56&quot;/&gt;&lt;wsp:rsid wsp:val=&quot;00EC30B7&quot;/&gt;&lt;wsp:rsid wsp:val=&quot;00EC5E78&quot;/&gt;&lt;wsp:rsid wsp:val=&quot;00EC7A07&quot;/&gt;&lt;wsp:rsid wsp:val=&quot;00ED1BBA&quot;/&gt;&lt;wsp:rsid wsp:val=&quot;00ED2B61&quot;/&gt;&lt;wsp:rsid wsp:val=&quot;00ED5F17&quot;/&gt;&lt;wsp:rsid wsp:val=&quot;00ED7DA7&quot;/&gt;&lt;wsp:rsid wsp:val=&quot;00EE76C6&quot;/&gt;&lt;wsp:rsid wsp:val=&quot;00EF2731&quot;/&gt;&lt;wsp:rsid wsp:val=&quot;00EF60F5&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467F0&quot;/&gt;&lt;wsp:rsid wsp:val=&quot;00F6194F&quot;/&gt;&lt;wsp:rsid wsp:val=&quot;00F61E0F&quot;/&gt;&lt;wsp:rsid wsp:val=&quot;00F626A6&quot;/&gt;&lt;wsp:rsid wsp:val=&quot;00F63973&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2D47&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2B0F6A&quot;&gt;&lt;m:oMathPara&gt;&lt;m:oMath&gt;&lt;m:r&gt;&lt;w:rPr&gt;&lt;w:rFonts w:ascii=&quot;Cambria Math&quot; w:h-ansi=&quot;Cambria Math&quot;/&gt;&lt;wx:font wx:val=&quot;Cambria Math&quot;/&gt;&lt;w:i/&gt;&lt;w:sz w:val=&quot;24&quot;/&gt;&lt;w:sz-cs w:val=&quot;24&quot;/&gt;&lt;/w:rPr&gt;&lt;m:t&gt;a‰¤&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9" o:title="" chromakey="white"/>
          </v:shape>
        </w:pict>
      </w:r>
      <w:r w:rsidR="00962591" w:rsidRPr="00654F21">
        <w:rPr>
          <w:rFonts w:ascii="Times New Roman" w:hAnsi="Times New Roman"/>
          <w:sz w:val="24"/>
          <w:szCs w:val="24"/>
        </w:rPr>
        <w:fldChar w:fldCharType="end"/>
      </w:r>
      <w:r>
        <w:rPr>
          <w:rFonts w:ascii="Times New Roman" w:hAnsi="Times New Roman"/>
          <w:sz w:val="24"/>
          <w:szCs w:val="24"/>
        </w:rPr>
        <w:t>p</w:t>
      </w:r>
      <w:r w:rsidR="00962591" w:rsidRPr="00654F21">
        <w:rPr>
          <w:rFonts w:ascii="Times New Roman" w:hAnsi="Times New Roman"/>
          <w:sz w:val="24"/>
          <w:szCs w:val="24"/>
        </w:rPr>
        <w:fldChar w:fldCharType="begin"/>
      </w:r>
      <w:r w:rsidRPr="00654F21">
        <w:rPr>
          <w:rFonts w:ascii="Times New Roman" w:hAnsi="Times New Roman"/>
          <w:sz w:val="24"/>
          <w:szCs w:val="24"/>
        </w:rPr>
        <w:instrText xml:space="preserve"> QUOTE </w:instrText>
      </w:r>
      <w:r w:rsidR="00F24369">
        <w:pict>
          <v:shape id="_x0000_i1088" type="#_x0000_t75" style="width:12.75pt;height:11.25pt" equationxml="&lt;?xml version=&quot;1.0&quot; encoding=&quot;UTF-8&quot; standalone=&quot;yes&quot;?&gt;&#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2F53&quot;/&gt;&lt;wsp:rsid wsp:val=&quot;00003690&quot;/&gt;&lt;wsp:rsid wsp:val=&quot;00005C47&quot;/&gt;&lt;wsp:rsid wsp:val=&quot;0001094E&quot;/&gt;&lt;wsp:rsid wsp:val=&quot;00010FFB&quot;/&gt;&lt;wsp:rsid wsp:val=&quot;00013771&quot;/&gt;&lt;wsp:rsid wsp:val=&quot;0002353C&quot;/&gt;&lt;wsp:rsid wsp:val=&quot;00027607&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2BAD&quot;/&gt;&lt;wsp:rsid wsp:val=&quot;0008368B&quot;/&gt;&lt;wsp:rsid wsp:val=&quot;00083821&quot;/&gt;&lt;wsp:rsid wsp:val=&quot;000856E9&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B477D&quot;/&gt;&lt;wsp:rsid wsp:val=&quot;000C02C2&quot;/&gt;&lt;wsp:rsid wsp:val=&quot;000C5244&quot;/&gt;&lt;wsp:rsid wsp:val=&quot;000C560B&quot;/&gt;&lt;wsp:rsid wsp:val=&quot;000D00FA&quot;/&gt;&lt;wsp:rsid wsp:val=&quot;000D1969&quot;/&gt;&lt;wsp:rsid wsp:val=&quot;000E3F50&quot;/&gt;&lt;wsp:rsid wsp:val=&quot;000E73BA&quot;/&gt;&lt;wsp:rsid wsp:val=&quot;000E7588&quot;/&gt;&lt;wsp:rsid wsp:val=&quot;000F1552&quot;/&gt;&lt;wsp:rsid wsp:val=&quot;000F3ACE&quot;/&gt;&lt;wsp:rsid wsp:val=&quot;000F518D&quot;/&gt;&lt;wsp:rsid wsp:val=&quot;0010427C&quot;/&gt;&lt;wsp:rsid wsp:val=&quot;00104326&quot;/&gt;&lt;wsp:rsid wsp:val=&quot;001101CD&quot;/&gt;&lt;wsp:rsid wsp:val=&quot;00111394&quot;/&gt;&lt;wsp:rsid wsp:val=&quot;00111DB9&quot;/&gt;&lt;wsp:rsid wsp:val=&quot;00114A92&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766FA&quot;/&gt;&lt;wsp:rsid wsp:val=&quot;00180D57&quot;/&gt;&lt;wsp:rsid wsp:val=&quot;001816A1&quot;/&gt;&lt;wsp:rsid wsp:val=&quot;00183C3E&quot;/&gt;&lt;wsp:rsid wsp:val=&quot;00184EAA&quot;/&gt;&lt;wsp:rsid wsp:val=&quot;00185BEF&quot;/&gt;&lt;wsp:rsid wsp:val=&quot;00190959&quot;/&gt;&lt;wsp:rsid wsp:val=&quot;00191246&quot;/&gt;&lt;wsp:rsid wsp:val=&quot;001926D6&quot;/&gt;&lt;wsp:rsid wsp:val=&quot;00192D39&quot;/&gt;&lt;wsp:rsid wsp:val=&quot;001A075B&quot;/&gt;&lt;wsp:rsid wsp:val=&quot;001A21F3&quot;/&gt;&lt;wsp:rsid wsp:val=&quot;001A2718&quot;/&gt;&lt;wsp:rsid wsp:val=&quot;001A3497&quot;/&gt;&lt;wsp:rsid wsp:val=&quot;001A5338&quot;/&gt;&lt;wsp:rsid wsp:val=&quot;001B248E&quot;/&gt;&lt;wsp:rsid wsp:val=&quot;001B3B78&quot;/&gt;&lt;wsp:rsid wsp:val=&quot;001B7EF1&quot;/&gt;&lt;wsp:rsid wsp:val=&quot;001C0319&quot;/&gt;&lt;wsp:rsid wsp:val=&quot;001C26ED&quot;/&gt;&lt;wsp:rsid wsp:val=&quot;001C4CE8&quot;/&gt;&lt;wsp:rsid wsp:val=&quot;001C54D1&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2344&quot;/&gt;&lt;wsp:rsid wsp:val=&quot;001F3487&quot;/&gt;&lt;wsp:rsid wsp:val=&quot;00201573&quot;/&gt;&lt;wsp:rsid wsp:val=&quot;00214D52&quot;/&gt;&lt;wsp:rsid wsp:val=&quot;00220FE4&quot;/&gt;&lt;wsp:rsid wsp:val=&quot;00221D12&quot;/&gt;&lt;wsp:rsid wsp:val=&quot;00221F33&quot;/&gt;&lt;wsp:rsid wsp:val=&quot;00222378&quot;/&gt;&lt;wsp:rsid wsp:val=&quot;00222BD2&quot;/&gt;&lt;wsp:rsid wsp:val=&quot;00223B21&quot;/&gt;&lt;wsp:rsid wsp:val=&quot;00227D65&quot;/&gt;&lt;wsp:rsid wsp:val=&quot;00234213&quot;/&gt;&lt;wsp:rsid wsp:val=&quot;00235DB2&quot;/&gt;&lt;wsp:rsid wsp:val=&quot;00237682&quot;/&gt;&lt;wsp:rsid wsp:val=&quot;00243047&quot;/&gt;&lt;wsp:rsid wsp:val=&quot;00244551&quot;/&gt;&lt;wsp:rsid wsp:val=&quot;00245855&quot;/&gt;&lt;wsp:rsid wsp:val=&quot;0024666C&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4188&quot;/&gt;&lt;wsp:rsid wsp:val=&quot;002760B8&quot;/&gt;&lt;wsp:rsid wsp:val=&quot;00280B1B&quot;/&gt;&lt;wsp:rsid wsp:val=&quot;0028184D&quot;/&gt;&lt;wsp:rsid wsp:val=&quot;00286456&quot;/&gt;&lt;wsp:rsid wsp:val=&quot;00287166&quot;/&gt;&lt;wsp:rsid wsp:val=&quot;00292C41&quot;/&gt;&lt;wsp:rsid wsp:val=&quot;00294102&quot;/&gt;&lt;wsp:rsid wsp:val=&quot;00294ED4&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A39&quot;/&gt;&lt;wsp:rsid wsp:val=&quot;002D2FC9&quot;/&gt;&lt;wsp:rsid wsp:val=&quot;002D4437&quot;/&gt;&lt;wsp:rsid wsp:val=&quot;002D4BF8&quot;/&gt;&lt;wsp:rsid wsp:val=&quot;002D52A9&quot;/&gt;&lt;wsp:rsid wsp:val=&quot;002D5597&quot;/&gt;&lt;wsp:rsid wsp:val=&quot;002E1F6F&quot;/&gt;&lt;wsp:rsid wsp:val=&quot;002E2751&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07A&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3972&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849BE&quot;/&gt;&lt;wsp:rsid wsp:val=&quot;00390917&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D1F89&quot;/&gt;&lt;wsp:rsid wsp:val=&quot;003D21BB&quot;/&gt;&lt;wsp:rsid wsp:val=&quot;003E116D&quot;/&gt;&lt;wsp:rsid wsp:val=&quot;003E1C62&quot;/&gt;&lt;wsp:rsid wsp:val=&quot;003E38C0&quot;/&gt;&lt;wsp:rsid wsp:val=&quot;003E66AF&quot;/&gt;&lt;wsp:rsid wsp:val=&quot;003F35C6&quot;/&gt;&lt;wsp:rsid wsp:val=&quot;003F4E62&quot;/&gt;&lt;wsp:rsid wsp:val=&quot;004014A9&quot;/&gt;&lt;wsp:rsid wsp:val=&quot;0040401C&quot;/&gt;&lt;wsp:rsid wsp:val=&quot;004040AA&quot;/&gt;&lt;wsp:rsid wsp:val=&quot;0040604E&quot;/&gt;&lt;wsp:rsid wsp:val=&quot;0040617F&quot;/&gt;&lt;wsp:rsid wsp:val=&quot;00407854&quot;/&gt;&lt;wsp:rsid wsp:val=&quot;004131F1&quot;/&gt;&lt;wsp:rsid wsp:val=&quot;00413819&quot;/&gt;&lt;wsp:rsid wsp:val=&quot;00413CAC&quot;/&gt;&lt;wsp:rsid wsp:val=&quot;00414E26&quot;/&gt;&lt;wsp:rsid wsp:val=&quot;004154C1&quot;/&gt;&lt;wsp:rsid wsp:val=&quot;00415A7B&quot;/&gt;&lt;wsp:rsid wsp:val=&quot;00421142&quot;/&gt;&lt;wsp:rsid wsp:val=&quot;00421567&quot;/&gt;&lt;wsp:rsid wsp:val=&quot;0042321C&quot;/&gt;&lt;wsp:rsid wsp:val=&quot;004274B0&quot;/&gt;&lt;wsp:rsid wsp:val=&quot;004350D5&quot;/&gt;&lt;wsp:rsid wsp:val=&quot;004359DE&quot;/&gt;&lt;wsp:rsid wsp:val=&quot;004372DA&quot;/&gt;&lt;wsp:rsid wsp:val=&quot;00441F20&quot;/&gt;&lt;wsp:rsid wsp:val=&quot;00442C2C&quot;/&gt;&lt;wsp:rsid wsp:val=&quot;004435D5&quot;/&gt;&lt;wsp:rsid wsp:val=&quot;00444D18&quot;/&gt;&lt;wsp:rsid wsp:val=&quot;00447956&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C58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04815&quot;/&gt;&lt;wsp:rsid wsp:val=&quot;00506A1C&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530&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2940&quot;/&gt;&lt;wsp:rsid wsp:val=&quot;005636F5&quot;/&gt;&lt;wsp:rsid wsp:val=&quot;00567523&quot;/&gt;&lt;wsp:rsid wsp:val=&quot;00571209&quot;/&gt;&lt;wsp:rsid wsp:val=&quot;00573FCC&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2FBB&quot;/&gt;&lt;wsp:rsid wsp:val=&quot;005A43A2&quot;/&gt;&lt;wsp:rsid wsp:val=&quot;005A59A4&quot;/&gt;&lt;wsp:rsid wsp:val=&quot;005A73A3&quot;/&gt;&lt;wsp:rsid wsp:val=&quot;005A77B0&quot;/&gt;&lt;wsp:rsid wsp:val=&quot;005B1E9B&quot;/&gt;&lt;wsp:rsid wsp:val=&quot;005B4841&quot;/&gt;&lt;wsp:rsid wsp:val=&quot;005B6EF1&quot;/&gt;&lt;wsp:rsid wsp:val=&quot;005D4810&quot;/&gt;&lt;wsp:rsid wsp:val=&quot;005E2D7A&quot;/&gt;&lt;wsp:rsid wsp:val=&quot;005E3A04&quot;/&gt;&lt;wsp:rsid wsp:val=&quot;005E7067&quot;/&gt;&lt;wsp:rsid wsp:val=&quot;005E7E24&quot;/&gt;&lt;wsp:rsid wsp:val=&quot;005E7FC1&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223&quot;/&gt;&lt;wsp:rsid wsp:val=&quot;00623B5A&quot;/&gt;&lt;wsp:rsid wsp:val=&quot;006264C6&quot;/&gt;&lt;wsp:rsid wsp:val=&quot;00641DB2&quot;/&gt;&lt;wsp:rsid wsp:val=&quot;0064469A&quot;/&gt;&lt;wsp:rsid wsp:val=&quot;00645EA6&quot;/&gt;&lt;wsp:rsid wsp:val=&quot;0064735A&quot;/&gt;&lt;wsp:rsid wsp:val=&quot;006474D4&quot;/&gt;&lt;wsp:rsid wsp:val=&quot;00650B09&quot;/&gt;&lt;wsp:rsid wsp:val=&quot;006526D8&quot;/&gt;&lt;wsp:rsid wsp:val=&quot;00654F21&quot;/&gt;&lt;wsp:rsid wsp:val=&quot;006574C1&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07EC&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187F&quot;/&gt;&lt;wsp:rsid wsp:val=&quot;007138D0&quot;/&gt;&lt;wsp:rsid wsp:val=&quot;00717836&quot;/&gt;&lt;wsp:rsid wsp:val=&quot;007228AE&quot;/&gt;&lt;wsp:rsid wsp:val=&quot;007249A2&quot;/&gt;&lt;wsp:rsid wsp:val=&quot;00726FD4&quot;/&gt;&lt;wsp:rsid wsp:val=&quot;00731313&quot;/&gt;&lt;wsp:rsid wsp:val=&quot;00734E17&quot;/&gt;&lt;wsp:rsid wsp:val=&quot;0073513A&quot;/&gt;&lt;wsp:rsid wsp:val=&quot;0074019F&quot;/&gt;&lt;wsp:rsid wsp:val=&quot;00745AA1&quot;/&gt;&lt;wsp:rsid wsp:val=&quot;007501A9&quot;/&gt;&lt;wsp:rsid wsp:val=&quot;007503B0&quot;/&gt;&lt;wsp:rsid wsp:val=&quot;00752CFA&quot;/&gt;&lt;wsp:rsid wsp:val=&quot;00753150&quot;/&gt;&lt;wsp:rsid wsp:val=&quot;00756327&quot;/&gt;&lt;wsp:rsid wsp:val=&quot;00760C78&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0BF5&quot;/&gt;&lt;wsp:rsid wsp:val=&quot;007B2849&quot;/&gt;&lt;wsp:rsid wsp:val=&quot;007B4B39&quot;/&gt;&lt;wsp:rsid wsp:val=&quot;007B4F8D&quot;/&gt;&lt;wsp:rsid wsp:val=&quot;007C02BB&quot;/&gt;&lt;wsp:rsid wsp:val=&quot;007C0D08&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97E&quot;/&gt;&lt;wsp:rsid wsp:val=&quot;007F5B0E&quot;/&gt;&lt;wsp:rsid wsp:val=&quot;0080005E&quot;/&gt;&lt;wsp:rsid wsp:val=&quot;0080068F&quot;/&gt;&lt;wsp:rsid wsp:val=&quot;008031D6&quot;/&gt;&lt;wsp:rsid wsp:val=&quot;00804A30&quot;/&gt;&lt;wsp:rsid wsp:val=&quot;00805579&quot;/&gt;&lt;wsp:rsid wsp:val=&quot;008063C9&quot;/&gt;&lt;wsp:rsid wsp:val=&quot;008079AA&quot;/&gt;&lt;wsp:rsid wsp:val=&quot;00815DA8&quot;/&gt;&lt;wsp:rsid wsp:val=&quot;00817A14&quot;/&gt;&lt;wsp:rsid wsp:val=&quot;00817BAE&quot;/&gt;&lt;wsp:rsid wsp:val=&quot;00820AEF&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46C57&quot;/&gt;&lt;wsp:rsid wsp:val=&quot;00854824&quot;/&gt;&lt;wsp:rsid wsp:val=&quot;008575C4&quot;/&gt;&lt;wsp:rsid wsp:val=&quot;008677FF&quot;/&gt;&lt;wsp:rsid wsp:val=&quot;00870A4C&quot;/&gt;&lt;wsp:rsid wsp:val=&quot;00872635&quot;/&gt;&lt;wsp:rsid wsp:val=&quot;00872D50&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C1F30&quot;/&gt;&lt;wsp:rsid wsp:val=&quot;008C5CD4&quot;/&gt;&lt;wsp:rsid wsp:val=&quot;008D6697&quot;/&gt;&lt;wsp:rsid wsp:val=&quot;008D6C16&quot;/&gt;&lt;wsp:rsid wsp:val=&quot;008D6EE3&quot;/&gt;&lt;wsp:rsid wsp:val=&quot;008E13F0&quot;/&gt;&lt;wsp:rsid wsp:val=&quot;008E2711&quot;/&gt;&lt;wsp:rsid wsp:val=&quot;008E4C77&quot;/&gt;&lt;wsp:rsid wsp:val=&quot;008E6318&quot;/&gt;&lt;wsp:rsid wsp:val=&quot;008E768D&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73CC&quot;/&gt;&lt;wsp:rsid wsp:val=&quot;00930FA2&quot;/&gt;&lt;wsp:rsid wsp:val=&quot;009319F7&quot;/&gt;&lt;wsp:rsid wsp:val=&quot;00931B7A&quot;/&gt;&lt;wsp:rsid wsp:val=&quot;009364A7&quot;/&gt;&lt;wsp:rsid wsp:val=&quot;00937BD8&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6690B&quot;/&gt;&lt;wsp:rsid wsp:val=&quot;00967A02&quot;/&gt;&lt;wsp:rsid wsp:val=&quot;00970656&quot;/&gt;&lt;wsp:rsid wsp:val=&quot;0097147A&quot;/&gt;&lt;wsp:rsid wsp:val=&quot;00973646&quot;/&gt;&lt;wsp:rsid wsp:val=&quot;0098147B&quot;/&gt;&lt;wsp:rsid wsp:val=&quot;00986BAA&quot;/&gt;&lt;wsp:rsid wsp:val=&quot;00987818&quot;/&gt;&lt;wsp:rsid wsp:val=&quot;009A1A34&quot;/&gt;&lt;wsp:rsid wsp:val=&quot;009A40EF&quot;/&gt;&lt;wsp:rsid wsp:val=&quot;009A7D42&quot;/&gt;&lt;wsp:rsid wsp:val=&quot;009B405E&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6562&quot;/&gt;&lt;wsp:rsid wsp:val=&quot;009D7352&quot;/&gt;&lt;wsp:rsid wsp:val=&quot;009E2817&quot;/&gt;&lt;wsp:rsid wsp:val=&quot;009E2BDB&quot;/&gt;&lt;wsp:rsid wsp:val=&quot;009E69D0&quot;/&gt;&lt;wsp:rsid wsp:val=&quot;009F141B&quot;/&gt;&lt;wsp:rsid wsp:val=&quot;009F2438&quot;/&gt;&lt;wsp:rsid wsp:val=&quot;009F5D88&quot;/&gt;&lt;wsp:rsid wsp:val=&quot;00A00CD6&quot;/&gt;&lt;wsp:rsid wsp:val=&quot;00A030A5&quot;/&gt;&lt;wsp:rsid wsp:val=&quot;00A04AA6&quot;/&gt;&lt;wsp:rsid wsp:val=&quot;00A116D6&quot;/&gt;&lt;wsp:rsid wsp:val=&quot;00A1347B&quot;/&gt;&lt;wsp:rsid wsp:val=&quot;00A1496A&quot;/&gt;&lt;wsp:rsid wsp:val=&quot;00A16430&quot;/&gt;&lt;wsp:rsid wsp:val=&quot;00A17B60&quot;/&gt;&lt;wsp:rsid wsp:val=&quot;00A2124C&quot;/&gt;&lt;wsp:rsid wsp:val=&quot;00A23582&quot;/&gt;&lt;wsp:rsid wsp:val=&quot;00A276F3&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5633&quot;/&gt;&lt;wsp:rsid wsp:val=&quot;00A4667D&quot;/&gt;&lt;wsp:rsid wsp:val=&quot;00A562BF&quot;/&gt;&lt;wsp:rsid wsp:val=&quot;00A60CAD&quot;/&gt;&lt;wsp:rsid wsp:val=&quot;00A60D8D&quot;/&gt;&lt;wsp:rsid wsp:val=&quot;00A6117A&quot;/&gt;&lt;wsp:rsid wsp:val=&quot;00A6580A&quot;/&gt;&lt;wsp:rsid wsp:val=&quot;00A66E9D&quot;/&gt;&lt;wsp:rsid wsp:val=&quot;00A71A65&quot;/&gt;&lt;wsp:rsid wsp:val=&quot;00A727D4&quot;/&gt;&lt;wsp:rsid wsp:val=&quot;00A84402&quot;/&gt;&lt;wsp:rsid wsp:val=&quot;00A84420&quot;/&gt;&lt;wsp:rsid wsp:val=&quot;00A84CC5&quot;/&gt;&lt;wsp:rsid wsp:val=&quot;00A92031&quot;/&gt;&lt;wsp:rsid wsp:val=&quot;00A94385&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2934&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CCC&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879&quot;/&gt;&lt;wsp:rsid wsp:val=&quot;00B57D04&quot;/&gt;&lt;wsp:rsid wsp:val=&quot;00B63CF0&quot;/&gt;&lt;wsp:rsid wsp:val=&quot;00B67031&quot;/&gt;&lt;wsp:rsid wsp:val=&quot;00B71218&quot;/&gt;&lt;wsp:rsid wsp:val=&quot;00B718FA&quot;/&gt;&lt;wsp:rsid wsp:val=&quot;00B73777&quot;/&gt;&lt;wsp:rsid wsp:val=&quot;00B80C7B&quot;/&gt;&lt;wsp:rsid wsp:val=&quot;00B8277A&quot;/&gt;&lt;wsp:rsid wsp:val=&quot;00B84B1F&quot;/&gt;&lt;wsp:rsid wsp:val=&quot;00B871AD&quot;/&gt;&lt;wsp:rsid wsp:val=&quot;00B938F6&quot;/&gt;&lt;wsp:rsid wsp:val=&quot;00BA064E&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30046&quot;/&gt;&lt;wsp:rsid wsp:val=&quot;00C33C15&quot;/&gt;&lt;wsp:rsid wsp:val=&quot;00C3656E&quot;/&gt;&lt;wsp:rsid wsp:val=&quot;00C37097&quot;/&gt;&lt;wsp:rsid wsp:val=&quot;00C37621&quot;/&gt;&lt;wsp:rsid wsp:val=&quot;00C40A78&quot;/&gt;&lt;wsp:rsid wsp:val=&quot;00C41A8B&quot;/&gt;&lt;wsp:rsid wsp:val=&quot;00C4502D&quot;/&gt;&lt;wsp:rsid wsp:val=&quot;00C462DA&quot;/&gt;&lt;wsp:rsid wsp:val=&quot;00C55610&quot;/&gt;&lt;wsp:rsid wsp:val=&quot;00C5719F&quot;/&gt;&lt;wsp:rsid wsp:val=&quot;00C576A7&quot;/&gt;&lt;wsp:rsid wsp:val=&quot;00C614A9&quot;/&gt;&lt;wsp:rsid wsp:val=&quot;00C6219E&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782&quot;/&gt;&lt;wsp:rsid wsp:val=&quot;00C92CD2&quot;/&gt;&lt;wsp:rsid wsp:val=&quot;00CA375A&quot;/&gt;&lt;wsp:rsid wsp:val=&quot;00CA4DD1&quot;/&gt;&lt;wsp:rsid wsp:val=&quot;00CA6C50&quot;/&gt;&lt;wsp:rsid wsp:val=&quot;00CA7237&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2BB5&quot;/&gt;&lt;wsp:rsid wsp:val=&quot;00D753AF&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94633&quot;/&gt;&lt;wsp:rsid wsp:val=&quot;00DA04B2&quot;/&gt;&lt;wsp:rsid wsp:val=&quot;00DA26F4&quot;/&gt;&lt;wsp:rsid wsp:val=&quot;00DA3907&quot;/&gt;&lt;wsp:rsid wsp:val=&quot;00DB0B66&quot;/&gt;&lt;wsp:rsid wsp:val=&quot;00DC3B95&quot;/&gt;&lt;wsp:rsid wsp:val=&quot;00DC3D2D&quot;/&gt;&lt;wsp:rsid wsp:val=&quot;00DC3F0C&quot;/&gt;&lt;wsp:rsid wsp:val=&quot;00DC4DC1&quot;/&gt;&lt;wsp:rsid wsp:val=&quot;00DC6928&quot;/&gt;&lt;wsp:rsid wsp:val=&quot;00DC6D58&quot;/&gt;&lt;wsp:rsid wsp:val=&quot;00DD08C7&quot;/&gt;&lt;wsp:rsid wsp:val=&quot;00DD1B61&quot;/&gt;&lt;wsp:rsid wsp:val=&quot;00DD2589&quot;/&gt;&lt;wsp:rsid wsp:val=&quot;00DD3D19&quot;/&gt;&lt;wsp:rsid wsp:val=&quot;00DD42AB&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04E2&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40799&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0317&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B70DA&quot;/&gt;&lt;wsp:rsid wsp:val=&quot;00EC02ED&quot;/&gt;&lt;wsp:rsid wsp:val=&quot;00EC1B56&quot;/&gt;&lt;wsp:rsid wsp:val=&quot;00EC30B7&quot;/&gt;&lt;wsp:rsid wsp:val=&quot;00EC5E78&quot;/&gt;&lt;wsp:rsid wsp:val=&quot;00EC7A07&quot;/&gt;&lt;wsp:rsid wsp:val=&quot;00ED1BBA&quot;/&gt;&lt;wsp:rsid wsp:val=&quot;00ED2B61&quot;/&gt;&lt;wsp:rsid wsp:val=&quot;00ED5F17&quot;/&gt;&lt;wsp:rsid wsp:val=&quot;00ED7DA7&quot;/&gt;&lt;wsp:rsid wsp:val=&quot;00EE76C6&quot;/&gt;&lt;wsp:rsid wsp:val=&quot;00EF2731&quot;/&gt;&lt;wsp:rsid wsp:val=&quot;00EF60F5&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467F0&quot;/&gt;&lt;wsp:rsid wsp:val=&quot;00F6194F&quot;/&gt;&lt;wsp:rsid wsp:val=&quot;00F61E0F&quot;/&gt;&lt;wsp:rsid wsp:val=&quot;00F626A6&quot;/&gt;&lt;wsp:rsid wsp:val=&quot;00F63973&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2D47&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7B2849&quot;&gt;&lt;m:oMathPara&gt;&lt;m:oMath&gt;&lt;m:r&gt;&lt;w:rPr&gt;&lt;w:rFonts w:ascii=&quot;Cambria Math&quot; w:h-ansi=&quot;Cambria Math&quot;/&gt;&lt;wx:font wx:val=&quot;Cambria Math&quot;/&gt;&lt;w:i/&gt;&lt;w:sz w:val=&quot;24&quot;/&gt;&lt;w:sz-cs w:val=&quot;24&quot;/&gt;&lt;/w:rPr&gt;&lt;m:t&gt;a‰¤&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9" o:title="" chromakey="white"/>
          </v:shape>
        </w:pict>
      </w:r>
      <w:r w:rsidRPr="00654F21">
        <w:rPr>
          <w:rFonts w:ascii="Times New Roman" w:hAnsi="Times New Roman"/>
          <w:sz w:val="24"/>
          <w:szCs w:val="24"/>
        </w:rPr>
        <w:instrText xml:space="preserve"> </w:instrText>
      </w:r>
      <w:r w:rsidR="00962591" w:rsidRPr="00654F21">
        <w:rPr>
          <w:rFonts w:ascii="Times New Roman" w:hAnsi="Times New Roman"/>
          <w:sz w:val="24"/>
          <w:szCs w:val="24"/>
        </w:rPr>
        <w:fldChar w:fldCharType="separate"/>
      </w:r>
      <w:r w:rsidR="00F24369">
        <w:pict>
          <v:shape id="_x0000_i1089" type="#_x0000_t75" style="width:12.75pt;height:11.25pt" equationxml="&lt;?xml version=&quot;1.0&quot; encoding=&quot;UTF-8&quot; standalone=&quot;yes&quot;?&gt;&#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2F53&quot;/&gt;&lt;wsp:rsid wsp:val=&quot;00003690&quot;/&gt;&lt;wsp:rsid wsp:val=&quot;00005C47&quot;/&gt;&lt;wsp:rsid wsp:val=&quot;0001094E&quot;/&gt;&lt;wsp:rsid wsp:val=&quot;00010FFB&quot;/&gt;&lt;wsp:rsid wsp:val=&quot;00013771&quot;/&gt;&lt;wsp:rsid wsp:val=&quot;0002353C&quot;/&gt;&lt;wsp:rsid wsp:val=&quot;00027607&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2BAD&quot;/&gt;&lt;wsp:rsid wsp:val=&quot;0008368B&quot;/&gt;&lt;wsp:rsid wsp:val=&quot;00083821&quot;/&gt;&lt;wsp:rsid wsp:val=&quot;000856E9&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B477D&quot;/&gt;&lt;wsp:rsid wsp:val=&quot;000C02C2&quot;/&gt;&lt;wsp:rsid wsp:val=&quot;000C5244&quot;/&gt;&lt;wsp:rsid wsp:val=&quot;000C560B&quot;/&gt;&lt;wsp:rsid wsp:val=&quot;000D00FA&quot;/&gt;&lt;wsp:rsid wsp:val=&quot;000D1969&quot;/&gt;&lt;wsp:rsid wsp:val=&quot;000E3F50&quot;/&gt;&lt;wsp:rsid wsp:val=&quot;000E73BA&quot;/&gt;&lt;wsp:rsid wsp:val=&quot;000E7588&quot;/&gt;&lt;wsp:rsid wsp:val=&quot;000F1552&quot;/&gt;&lt;wsp:rsid wsp:val=&quot;000F3ACE&quot;/&gt;&lt;wsp:rsid wsp:val=&quot;000F518D&quot;/&gt;&lt;wsp:rsid wsp:val=&quot;0010427C&quot;/&gt;&lt;wsp:rsid wsp:val=&quot;00104326&quot;/&gt;&lt;wsp:rsid wsp:val=&quot;001101CD&quot;/&gt;&lt;wsp:rsid wsp:val=&quot;00111394&quot;/&gt;&lt;wsp:rsid wsp:val=&quot;00111DB9&quot;/&gt;&lt;wsp:rsid wsp:val=&quot;00114A92&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766FA&quot;/&gt;&lt;wsp:rsid wsp:val=&quot;00180D57&quot;/&gt;&lt;wsp:rsid wsp:val=&quot;001816A1&quot;/&gt;&lt;wsp:rsid wsp:val=&quot;00183C3E&quot;/&gt;&lt;wsp:rsid wsp:val=&quot;00184EAA&quot;/&gt;&lt;wsp:rsid wsp:val=&quot;00185BEF&quot;/&gt;&lt;wsp:rsid wsp:val=&quot;00190959&quot;/&gt;&lt;wsp:rsid wsp:val=&quot;00191246&quot;/&gt;&lt;wsp:rsid wsp:val=&quot;001926D6&quot;/&gt;&lt;wsp:rsid wsp:val=&quot;00192D39&quot;/&gt;&lt;wsp:rsid wsp:val=&quot;001A075B&quot;/&gt;&lt;wsp:rsid wsp:val=&quot;001A21F3&quot;/&gt;&lt;wsp:rsid wsp:val=&quot;001A2718&quot;/&gt;&lt;wsp:rsid wsp:val=&quot;001A3497&quot;/&gt;&lt;wsp:rsid wsp:val=&quot;001A5338&quot;/&gt;&lt;wsp:rsid wsp:val=&quot;001B248E&quot;/&gt;&lt;wsp:rsid wsp:val=&quot;001B3B78&quot;/&gt;&lt;wsp:rsid wsp:val=&quot;001B7EF1&quot;/&gt;&lt;wsp:rsid wsp:val=&quot;001C0319&quot;/&gt;&lt;wsp:rsid wsp:val=&quot;001C26ED&quot;/&gt;&lt;wsp:rsid wsp:val=&quot;001C4CE8&quot;/&gt;&lt;wsp:rsid wsp:val=&quot;001C54D1&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2344&quot;/&gt;&lt;wsp:rsid wsp:val=&quot;001F3487&quot;/&gt;&lt;wsp:rsid wsp:val=&quot;00201573&quot;/&gt;&lt;wsp:rsid wsp:val=&quot;00214D52&quot;/&gt;&lt;wsp:rsid wsp:val=&quot;00220FE4&quot;/&gt;&lt;wsp:rsid wsp:val=&quot;00221D12&quot;/&gt;&lt;wsp:rsid wsp:val=&quot;00221F33&quot;/&gt;&lt;wsp:rsid wsp:val=&quot;00222378&quot;/&gt;&lt;wsp:rsid wsp:val=&quot;00222BD2&quot;/&gt;&lt;wsp:rsid wsp:val=&quot;00223B21&quot;/&gt;&lt;wsp:rsid wsp:val=&quot;00227D65&quot;/&gt;&lt;wsp:rsid wsp:val=&quot;00234213&quot;/&gt;&lt;wsp:rsid wsp:val=&quot;00235DB2&quot;/&gt;&lt;wsp:rsid wsp:val=&quot;00237682&quot;/&gt;&lt;wsp:rsid wsp:val=&quot;00243047&quot;/&gt;&lt;wsp:rsid wsp:val=&quot;00244551&quot;/&gt;&lt;wsp:rsid wsp:val=&quot;00245855&quot;/&gt;&lt;wsp:rsid wsp:val=&quot;0024666C&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4188&quot;/&gt;&lt;wsp:rsid wsp:val=&quot;002760B8&quot;/&gt;&lt;wsp:rsid wsp:val=&quot;00280B1B&quot;/&gt;&lt;wsp:rsid wsp:val=&quot;0028184D&quot;/&gt;&lt;wsp:rsid wsp:val=&quot;00286456&quot;/&gt;&lt;wsp:rsid wsp:val=&quot;00287166&quot;/&gt;&lt;wsp:rsid wsp:val=&quot;00292C41&quot;/&gt;&lt;wsp:rsid wsp:val=&quot;00294102&quot;/&gt;&lt;wsp:rsid wsp:val=&quot;00294ED4&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A39&quot;/&gt;&lt;wsp:rsid wsp:val=&quot;002D2FC9&quot;/&gt;&lt;wsp:rsid wsp:val=&quot;002D4437&quot;/&gt;&lt;wsp:rsid wsp:val=&quot;002D4BF8&quot;/&gt;&lt;wsp:rsid wsp:val=&quot;002D52A9&quot;/&gt;&lt;wsp:rsid wsp:val=&quot;002D5597&quot;/&gt;&lt;wsp:rsid wsp:val=&quot;002E1F6F&quot;/&gt;&lt;wsp:rsid wsp:val=&quot;002E2751&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07A&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3972&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849BE&quot;/&gt;&lt;wsp:rsid wsp:val=&quot;00390917&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D1F89&quot;/&gt;&lt;wsp:rsid wsp:val=&quot;003D21BB&quot;/&gt;&lt;wsp:rsid wsp:val=&quot;003E116D&quot;/&gt;&lt;wsp:rsid wsp:val=&quot;003E1C62&quot;/&gt;&lt;wsp:rsid wsp:val=&quot;003E38C0&quot;/&gt;&lt;wsp:rsid wsp:val=&quot;003E66AF&quot;/&gt;&lt;wsp:rsid wsp:val=&quot;003F35C6&quot;/&gt;&lt;wsp:rsid wsp:val=&quot;003F4E62&quot;/&gt;&lt;wsp:rsid wsp:val=&quot;004014A9&quot;/&gt;&lt;wsp:rsid wsp:val=&quot;0040401C&quot;/&gt;&lt;wsp:rsid wsp:val=&quot;004040AA&quot;/&gt;&lt;wsp:rsid wsp:val=&quot;0040604E&quot;/&gt;&lt;wsp:rsid wsp:val=&quot;0040617F&quot;/&gt;&lt;wsp:rsid wsp:val=&quot;00407854&quot;/&gt;&lt;wsp:rsid wsp:val=&quot;004131F1&quot;/&gt;&lt;wsp:rsid wsp:val=&quot;00413819&quot;/&gt;&lt;wsp:rsid wsp:val=&quot;00413CAC&quot;/&gt;&lt;wsp:rsid wsp:val=&quot;00414E26&quot;/&gt;&lt;wsp:rsid wsp:val=&quot;004154C1&quot;/&gt;&lt;wsp:rsid wsp:val=&quot;00415A7B&quot;/&gt;&lt;wsp:rsid wsp:val=&quot;00421142&quot;/&gt;&lt;wsp:rsid wsp:val=&quot;00421567&quot;/&gt;&lt;wsp:rsid wsp:val=&quot;0042321C&quot;/&gt;&lt;wsp:rsid wsp:val=&quot;004274B0&quot;/&gt;&lt;wsp:rsid wsp:val=&quot;004350D5&quot;/&gt;&lt;wsp:rsid wsp:val=&quot;004359DE&quot;/&gt;&lt;wsp:rsid wsp:val=&quot;004372DA&quot;/&gt;&lt;wsp:rsid wsp:val=&quot;00441F20&quot;/&gt;&lt;wsp:rsid wsp:val=&quot;00442C2C&quot;/&gt;&lt;wsp:rsid wsp:val=&quot;004435D5&quot;/&gt;&lt;wsp:rsid wsp:val=&quot;00444D18&quot;/&gt;&lt;wsp:rsid wsp:val=&quot;00447956&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C58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04815&quot;/&gt;&lt;wsp:rsid wsp:val=&quot;00506A1C&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530&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2940&quot;/&gt;&lt;wsp:rsid wsp:val=&quot;005636F5&quot;/&gt;&lt;wsp:rsid wsp:val=&quot;00567523&quot;/&gt;&lt;wsp:rsid wsp:val=&quot;00571209&quot;/&gt;&lt;wsp:rsid wsp:val=&quot;00573FCC&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2FBB&quot;/&gt;&lt;wsp:rsid wsp:val=&quot;005A43A2&quot;/&gt;&lt;wsp:rsid wsp:val=&quot;005A59A4&quot;/&gt;&lt;wsp:rsid wsp:val=&quot;005A73A3&quot;/&gt;&lt;wsp:rsid wsp:val=&quot;005A77B0&quot;/&gt;&lt;wsp:rsid wsp:val=&quot;005B1E9B&quot;/&gt;&lt;wsp:rsid wsp:val=&quot;005B4841&quot;/&gt;&lt;wsp:rsid wsp:val=&quot;005B6EF1&quot;/&gt;&lt;wsp:rsid wsp:val=&quot;005D4810&quot;/&gt;&lt;wsp:rsid wsp:val=&quot;005E2D7A&quot;/&gt;&lt;wsp:rsid wsp:val=&quot;005E3A04&quot;/&gt;&lt;wsp:rsid wsp:val=&quot;005E7067&quot;/&gt;&lt;wsp:rsid wsp:val=&quot;005E7E24&quot;/&gt;&lt;wsp:rsid wsp:val=&quot;005E7FC1&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223&quot;/&gt;&lt;wsp:rsid wsp:val=&quot;00623B5A&quot;/&gt;&lt;wsp:rsid wsp:val=&quot;006264C6&quot;/&gt;&lt;wsp:rsid wsp:val=&quot;00641DB2&quot;/&gt;&lt;wsp:rsid wsp:val=&quot;0064469A&quot;/&gt;&lt;wsp:rsid wsp:val=&quot;00645EA6&quot;/&gt;&lt;wsp:rsid wsp:val=&quot;0064735A&quot;/&gt;&lt;wsp:rsid wsp:val=&quot;006474D4&quot;/&gt;&lt;wsp:rsid wsp:val=&quot;00650B09&quot;/&gt;&lt;wsp:rsid wsp:val=&quot;006526D8&quot;/&gt;&lt;wsp:rsid wsp:val=&quot;00654F21&quot;/&gt;&lt;wsp:rsid wsp:val=&quot;006574C1&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07EC&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187F&quot;/&gt;&lt;wsp:rsid wsp:val=&quot;007138D0&quot;/&gt;&lt;wsp:rsid wsp:val=&quot;00717836&quot;/&gt;&lt;wsp:rsid wsp:val=&quot;007228AE&quot;/&gt;&lt;wsp:rsid wsp:val=&quot;007249A2&quot;/&gt;&lt;wsp:rsid wsp:val=&quot;00726FD4&quot;/&gt;&lt;wsp:rsid wsp:val=&quot;00731313&quot;/&gt;&lt;wsp:rsid wsp:val=&quot;00734E17&quot;/&gt;&lt;wsp:rsid wsp:val=&quot;0073513A&quot;/&gt;&lt;wsp:rsid wsp:val=&quot;0074019F&quot;/&gt;&lt;wsp:rsid wsp:val=&quot;00745AA1&quot;/&gt;&lt;wsp:rsid wsp:val=&quot;007501A9&quot;/&gt;&lt;wsp:rsid wsp:val=&quot;007503B0&quot;/&gt;&lt;wsp:rsid wsp:val=&quot;00752CFA&quot;/&gt;&lt;wsp:rsid wsp:val=&quot;00753150&quot;/&gt;&lt;wsp:rsid wsp:val=&quot;00756327&quot;/&gt;&lt;wsp:rsid wsp:val=&quot;00760C78&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0BF5&quot;/&gt;&lt;wsp:rsid wsp:val=&quot;007B2849&quot;/&gt;&lt;wsp:rsid wsp:val=&quot;007B4B39&quot;/&gt;&lt;wsp:rsid wsp:val=&quot;007B4F8D&quot;/&gt;&lt;wsp:rsid wsp:val=&quot;007C02BB&quot;/&gt;&lt;wsp:rsid wsp:val=&quot;007C0D08&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97E&quot;/&gt;&lt;wsp:rsid wsp:val=&quot;007F5B0E&quot;/&gt;&lt;wsp:rsid wsp:val=&quot;0080005E&quot;/&gt;&lt;wsp:rsid wsp:val=&quot;0080068F&quot;/&gt;&lt;wsp:rsid wsp:val=&quot;008031D6&quot;/&gt;&lt;wsp:rsid wsp:val=&quot;00804A30&quot;/&gt;&lt;wsp:rsid wsp:val=&quot;00805579&quot;/&gt;&lt;wsp:rsid wsp:val=&quot;008063C9&quot;/&gt;&lt;wsp:rsid wsp:val=&quot;008079AA&quot;/&gt;&lt;wsp:rsid wsp:val=&quot;00815DA8&quot;/&gt;&lt;wsp:rsid wsp:val=&quot;00817A14&quot;/&gt;&lt;wsp:rsid wsp:val=&quot;00817BAE&quot;/&gt;&lt;wsp:rsid wsp:val=&quot;00820AEF&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46C57&quot;/&gt;&lt;wsp:rsid wsp:val=&quot;00854824&quot;/&gt;&lt;wsp:rsid wsp:val=&quot;008575C4&quot;/&gt;&lt;wsp:rsid wsp:val=&quot;008677FF&quot;/&gt;&lt;wsp:rsid wsp:val=&quot;00870A4C&quot;/&gt;&lt;wsp:rsid wsp:val=&quot;00872635&quot;/&gt;&lt;wsp:rsid wsp:val=&quot;00872D50&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C1F30&quot;/&gt;&lt;wsp:rsid wsp:val=&quot;008C5CD4&quot;/&gt;&lt;wsp:rsid wsp:val=&quot;008D6697&quot;/&gt;&lt;wsp:rsid wsp:val=&quot;008D6C16&quot;/&gt;&lt;wsp:rsid wsp:val=&quot;008D6EE3&quot;/&gt;&lt;wsp:rsid wsp:val=&quot;008E13F0&quot;/&gt;&lt;wsp:rsid wsp:val=&quot;008E2711&quot;/&gt;&lt;wsp:rsid wsp:val=&quot;008E4C77&quot;/&gt;&lt;wsp:rsid wsp:val=&quot;008E6318&quot;/&gt;&lt;wsp:rsid wsp:val=&quot;008E768D&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73CC&quot;/&gt;&lt;wsp:rsid wsp:val=&quot;00930FA2&quot;/&gt;&lt;wsp:rsid wsp:val=&quot;009319F7&quot;/&gt;&lt;wsp:rsid wsp:val=&quot;00931B7A&quot;/&gt;&lt;wsp:rsid wsp:val=&quot;009364A7&quot;/&gt;&lt;wsp:rsid wsp:val=&quot;00937BD8&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6690B&quot;/&gt;&lt;wsp:rsid wsp:val=&quot;00967A02&quot;/&gt;&lt;wsp:rsid wsp:val=&quot;00970656&quot;/&gt;&lt;wsp:rsid wsp:val=&quot;0097147A&quot;/&gt;&lt;wsp:rsid wsp:val=&quot;00973646&quot;/&gt;&lt;wsp:rsid wsp:val=&quot;0098147B&quot;/&gt;&lt;wsp:rsid wsp:val=&quot;00986BAA&quot;/&gt;&lt;wsp:rsid wsp:val=&quot;00987818&quot;/&gt;&lt;wsp:rsid wsp:val=&quot;009A1A34&quot;/&gt;&lt;wsp:rsid wsp:val=&quot;009A40EF&quot;/&gt;&lt;wsp:rsid wsp:val=&quot;009A7D42&quot;/&gt;&lt;wsp:rsid wsp:val=&quot;009B405E&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6562&quot;/&gt;&lt;wsp:rsid wsp:val=&quot;009D7352&quot;/&gt;&lt;wsp:rsid wsp:val=&quot;009E2817&quot;/&gt;&lt;wsp:rsid wsp:val=&quot;009E2BDB&quot;/&gt;&lt;wsp:rsid wsp:val=&quot;009E69D0&quot;/&gt;&lt;wsp:rsid wsp:val=&quot;009F141B&quot;/&gt;&lt;wsp:rsid wsp:val=&quot;009F2438&quot;/&gt;&lt;wsp:rsid wsp:val=&quot;009F5D88&quot;/&gt;&lt;wsp:rsid wsp:val=&quot;00A00CD6&quot;/&gt;&lt;wsp:rsid wsp:val=&quot;00A030A5&quot;/&gt;&lt;wsp:rsid wsp:val=&quot;00A04AA6&quot;/&gt;&lt;wsp:rsid wsp:val=&quot;00A116D6&quot;/&gt;&lt;wsp:rsid wsp:val=&quot;00A1347B&quot;/&gt;&lt;wsp:rsid wsp:val=&quot;00A1496A&quot;/&gt;&lt;wsp:rsid wsp:val=&quot;00A16430&quot;/&gt;&lt;wsp:rsid wsp:val=&quot;00A17B60&quot;/&gt;&lt;wsp:rsid wsp:val=&quot;00A2124C&quot;/&gt;&lt;wsp:rsid wsp:val=&quot;00A23582&quot;/&gt;&lt;wsp:rsid wsp:val=&quot;00A276F3&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5633&quot;/&gt;&lt;wsp:rsid wsp:val=&quot;00A4667D&quot;/&gt;&lt;wsp:rsid wsp:val=&quot;00A562BF&quot;/&gt;&lt;wsp:rsid wsp:val=&quot;00A60CAD&quot;/&gt;&lt;wsp:rsid wsp:val=&quot;00A60D8D&quot;/&gt;&lt;wsp:rsid wsp:val=&quot;00A6117A&quot;/&gt;&lt;wsp:rsid wsp:val=&quot;00A6580A&quot;/&gt;&lt;wsp:rsid wsp:val=&quot;00A66E9D&quot;/&gt;&lt;wsp:rsid wsp:val=&quot;00A71A65&quot;/&gt;&lt;wsp:rsid wsp:val=&quot;00A727D4&quot;/&gt;&lt;wsp:rsid wsp:val=&quot;00A84402&quot;/&gt;&lt;wsp:rsid wsp:val=&quot;00A84420&quot;/&gt;&lt;wsp:rsid wsp:val=&quot;00A84CC5&quot;/&gt;&lt;wsp:rsid wsp:val=&quot;00A92031&quot;/&gt;&lt;wsp:rsid wsp:val=&quot;00A94385&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2934&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CCC&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879&quot;/&gt;&lt;wsp:rsid wsp:val=&quot;00B57D04&quot;/&gt;&lt;wsp:rsid wsp:val=&quot;00B63CF0&quot;/&gt;&lt;wsp:rsid wsp:val=&quot;00B67031&quot;/&gt;&lt;wsp:rsid wsp:val=&quot;00B71218&quot;/&gt;&lt;wsp:rsid wsp:val=&quot;00B718FA&quot;/&gt;&lt;wsp:rsid wsp:val=&quot;00B73777&quot;/&gt;&lt;wsp:rsid wsp:val=&quot;00B80C7B&quot;/&gt;&lt;wsp:rsid wsp:val=&quot;00B8277A&quot;/&gt;&lt;wsp:rsid wsp:val=&quot;00B84B1F&quot;/&gt;&lt;wsp:rsid wsp:val=&quot;00B871AD&quot;/&gt;&lt;wsp:rsid wsp:val=&quot;00B938F6&quot;/&gt;&lt;wsp:rsid wsp:val=&quot;00BA064E&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30046&quot;/&gt;&lt;wsp:rsid wsp:val=&quot;00C33C15&quot;/&gt;&lt;wsp:rsid wsp:val=&quot;00C3656E&quot;/&gt;&lt;wsp:rsid wsp:val=&quot;00C37097&quot;/&gt;&lt;wsp:rsid wsp:val=&quot;00C37621&quot;/&gt;&lt;wsp:rsid wsp:val=&quot;00C40A78&quot;/&gt;&lt;wsp:rsid wsp:val=&quot;00C41A8B&quot;/&gt;&lt;wsp:rsid wsp:val=&quot;00C4502D&quot;/&gt;&lt;wsp:rsid wsp:val=&quot;00C462DA&quot;/&gt;&lt;wsp:rsid wsp:val=&quot;00C55610&quot;/&gt;&lt;wsp:rsid wsp:val=&quot;00C5719F&quot;/&gt;&lt;wsp:rsid wsp:val=&quot;00C576A7&quot;/&gt;&lt;wsp:rsid wsp:val=&quot;00C614A9&quot;/&gt;&lt;wsp:rsid wsp:val=&quot;00C6219E&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782&quot;/&gt;&lt;wsp:rsid wsp:val=&quot;00C92CD2&quot;/&gt;&lt;wsp:rsid wsp:val=&quot;00CA375A&quot;/&gt;&lt;wsp:rsid wsp:val=&quot;00CA4DD1&quot;/&gt;&lt;wsp:rsid wsp:val=&quot;00CA6C50&quot;/&gt;&lt;wsp:rsid wsp:val=&quot;00CA7237&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2BB5&quot;/&gt;&lt;wsp:rsid wsp:val=&quot;00D753AF&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94633&quot;/&gt;&lt;wsp:rsid wsp:val=&quot;00DA04B2&quot;/&gt;&lt;wsp:rsid wsp:val=&quot;00DA26F4&quot;/&gt;&lt;wsp:rsid wsp:val=&quot;00DA3907&quot;/&gt;&lt;wsp:rsid wsp:val=&quot;00DB0B66&quot;/&gt;&lt;wsp:rsid wsp:val=&quot;00DC3B95&quot;/&gt;&lt;wsp:rsid wsp:val=&quot;00DC3D2D&quot;/&gt;&lt;wsp:rsid wsp:val=&quot;00DC3F0C&quot;/&gt;&lt;wsp:rsid wsp:val=&quot;00DC4DC1&quot;/&gt;&lt;wsp:rsid wsp:val=&quot;00DC6928&quot;/&gt;&lt;wsp:rsid wsp:val=&quot;00DC6D58&quot;/&gt;&lt;wsp:rsid wsp:val=&quot;00DD08C7&quot;/&gt;&lt;wsp:rsid wsp:val=&quot;00DD1B61&quot;/&gt;&lt;wsp:rsid wsp:val=&quot;00DD2589&quot;/&gt;&lt;wsp:rsid wsp:val=&quot;00DD3D19&quot;/&gt;&lt;wsp:rsid wsp:val=&quot;00DD42AB&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04E2&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40799&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0317&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B70DA&quot;/&gt;&lt;wsp:rsid wsp:val=&quot;00EC02ED&quot;/&gt;&lt;wsp:rsid wsp:val=&quot;00EC1B56&quot;/&gt;&lt;wsp:rsid wsp:val=&quot;00EC30B7&quot;/&gt;&lt;wsp:rsid wsp:val=&quot;00EC5E78&quot;/&gt;&lt;wsp:rsid wsp:val=&quot;00EC7A07&quot;/&gt;&lt;wsp:rsid wsp:val=&quot;00ED1BBA&quot;/&gt;&lt;wsp:rsid wsp:val=&quot;00ED2B61&quot;/&gt;&lt;wsp:rsid wsp:val=&quot;00ED5F17&quot;/&gt;&lt;wsp:rsid wsp:val=&quot;00ED7DA7&quot;/&gt;&lt;wsp:rsid wsp:val=&quot;00EE76C6&quot;/&gt;&lt;wsp:rsid wsp:val=&quot;00EF2731&quot;/&gt;&lt;wsp:rsid wsp:val=&quot;00EF60F5&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467F0&quot;/&gt;&lt;wsp:rsid wsp:val=&quot;00F6194F&quot;/&gt;&lt;wsp:rsid wsp:val=&quot;00F61E0F&quot;/&gt;&lt;wsp:rsid wsp:val=&quot;00F626A6&quot;/&gt;&lt;wsp:rsid wsp:val=&quot;00F63973&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2D47&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7B2849&quot;&gt;&lt;m:oMathPara&gt;&lt;m:oMath&gt;&lt;m:r&gt;&lt;w:rPr&gt;&lt;w:rFonts w:ascii=&quot;Cambria Math&quot; w:h-ansi=&quot;Cambria Math&quot;/&gt;&lt;wx:font wx:val=&quot;Cambria Math&quot;/&gt;&lt;w:i/&gt;&lt;w:sz w:val=&quot;24&quot;/&gt;&lt;w:sz-cs w:val=&quot;24&quot;/&gt;&lt;/w:rPr&gt;&lt;m:t&gt;a‰¤&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9" o:title="" chromakey="white"/>
          </v:shape>
        </w:pict>
      </w:r>
      <w:r w:rsidR="00962591" w:rsidRPr="00654F21">
        <w:rPr>
          <w:rFonts w:ascii="Times New Roman" w:hAnsi="Times New Roman"/>
          <w:sz w:val="24"/>
          <w:szCs w:val="24"/>
        </w:rPr>
        <w:fldChar w:fldCharType="end"/>
      </w:r>
      <w:r>
        <w:rPr>
          <w:rFonts w:ascii="Times New Roman" w:hAnsi="Times New Roman"/>
          <w:sz w:val="24"/>
          <w:szCs w:val="24"/>
        </w:rPr>
        <w:t>2 controls the character of the model. If p=1 then the recovered model will tend to be “blocky” while if p=2 we obtain our usual L</w:t>
      </w:r>
      <w:r w:rsidRPr="00EB70DA">
        <w:rPr>
          <w:rFonts w:ascii="Times New Roman" w:hAnsi="Times New Roman"/>
          <w:sz w:val="24"/>
          <w:szCs w:val="24"/>
          <w:vertAlign w:val="subscript"/>
        </w:rPr>
        <w:t>2</w:t>
      </w:r>
      <w:r>
        <w:rPr>
          <w:rFonts w:ascii="Times New Roman" w:hAnsi="Times New Roman"/>
          <w:sz w:val="24"/>
          <w:szCs w:val="24"/>
        </w:rPr>
        <w:t xml:space="preserve"> smooth model. Again, the reference model can be included, or not, in these terms. Examples of using this new objective function are shown in the “examples” section of the manual and additional detail about the numerical implementation is provided in Appendix 2. </w:t>
      </w:r>
    </w:p>
    <w:p w:rsidR="007E3981" w:rsidRDefault="007E3981" w:rsidP="006C7D92">
      <w:pPr>
        <w:spacing w:before="100" w:beforeAutospacing="1" w:after="100" w:afterAutospacing="1"/>
        <w:rPr>
          <w:rFonts w:ascii="Times New Roman" w:hAnsi="Times New Roman"/>
          <w:sz w:val="24"/>
          <w:szCs w:val="24"/>
        </w:rPr>
      </w:pPr>
      <w:r>
        <w:rPr>
          <w:rFonts w:ascii="Times New Roman" w:hAnsi="Times New Roman"/>
          <w:sz w:val="24"/>
          <w:szCs w:val="24"/>
        </w:rPr>
        <w:lastRenderedPageBreak/>
        <w:t>Bounds constraints can be imposed on the model using the projected gradient method (</w:t>
      </w:r>
      <w:proofErr w:type="spellStart"/>
      <w:r>
        <w:rPr>
          <w:rFonts w:ascii="Times New Roman" w:hAnsi="Times New Roman"/>
          <w:sz w:val="24"/>
          <w:szCs w:val="24"/>
        </w:rPr>
        <w:t>Calamai</w:t>
      </w:r>
      <w:proofErr w:type="spellEnd"/>
      <w:r>
        <w:rPr>
          <w:rFonts w:ascii="Times New Roman" w:hAnsi="Times New Roman"/>
          <w:sz w:val="24"/>
          <w:szCs w:val="24"/>
        </w:rPr>
        <w:t>, 1987). Each cell can be provided with an upper and lower bound (m</w:t>
      </w:r>
      <w:r w:rsidRPr="00C6219E">
        <w:rPr>
          <w:rFonts w:ascii="Times New Roman" w:hAnsi="Times New Roman"/>
          <w:sz w:val="24"/>
          <w:szCs w:val="24"/>
          <w:vertAlign w:val="subscript"/>
        </w:rPr>
        <w:t>L</w:t>
      </w:r>
      <w:r>
        <w:rPr>
          <w:rFonts w:ascii="Times New Roman" w:hAnsi="Times New Roman"/>
          <w:sz w:val="24"/>
          <w:szCs w:val="24"/>
        </w:rPr>
        <w:t xml:space="preserve"> and </w:t>
      </w:r>
      <w:proofErr w:type="spellStart"/>
      <w:r>
        <w:rPr>
          <w:rFonts w:ascii="Times New Roman" w:hAnsi="Times New Roman"/>
          <w:sz w:val="24"/>
          <w:szCs w:val="24"/>
        </w:rPr>
        <w:t>m</w:t>
      </w:r>
      <w:r w:rsidRPr="00C6219E">
        <w:rPr>
          <w:rFonts w:ascii="Times New Roman" w:hAnsi="Times New Roman"/>
          <w:sz w:val="24"/>
          <w:szCs w:val="24"/>
          <w:vertAlign w:val="subscript"/>
        </w:rPr>
        <w:t>U</w:t>
      </w:r>
      <w:proofErr w:type="spellEnd"/>
      <w:r>
        <w:rPr>
          <w:rFonts w:ascii="Times New Roman" w:hAnsi="Times New Roman"/>
          <w:sz w:val="24"/>
          <w:szCs w:val="24"/>
        </w:rPr>
        <w:t>), such that</w:t>
      </w:r>
      <w:ins w:id="1509" w:author="EOS" w:date="2011-06-14T16:35:00Z">
        <w:r>
          <w:rPr>
            <w:rFonts w:ascii="Times New Roman" w:hAnsi="Times New Roman"/>
            <w:sz w:val="24"/>
            <w:szCs w:val="24"/>
          </w:rPr>
          <w:t xml:space="preserve"> </w:t>
        </w:r>
      </w:ins>
      <w:del w:id="1510" w:author="EOS" w:date="2011-06-14T16:35:00Z">
        <w:r w:rsidDel="005843D3">
          <w:rPr>
            <w:rFonts w:ascii="Times New Roman" w:hAnsi="Times New Roman"/>
            <w:sz w:val="24"/>
            <w:szCs w:val="24"/>
          </w:rPr>
          <w:delText xml:space="preserve"> </w:delText>
        </w:r>
      </w:del>
      <w:proofErr w:type="spellStart"/>
      <w:r>
        <w:rPr>
          <w:rFonts w:ascii="Times New Roman" w:hAnsi="Times New Roman"/>
          <w:sz w:val="24"/>
          <w:szCs w:val="24"/>
        </w:rPr>
        <w:t>m</w:t>
      </w:r>
      <w:r w:rsidRPr="00C6219E">
        <w:rPr>
          <w:rFonts w:ascii="Times New Roman" w:hAnsi="Times New Roman"/>
          <w:sz w:val="24"/>
          <w:szCs w:val="24"/>
          <w:vertAlign w:val="subscript"/>
        </w:rPr>
        <w:t>L</w:t>
      </w:r>
      <w:r>
        <w:rPr>
          <w:rFonts w:ascii="Times New Roman" w:hAnsi="Times New Roman"/>
          <w:sz w:val="24"/>
          <w:szCs w:val="24"/>
          <w:vertAlign w:val="subscript"/>
        </w:rPr>
        <w:t>i</w:t>
      </w:r>
      <w:proofErr w:type="spellEnd"/>
      <w:r w:rsidR="00962591" w:rsidRPr="00654F21">
        <w:rPr>
          <w:rFonts w:ascii="Times New Roman" w:hAnsi="Times New Roman"/>
          <w:sz w:val="24"/>
          <w:szCs w:val="24"/>
        </w:rPr>
        <w:fldChar w:fldCharType="begin"/>
      </w:r>
      <w:r w:rsidRPr="00654F21">
        <w:rPr>
          <w:rFonts w:ascii="Times New Roman" w:hAnsi="Times New Roman"/>
          <w:sz w:val="24"/>
          <w:szCs w:val="24"/>
        </w:rPr>
        <w:instrText xml:space="preserve"> QUOTE </w:instrText>
      </w:r>
      <w:r w:rsidR="00F24369">
        <w:pict>
          <v:shape id="_x0000_i1090" type="#_x0000_t75" style="width:12.75pt;height:11.25pt" equationxml="&lt;?xml version=&quot;1.0&quot; encoding=&quot;UTF-8&quot; standalone=&quot;yes&quot;?&gt;&#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2F53&quot;/&gt;&lt;wsp:rsid wsp:val=&quot;00003690&quot;/&gt;&lt;wsp:rsid wsp:val=&quot;00005C47&quot;/&gt;&lt;wsp:rsid wsp:val=&quot;0001094E&quot;/&gt;&lt;wsp:rsid wsp:val=&quot;00010FFB&quot;/&gt;&lt;wsp:rsid wsp:val=&quot;00013771&quot;/&gt;&lt;wsp:rsid wsp:val=&quot;0002353C&quot;/&gt;&lt;wsp:rsid wsp:val=&quot;00027607&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2BAD&quot;/&gt;&lt;wsp:rsid wsp:val=&quot;0008368B&quot;/&gt;&lt;wsp:rsid wsp:val=&quot;00083821&quot;/&gt;&lt;wsp:rsid wsp:val=&quot;000856E9&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B477D&quot;/&gt;&lt;wsp:rsid wsp:val=&quot;000C02C2&quot;/&gt;&lt;wsp:rsid wsp:val=&quot;000C5244&quot;/&gt;&lt;wsp:rsid wsp:val=&quot;000C560B&quot;/&gt;&lt;wsp:rsid wsp:val=&quot;000D00FA&quot;/&gt;&lt;wsp:rsid wsp:val=&quot;000D1969&quot;/&gt;&lt;wsp:rsid wsp:val=&quot;000E3F50&quot;/&gt;&lt;wsp:rsid wsp:val=&quot;000E73BA&quot;/&gt;&lt;wsp:rsid wsp:val=&quot;000E7588&quot;/&gt;&lt;wsp:rsid wsp:val=&quot;000F1552&quot;/&gt;&lt;wsp:rsid wsp:val=&quot;000F3ACE&quot;/&gt;&lt;wsp:rsid wsp:val=&quot;000F518D&quot;/&gt;&lt;wsp:rsid wsp:val=&quot;0010427C&quot;/&gt;&lt;wsp:rsid wsp:val=&quot;00104326&quot;/&gt;&lt;wsp:rsid wsp:val=&quot;001101CD&quot;/&gt;&lt;wsp:rsid wsp:val=&quot;00111394&quot;/&gt;&lt;wsp:rsid wsp:val=&quot;00111DB9&quot;/&gt;&lt;wsp:rsid wsp:val=&quot;00114A92&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766FA&quot;/&gt;&lt;wsp:rsid wsp:val=&quot;00180D57&quot;/&gt;&lt;wsp:rsid wsp:val=&quot;001816A1&quot;/&gt;&lt;wsp:rsid wsp:val=&quot;00183C3E&quot;/&gt;&lt;wsp:rsid wsp:val=&quot;00184EAA&quot;/&gt;&lt;wsp:rsid wsp:val=&quot;00185BEF&quot;/&gt;&lt;wsp:rsid wsp:val=&quot;00190959&quot;/&gt;&lt;wsp:rsid wsp:val=&quot;00191246&quot;/&gt;&lt;wsp:rsid wsp:val=&quot;001926D6&quot;/&gt;&lt;wsp:rsid wsp:val=&quot;00192D39&quot;/&gt;&lt;wsp:rsid wsp:val=&quot;001A075B&quot;/&gt;&lt;wsp:rsid wsp:val=&quot;001A21F3&quot;/&gt;&lt;wsp:rsid wsp:val=&quot;001A2718&quot;/&gt;&lt;wsp:rsid wsp:val=&quot;001A3497&quot;/&gt;&lt;wsp:rsid wsp:val=&quot;001A5338&quot;/&gt;&lt;wsp:rsid wsp:val=&quot;001B248E&quot;/&gt;&lt;wsp:rsid wsp:val=&quot;001B3B78&quot;/&gt;&lt;wsp:rsid wsp:val=&quot;001B7EF1&quot;/&gt;&lt;wsp:rsid wsp:val=&quot;001C0319&quot;/&gt;&lt;wsp:rsid wsp:val=&quot;001C26ED&quot;/&gt;&lt;wsp:rsid wsp:val=&quot;001C4CE8&quot;/&gt;&lt;wsp:rsid wsp:val=&quot;001C54D1&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2344&quot;/&gt;&lt;wsp:rsid wsp:val=&quot;001F3487&quot;/&gt;&lt;wsp:rsid wsp:val=&quot;00201573&quot;/&gt;&lt;wsp:rsid wsp:val=&quot;00214D52&quot;/&gt;&lt;wsp:rsid wsp:val=&quot;00220FE4&quot;/&gt;&lt;wsp:rsid wsp:val=&quot;00221D12&quot;/&gt;&lt;wsp:rsid wsp:val=&quot;00221F33&quot;/&gt;&lt;wsp:rsid wsp:val=&quot;00222378&quot;/&gt;&lt;wsp:rsid wsp:val=&quot;00222BD2&quot;/&gt;&lt;wsp:rsid wsp:val=&quot;00223B21&quot;/&gt;&lt;wsp:rsid wsp:val=&quot;00227D65&quot;/&gt;&lt;wsp:rsid wsp:val=&quot;00234213&quot;/&gt;&lt;wsp:rsid wsp:val=&quot;00235DB2&quot;/&gt;&lt;wsp:rsid wsp:val=&quot;00237682&quot;/&gt;&lt;wsp:rsid wsp:val=&quot;00243047&quot;/&gt;&lt;wsp:rsid wsp:val=&quot;00244551&quot;/&gt;&lt;wsp:rsid wsp:val=&quot;00245855&quot;/&gt;&lt;wsp:rsid wsp:val=&quot;0024666C&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4188&quot;/&gt;&lt;wsp:rsid wsp:val=&quot;002760B8&quot;/&gt;&lt;wsp:rsid wsp:val=&quot;00280B1B&quot;/&gt;&lt;wsp:rsid wsp:val=&quot;0028184D&quot;/&gt;&lt;wsp:rsid wsp:val=&quot;00286456&quot;/&gt;&lt;wsp:rsid wsp:val=&quot;00287166&quot;/&gt;&lt;wsp:rsid wsp:val=&quot;00292C41&quot;/&gt;&lt;wsp:rsid wsp:val=&quot;00294102&quot;/&gt;&lt;wsp:rsid wsp:val=&quot;00294ED4&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A39&quot;/&gt;&lt;wsp:rsid wsp:val=&quot;002D2FC9&quot;/&gt;&lt;wsp:rsid wsp:val=&quot;002D4437&quot;/&gt;&lt;wsp:rsid wsp:val=&quot;002D4BF8&quot;/&gt;&lt;wsp:rsid wsp:val=&quot;002D52A9&quot;/&gt;&lt;wsp:rsid wsp:val=&quot;002D5597&quot;/&gt;&lt;wsp:rsid wsp:val=&quot;002E1F6F&quot;/&gt;&lt;wsp:rsid wsp:val=&quot;002E2751&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07A&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3972&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849BE&quot;/&gt;&lt;wsp:rsid wsp:val=&quot;00390917&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D1F89&quot;/&gt;&lt;wsp:rsid wsp:val=&quot;003D21BB&quot;/&gt;&lt;wsp:rsid wsp:val=&quot;003E116D&quot;/&gt;&lt;wsp:rsid wsp:val=&quot;003E1C62&quot;/&gt;&lt;wsp:rsid wsp:val=&quot;003E38C0&quot;/&gt;&lt;wsp:rsid wsp:val=&quot;003E66AF&quot;/&gt;&lt;wsp:rsid wsp:val=&quot;003F35C6&quot;/&gt;&lt;wsp:rsid wsp:val=&quot;003F4E62&quot;/&gt;&lt;wsp:rsid wsp:val=&quot;004014A9&quot;/&gt;&lt;wsp:rsid wsp:val=&quot;0040401C&quot;/&gt;&lt;wsp:rsid wsp:val=&quot;004040AA&quot;/&gt;&lt;wsp:rsid wsp:val=&quot;0040604E&quot;/&gt;&lt;wsp:rsid wsp:val=&quot;0040617F&quot;/&gt;&lt;wsp:rsid wsp:val=&quot;00407854&quot;/&gt;&lt;wsp:rsid wsp:val=&quot;004131F1&quot;/&gt;&lt;wsp:rsid wsp:val=&quot;00413819&quot;/&gt;&lt;wsp:rsid wsp:val=&quot;00413CAC&quot;/&gt;&lt;wsp:rsid wsp:val=&quot;00414E26&quot;/&gt;&lt;wsp:rsid wsp:val=&quot;004154C1&quot;/&gt;&lt;wsp:rsid wsp:val=&quot;00415A7B&quot;/&gt;&lt;wsp:rsid wsp:val=&quot;00421142&quot;/&gt;&lt;wsp:rsid wsp:val=&quot;00421567&quot;/&gt;&lt;wsp:rsid wsp:val=&quot;0042321C&quot;/&gt;&lt;wsp:rsid wsp:val=&quot;004274B0&quot;/&gt;&lt;wsp:rsid wsp:val=&quot;004350D5&quot;/&gt;&lt;wsp:rsid wsp:val=&quot;004359DE&quot;/&gt;&lt;wsp:rsid wsp:val=&quot;004372DA&quot;/&gt;&lt;wsp:rsid wsp:val=&quot;00441F20&quot;/&gt;&lt;wsp:rsid wsp:val=&quot;00442C2C&quot;/&gt;&lt;wsp:rsid wsp:val=&quot;004435D5&quot;/&gt;&lt;wsp:rsid wsp:val=&quot;00444D18&quot;/&gt;&lt;wsp:rsid wsp:val=&quot;00447956&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C58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04815&quot;/&gt;&lt;wsp:rsid wsp:val=&quot;00506A1C&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530&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2940&quot;/&gt;&lt;wsp:rsid wsp:val=&quot;005636F5&quot;/&gt;&lt;wsp:rsid wsp:val=&quot;00567523&quot;/&gt;&lt;wsp:rsid wsp:val=&quot;00571209&quot;/&gt;&lt;wsp:rsid wsp:val=&quot;00573FCC&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2FBB&quot;/&gt;&lt;wsp:rsid wsp:val=&quot;005A43A2&quot;/&gt;&lt;wsp:rsid wsp:val=&quot;005A59A4&quot;/&gt;&lt;wsp:rsid wsp:val=&quot;005A73A3&quot;/&gt;&lt;wsp:rsid wsp:val=&quot;005A77B0&quot;/&gt;&lt;wsp:rsid wsp:val=&quot;005B1E9B&quot;/&gt;&lt;wsp:rsid wsp:val=&quot;005B4841&quot;/&gt;&lt;wsp:rsid wsp:val=&quot;005B6EF1&quot;/&gt;&lt;wsp:rsid wsp:val=&quot;005D4810&quot;/&gt;&lt;wsp:rsid wsp:val=&quot;005E2D7A&quot;/&gt;&lt;wsp:rsid wsp:val=&quot;005E3A04&quot;/&gt;&lt;wsp:rsid wsp:val=&quot;005E7067&quot;/&gt;&lt;wsp:rsid wsp:val=&quot;005E7E24&quot;/&gt;&lt;wsp:rsid wsp:val=&quot;005E7FC1&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223&quot;/&gt;&lt;wsp:rsid wsp:val=&quot;00623B5A&quot;/&gt;&lt;wsp:rsid wsp:val=&quot;006264C6&quot;/&gt;&lt;wsp:rsid wsp:val=&quot;00641DB2&quot;/&gt;&lt;wsp:rsid wsp:val=&quot;0064469A&quot;/&gt;&lt;wsp:rsid wsp:val=&quot;00645EA6&quot;/&gt;&lt;wsp:rsid wsp:val=&quot;0064735A&quot;/&gt;&lt;wsp:rsid wsp:val=&quot;006474D4&quot;/&gt;&lt;wsp:rsid wsp:val=&quot;00650B09&quot;/&gt;&lt;wsp:rsid wsp:val=&quot;006526D8&quot;/&gt;&lt;wsp:rsid wsp:val=&quot;00654F21&quot;/&gt;&lt;wsp:rsid wsp:val=&quot;006574C1&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07EC&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187F&quot;/&gt;&lt;wsp:rsid wsp:val=&quot;007138D0&quot;/&gt;&lt;wsp:rsid wsp:val=&quot;00717836&quot;/&gt;&lt;wsp:rsid wsp:val=&quot;007228AE&quot;/&gt;&lt;wsp:rsid wsp:val=&quot;007249A2&quot;/&gt;&lt;wsp:rsid wsp:val=&quot;00726FD4&quot;/&gt;&lt;wsp:rsid wsp:val=&quot;00731313&quot;/&gt;&lt;wsp:rsid wsp:val=&quot;00734E17&quot;/&gt;&lt;wsp:rsid wsp:val=&quot;0073513A&quot;/&gt;&lt;wsp:rsid wsp:val=&quot;0074019F&quot;/&gt;&lt;wsp:rsid wsp:val=&quot;00745AA1&quot;/&gt;&lt;wsp:rsid wsp:val=&quot;007501A9&quot;/&gt;&lt;wsp:rsid wsp:val=&quot;007503B0&quot;/&gt;&lt;wsp:rsid wsp:val=&quot;00752CFA&quot;/&gt;&lt;wsp:rsid wsp:val=&quot;00753150&quot;/&gt;&lt;wsp:rsid wsp:val=&quot;00756327&quot;/&gt;&lt;wsp:rsid wsp:val=&quot;00760C78&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0BF5&quot;/&gt;&lt;wsp:rsid wsp:val=&quot;007B4B39&quot;/&gt;&lt;wsp:rsid wsp:val=&quot;007B4F8D&quot;/&gt;&lt;wsp:rsid wsp:val=&quot;007C02BB&quot;/&gt;&lt;wsp:rsid wsp:val=&quot;007C0D08&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97E&quot;/&gt;&lt;wsp:rsid wsp:val=&quot;007F5B0E&quot;/&gt;&lt;wsp:rsid wsp:val=&quot;0080005E&quot;/&gt;&lt;wsp:rsid wsp:val=&quot;0080068F&quot;/&gt;&lt;wsp:rsid wsp:val=&quot;008031D6&quot;/&gt;&lt;wsp:rsid wsp:val=&quot;00804A30&quot;/&gt;&lt;wsp:rsid wsp:val=&quot;00805579&quot;/&gt;&lt;wsp:rsid wsp:val=&quot;008063C9&quot;/&gt;&lt;wsp:rsid wsp:val=&quot;008079AA&quot;/&gt;&lt;wsp:rsid wsp:val=&quot;00815DA8&quot;/&gt;&lt;wsp:rsid wsp:val=&quot;00817A14&quot;/&gt;&lt;wsp:rsid wsp:val=&quot;00817BAE&quot;/&gt;&lt;wsp:rsid wsp:val=&quot;00820AEF&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46C57&quot;/&gt;&lt;wsp:rsid wsp:val=&quot;00854824&quot;/&gt;&lt;wsp:rsid wsp:val=&quot;008575C4&quot;/&gt;&lt;wsp:rsid wsp:val=&quot;008677FF&quot;/&gt;&lt;wsp:rsid wsp:val=&quot;00870A4C&quot;/&gt;&lt;wsp:rsid wsp:val=&quot;00872635&quot;/&gt;&lt;wsp:rsid wsp:val=&quot;00872D50&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C1F30&quot;/&gt;&lt;wsp:rsid wsp:val=&quot;008C5CD4&quot;/&gt;&lt;wsp:rsid wsp:val=&quot;008D6697&quot;/&gt;&lt;wsp:rsid wsp:val=&quot;008D6C16&quot;/&gt;&lt;wsp:rsid wsp:val=&quot;008D6EE3&quot;/&gt;&lt;wsp:rsid wsp:val=&quot;008E13F0&quot;/&gt;&lt;wsp:rsid wsp:val=&quot;008E2711&quot;/&gt;&lt;wsp:rsid wsp:val=&quot;008E4C77&quot;/&gt;&lt;wsp:rsid wsp:val=&quot;008E6318&quot;/&gt;&lt;wsp:rsid wsp:val=&quot;008E768D&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73CC&quot;/&gt;&lt;wsp:rsid wsp:val=&quot;00930FA2&quot;/&gt;&lt;wsp:rsid wsp:val=&quot;009319F7&quot;/&gt;&lt;wsp:rsid wsp:val=&quot;00931B7A&quot;/&gt;&lt;wsp:rsid wsp:val=&quot;009364A7&quot;/&gt;&lt;wsp:rsid wsp:val=&quot;00937BD8&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6690B&quot;/&gt;&lt;wsp:rsid wsp:val=&quot;00967A02&quot;/&gt;&lt;wsp:rsid wsp:val=&quot;00970656&quot;/&gt;&lt;wsp:rsid wsp:val=&quot;0097147A&quot;/&gt;&lt;wsp:rsid wsp:val=&quot;00973646&quot;/&gt;&lt;wsp:rsid wsp:val=&quot;0098147B&quot;/&gt;&lt;wsp:rsid wsp:val=&quot;00986BAA&quot;/&gt;&lt;wsp:rsid wsp:val=&quot;00987818&quot;/&gt;&lt;wsp:rsid wsp:val=&quot;009A1A34&quot;/&gt;&lt;wsp:rsid wsp:val=&quot;009A40EF&quot;/&gt;&lt;wsp:rsid wsp:val=&quot;009A7D42&quot;/&gt;&lt;wsp:rsid wsp:val=&quot;009B405E&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6562&quot;/&gt;&lt;wsp:rsid wsp:val=&quot;009D7352&quot;/&gt;&lt;wsp:rsid wsp:val=&quot;009E2817&quot;/&gt;&lt;wsp:rsid wsp:val=&quot;009E2BDB&quot;/&gt;&lt;wsp:rsid wsp:val=&quot;009E69D0&quot;/&gt;&lt;wsp:rsid wsp:val=&quot;009F141B&quot;/&gt;&lt;wsp:rsid wsp:val=&quot;009F2438&quot;/&gt;&lt;wsp:rsid wsp:val=&quot;009F5D88&quot;/&gt;&lt;wsp:rsid wsp:val=&quot;00A00CD6&quot;/&gt;&lt;wsp:rsid wsp:val=&quot;00A030A5&quot;/&gt;&lt;wsp:rsid wsp:val=&quot;00A04AA6&quot;/&gt;&lt;wsp:rsid wsp:val=&quot;00A116D6&quot;/&gt;&lt;wsp:rsid wsp:val=&quot;00A1347B&quot;/&gt;&lt;wsp:rsid wsp:val=&quot;00A1496A&quot;/&gt;&lt;wsp:rsid wsp:val=&quot;00A16430&quot;/&gt;&lt;wsp:rsid wsp:val=&quot;00A17B60&quot;/&gt;&lt;wsp:rsid wsp:val=&quot;00A2124C&quot;/&gt;&lt;wsp:rsid wsp:val=&quot;00A23582&quot;/&gt;&lt;wsp:rsid wsp:val=&quot;00A276F3&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5633&quot;/&gt;&lt;wsp:rsid wsp:val=&quot;00A4667D&quot;/&gt;&lt;wsp:rsid wsp:val=&quot;00A562BF&quot;/&gt;&lt;wsp:rsid wsp:val=&quot;00A60CAD&quot;/&gt;&lt;wsp:rsid wsp:val=&quot;00A60D8D&quot;/&gt;&lt;wsp:rsid wsp:val=&quot;00A6117A&quot;/&gt;&lt;wsp:rsid wsp:val=&quot;00A6580A&quot;/&gt;&lt;wsp:rsid wsp:val=&quot;00A66E9D&quot;/&gt;&lt;wsp:rsid wsp:val=&quot;00A71A65&quot;/&gt;&lt;wsp:rsid wsp:val=&quot;00A727D4&quot;/&gt;&lt;wsp:rsid wsp:val=&quot;00A84402&quot;/&gt;&lt;wsp:rsid wsp:val=&quot;00A84420&quot;/&gt;&lt;wsp:rsid wsp:val=&quot;00A84CC5&quot;/&gt;&lt;wsp:rsid wsp:val=&quot;00A92031&quot;/&gt;&lt;wsp:rsid wsp:val=&quot;00A94385&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2934&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CCC&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879&quot;/&gt;&lt;wsp:rsid wsp:val=&quot;00B57D04&quot;/&gt;&lt;wsp:rsid wsp:val=&quot;00B63CF0&quot;/&gt;&lt;wsp:rsid wsp:val=&quot;00B67031&quot;/&gt;&lt;wsp:rsid wsp:val=&quot;00B71218&quot;/&gt;&lt;wsp:rsid wsp:val=&quot;00B718FA&quot;/&gt;&lt;wsp:rsid wsp:val=&quot;00B73777&quot;/&gt;&lt;wsp:rsid wsp:val=&quot;00B80C7B&quot;/&gt;&lt;wsp:rsid wsp:val=&quot;00B8277A&quot;/&gt;&lt;wsp:rsid wsp:val=&quot;00B84B1F&quot;/&gt;&lt;wsp:rsid wsp:val=&quot;00B871AD&quot;/&gt;&lt;wsp:rsid wsp:val=&quot;00B938F6&quot;/&gt;&lt;wsp:rsid wsp:val=&quot;00BA064E&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30046&quot;/&gt;&lt;wsp:rsid wsp:val=&quot;00C33C15&quot;/&gt;&lt;wsp:rsid wsp:val=&quot;00C3656E&quot;/&gt;&lt;wsp:rsid wsp:val=&quot;00C37097&quot;/&gt;&lt;wsp:rsid wsp:val=&quot;00C37621&quot;/&gt;&lt;wsp:rsid wsp:val=&quot;00C40A78&quot;/&gt;&lt;wsp:rsid wsp:val=&quot;00C41A8B&quot;/&gt;&lt;wsp:rsid wsp:val=&quot;00C4502D&quot;/&gt;&lt;wsp:rsid wsp:val=&quot;00C462DA&quot;/&gt;&lt;wsp:rsid wsp:val=&quot;00C55610&quot;/&gt;&lt;wsp:rsid wsp:val=&quot;00C5719F&quot;/&gt;&lt;wsp:rsid wsp:val=&quot;00C576A7&quot;/&gt;&lt;wsp:rsid wsp:val=&quot;00C614A9&quot;/&gt;&lt;wsp:rsid wsp:val=&quot;00C6219E&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782&quot;/&gt;&lt;wsp:rsid wsp:val=&quot;00C92CD2&quot;/&gt;&lt;wsp:rsid wsp:val=&quot;00CA375A&quot;/&gt;&lt;wsp:rsid wsp:val=&quot;00CA4DD1&quot;/&gt;&lt;wsp:rsid wsp:val=&quot;00CA6C50&quot;/&gt;&lt;wsp:rsid wsp:val=&quot;00CA7237&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2BB5&quot;/&gt;&lt;wsp:rsid wsp:val=&quot;00D753AF&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94633&quot;/&gt;&lt;wsp:rsid wsp:val=&quot;00DA04B2&quot;/&gt;&lt;wsp:rsid wsp:val=&quot;00DA26F4&quot;/&gt;&lt;wsp:rsid wsp:val=&quot;00DA3907&quot;/&gt;&lt;wsp:rsid wsp:val=&quot;00DB0B66&quot;/&gt;&lt;wsp:rsid wsp:val=&quot;00DC3B95&quot;/&gt;&lt;wsp:rsid wsp:val=&quot;00DC3D2D&quot;/&gt;&lt;wsp:rsid wsp:val=&quot;00DC3F0C&quot;/&gt;&lt;wsp:rsid wsp:val=&quot;00DC4DC1&quot;/&gt;&lt;wsp:rsid wsp:val=&quot;00DC6928&quot;/&gt;&lt;wsp:rsid wsp:val=&quot;00DC6D58&quot;/&gt;&lt;wsp:rsid wsp:val=&quot;00DD08C7&quot;/&gt;&lt;wsp:rsid wsp:val=&quot;00DD1B61&quot;/&gt;&lt;wsp:rsid wsp:val=&quot;00DD2589&quot;/&gt;&lt;wsp:rsid wsp:val=&quot;00DD3D19&quot;/&gt;&lt;wsp:rsid wsp:val=&quot;00DD42AB&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04E2&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36781&quot;/&gt;&lt;wsp:rsid wsp:val=&quot;00E40799&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0317&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B70DA&quot;/&gt;&lt;wsp:rsid wsp:val=&quot;00EC02ED&quot;/&gt;&lt;wsp:rsid wsp:val=&quot;00EC1B56&quot;/&gt;&lt;wsp:rsid wsp:val=&quot;00EC30B7&quot;/&gt;&lt;wsp:rsid wsp:val=&quot;00EC5E78&quot;/&gt;&lt;wsp:rsid wsp:val=&quot;00EC7A07&quot;/&gt;&lt;wsp:rsid wsp:val=&quot;00ED1BBA&quot;/&gt;&lt;wsp:rsid wsp:val=&quot;00ED2B61&quot;/&gt;&lt;wsp:rsid wsp:val=&quot;00ED5F17&quot;/&gt;&lt;wsp:rsid wsp:val=&quot;00ED7DA7&quot;/&gt;&lt;wsp:rsid wsp:val=&quot;00EE76C6&quot;/&gt;&lt;wsp:rsid wsp:val=&quot;00EF2731&quot;/&gt;&lt;wsp:rsid wsp:val=&quot;00EF60F5&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467F0&quot;/&gt;&lt;wsp:rsid wsp:val=&quot;00F6194F&quot;/&gt;&lt;wsp:rsid wsp:val=&quot;00F61E0F&quot;/&gt;&lt;wsp:rsid wsp:val=&quot;00F626A6&quot;/&gt;&lt;wsp:rsid wsp:val=&quot;00F63973&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2D47&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E36781&quot;&gt;&lt;m:oMathPara&gt;&lt;m:oMath&gt;&lt;m:r&gt;&lt;w:rPr&gt;&lt;w:rFonts w:ascii=&quot;Cambria Math&quot; w:h-ansi=&quot;Cambria Math&quot;/&gt;&lt;wx:font wx:val=&quot;Cambria Math&quot;/&gt;&lt;w:i/&gt;&lt;w:sz w:val=&quot;24&quot;/&gt;&lt;w:sz-cs w:val=&quot;24&quot;/&gt;&lt;/w:rPr&gt;&lt;m:t&gt;a‰¤&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9" o:title="" chromakey="white"/>
          </v:shape>
        </w:pict>
      </w:r>
      <w:r w:rsidRPr="00654F21">
        <w:rPr>
          <w:rFonts w:ascii="Times New Roman" w:hAnsi="Times New Roman"/>
          <w:sz w:val="24"/>
          <w:szCs w:val="24"/>
        </w:rPr>
        <w:instrText xml:space="preserve"> </w:instrText>
      </w:r>
      <w:r w:rsidR="00962591" w:rsidRPr="00654F21">
        <w:rPr>
          <w:rFonts w:ascii="Times New Roman" w:hAnsi="Times New Roman"/>
          <w:sz w:val="24"/>
          <w:szCs w:val="24"/>
        </w:rPr>
        <w:fldChar w:fldCharType="separate"/>
      </w:r>
      <w:r w:rsidR="00F24369">
        <w:pict>
          <v:shape id="_x0000_i1091" type="#_x0000_t75" style="width:12.75pt;height:11.25pt" equationxml="&lt;?xml version=&quot;1.0&quot; encoding=&quot;UTF-8&quot; standalone=&quot;yes&quot;?&gt;&#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2F53&quot;/&gt;&lt;wsp:rsid wsp:val=&quot;00003690&quot;/&gt;&lt;wsp:rsid wsp:val=&quot;00005C47&quot;/&gt;&lt;wsp:rsid wsp:val=&quot;0001094E&quot;/&gt;&lt;wsp:rsid wsp:val=&quot;00010FFB&quot;/&gt;&lt;wsp:rsid wsp:val=&quot;00013771&quot;/&gt;&lt;wsp:rsid wsp:val=&quot;0002353C&quot;/&gt;&lt;wsp:rsid wsp:val=&quot;00027607&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2BAD&quot;/&gt;&lt;wsp:rsid wsp:val=&quot;0008368B&quot;/&gt;&lt;wsp:rsid wsp:val=&quot;00083821&quot;/&gt;&lt;wsp:rsid wsp:val=&quot;000856E9&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B477D&quot;/&gt;&lt;wsp:rsid wsp:val=&quot;000C02C2&quot;/&gt;&lt;wsp:rsid wsp:val=&quot;000C5244&quot;/&gt;&lt;wsp:rsid wsp:val=&quot;000C560B&quot;/&gt;&lt;wsp:rsid wsp:val=&quot;000D00FA&quot;/&gt;&lt;wsp:rsid wsp:val=&quot;000D1969&quot;/&gt;&lt;wsp:rsid wsp:val=&quot;000E3F50&quot;/&gt;&lt;wsp:rsid wsp:val=&quot;000E73BA&quot;/&gt;&lt;wsp:rsid wsp:val=&quot;000E7588&quot;/&gt;&lt;wsp:rsid wsp:val=&quot;000F1552&quot;/&gt;&lt;wsp:rsid wsp:val=&quot;000F3ACE&quot;/&gt;&lt;wsp:rsid wsp:val=&quot;000F518D&quot;/&gt;&lt;wsp:rsid wsp:val=&quot;0010427C&quot;/&gt;&lt;wsp:rsid wsp:val=&quot;00104326&quot;/&gt;&lt;wsp:rsid wsp:val=&quot;001101CD&quot;/&gt;&lt;wsp:rsid wsp:val=&quot;00111394&quot;/&gt;&lt;wsp:rsid wsp:val=&quot;00111DB9&quot;/&gt;&lt;wsp:rsid wsp:val=&quot;00114A92&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766FA&quot;/&gt;&lt;wsp:rsid wsp:val=&quot;00180D57&quot;/&gt;&lt;wsp:rsid wsp:val=&quot;001816A1&quot;/&gt;&lt;wsp:rsid wsp:val=&quot;00183C3E&quot;/&gt;&lt;wsp:rsid wsp:val=&quot;00184EAA&quot;/&gt;&lt;wsp:rsid wsp:val=&quot;00185BEF&quot;/&gt;&lt;wsp:rsid wsp:val=&quot;00190959&quot;/&gt;&lt;wsp:rsid wsp:val=&quot;00191246&quot;/&gt;&lt;wsp:rsid wsp:val=&quot;001926D6&quot;/&gt;&lt;wsp:rsid wsp:val=&quot;00192D39&quot;/&gt;&lt;wsp:rsid wsp:val=&quot;001A075B&quot;/&gt;&lt;wsp:rsid wsp:val=&quot;001A21F3&quot;/&gt;&lt;wsp:rsid wsp:val=&quot;001A2718&quot;/&gt;&lt;wsp:rsid wsp:val=&quot;001A3497&quot;/&gt;&lt;wsp:rsid wsp:val=&quot;001A5338&quot;/&gt;&lt;wsp:rsid wsp:val=&quot;001B248E&quot;/&gt;&lt;wsp:rsid wsp:val=&quot;001B3B78&quot;/&gt;&lt;wsp:rsid wsp:val=&quot;001B7EF1&quot;/&gt;&lt;wsp:rsid wsp:val=&quot;001C0319&quot;/&gt;&lt;wsp:rsid wsp:val=&quot;001C26ED&quot;/&gt;&lt;wsp:rsid wsp:val=&quot;001C4CE8&quot;/&gt;&lt;wsp:rsid wsp:val=&quot;001C54D1&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2344&quot;/&gt;&lt;wsp:rsid wsp:val=&quot;001F3487&quot;/&gt;&lt;wsp:rsid wsp:val=&quot;00201573&quot;/&gt;&lt;wsp:rsid wsp:val=&quot;00214D52&quot;/&gt;&lt;wsp:rsid wsp:val=&quot;00220FE4&quot;/&gt;&lt;wsp:rsid wsp:val=&quot;00221D12&quot;/&gt;&lt;wsp:rsid wsp:val=&quot;00221F33&quot;/&gt;&lt;wsp:rsid wsp:val=&quot;00222378&quot;/&gt;&lt;wsp:rsid wsp:val=&quot;00222BD2&quot;/&gt;&lt;wsp:rsid wsp:val=&quot;00223B21&quot;/&gt;&lt;wsp:rsid wsp:val=&quot;00227D65&quot;/&gt;&lt;wsp:rsid wsp:val=&quot;00234213&quot;/&gt;&lt;wsp:rsid wsp:val=&quot;00235DB2&quot;/&gt;&lt;wsp:rsid wsp:val=&quot;00237682&quot;/&gt;&lt;wsp:rsid wsp:val=&quot;00243047&quot;/&gt;&lt;wsp:rsid wsp:val=&quot;00244551&quot;/&gt;&lt;wsp:rsid wsp:val=&quot;00245855&quot;/&gt;&lt;wsp:rsid wsp:val=&quot;0024666C&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4188&quot;/&gt;&lt;wsp:rsid wsp:val=&quot;002760B8&quot;/&gt;&lt;wsp:rsid wsp:val=&quot;00280B1B&quot;/&gt;&lt;wsp:rsid wsp:val=&quot;0028184D&quot;/&gt;&lt;wsp:rsid wsp:val=&quot;00286456&quot;/&gt;&lt;wsp:rsid wsp:val=&quot;00287166&quot;/&gt;&lt;wsp:rsid wsp:val=&quot;00292C41&quot;/&gt;&lt;wsp:rsid wsp:val=&quot;00294102&quot;/&gt;&lt;wsp:rsid wsp:val=&quot;00294ED4&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A39&quot;/&gt;&lt;wsp:rsid wsp:val=&quot;002D2FC9&quot;/&gt;&lt;wsp:rsid wsp:val=&quot;002D4437&quot;/&gt;&lt;wsp:rsid wsp:val=&quot;002D4BF8&quot;/&gt;&lt;wsp:rsid wsp:val=&quot;002D52A9&quot;/&gt;&lt;wsp:rsid wsp:val=&quot;002D5597&quot;/&gt;&lt;wsp:rsid wsp:val=&quot;002E1F6F&quot;/&gt;&lt;wsp:rsid wsp:val=&quot;002E2751&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07A&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3972&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849BE&quot;/&gt;&lt;wsp:rsid wsp:val=&quot;00390917&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D1F89&quot;/&gt;&lt;wsp:rsid wsp:val=&quot;003D21BB&quot;/&gt;&lt;wsp:rsid wsp:val=&quot;003E116D&quot;/&gt;&lt;wsp:rsid wsp:val=&quot;003E1C62&quot;/&gt;&lt;wsp:rsid wsp:val=&quot;003E38C0&quot;/&gt;&lt;wsp:rsid wsp:val=&quot;003E66AF&quot;/&gt;&lt;wsp:rsid wsp:val=&quot;003F35C6&quot;/&gt;&lt;wsp:rsid wsp:val=&quot;003F4E62&quot;/&gt;&lt;wsp:rsid wsp:val=&quot;004014A9&quot;/&gt;&lt;wsp:rsid wsp:val=&quot;0040401C&quot;/&gt;&lt;wsp:rsid wsp:val=&quot;004040AA&quot;/&gt;&lt;wsp:rsid wsp:val=&quot;0040604E&quot;/&gt;&lt;wsp:rsid wsp:val=&quot;0040617F&quot;/&gt;&lt;wsp:rsid wsp:val=&quot;00407854&quot;/&gt;&lt;wsp:rsid wsp:val=&quot;004131F1&quot;/&gt;&lt;wsp:rsid wsp:val=&quot;00413819&quot;/&gt;&lt;wsp:rsid wsp:val=&quot;00413CAC&quot;/&gt;&lt;wsp:rsid wsp:val=&quot;00414E26&quot;/&gt;&lt;wsp:rsid wsp:val=&quot;004154C1&quot;/&gt;&lt;wsp:rsid wsp:val=&quot;00415A7B&quot;/&gt;&lt;wsp:rsid wsp:val=&quot;00421142&quot;/&gt;&lt;wsp:rsid wsp:val=&quot;00421567&quot;/&gt;&lt;wsp:rsid wsp:val=&quot;0042321C&quot;/&gt;&lt;wsp:rsid wsp:val=&quot;004274B0&quot;/&gt;&lt;wsp:rsid wsp:val=&quot;004350D5&quot;/&gt;&lt;wsp:rsid wsp:val=&quot;004359DE&quot;/&gt;&lt;wsp:rsid wsp:val=&quot;004372DA&quot;/&gt;&lt;wsp:rsid wsp:val=&quot;00441F20&quot;/&gt;&lt;wsp:rsid wsp:val=&quot;00442C2C&quot;/&gt;&lt;wsp:rsid wsp:val=&quot;004435D5&quot;/&gt;&lt;wsp:rsid wsp:val=&quot;00444D18&quot;/&gt;&lt;wsp:rsid wsp:val=&quot;00447956&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C58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04815&quot;/&gt;&lt;wsp:rsid wsp:val=&quot;00506A1C&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530&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2940&quot;/&gt;&lt;wsp:rsid wsp:val=&quot;005636F5&quot;/&gt;&lt;wsp:rsid wsp:val=&quot;00567523&quot;/&gt;&lt;wsp:rsid wsp:val=&quot;00571209&quot;/&gt;&lt;wsp:rsid wsp:val=&quot;00573FCC&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2FBB&quot;/&gt;&lt;wsp:rsid wsp:val=&quot;005A43A2&quot;/&gt;&lt;wsp:rsid wsp:val=&quot;005A59A4&quot;/&gt;&lt;wsp:rsid wsp:val=&quot;005A73A3&quot;/&gt;&lt;wsp:rsid wsp:val=&quot;005A77B0&quot;/&gt;&lt;wsp:rsid wsp:val=&quot;005B1E9B&quot;/&gt;&lt;wsp:rsid wsp:val=&quot;005B4841&quot;/&gt;&lt;wsp:rsid wsp:val=&quot;005B6EF1&quot;/&gt;&lt;wsp:rsid wsp:val=&quot;005D4810&quot;/&gt;&lt;wsp:rsid wsp:val=&quot;005E2D7A&quot;/&gt;&lt;wsp:rsid wsp:val=&quot;005E3A04&quot;/&gt;&lt;wsp:rsid wsp:val=&quot;005E7067&quot;/&gt;&lt;wsp:rsid wsp:val=&quot;005E7E24&quot;/&gt;&lt;wsp:rsid wsp:val=&quot;005E7FC1&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223&quot;/&gt;&lt;wsp:rsid wsp:val=&quot;00623B5A&quot;/&gt;&lt;wsp:rsid wsp:val=&quot;006264C6&quot;/&gt;&lt;wsp:rsid wsp:val=&quot;00641DB2&quot;/&gt;&lt;wsp:rsid wsp:val=&quot;0064469A&quot;/&gt;&lt;wsp:rsid wsp:val=&quot;00645EA6&quot;/&gt;&lt;wsp:rsid wsp:val=&quot;0064735A&quot;/&gt;&lt;wsp:rsid wsp:val=&quot;006474D4&quot;/&gt;&lt;wsp:rsid wsp:val=&quot;00650B09&quot;/&gt;&lt;wsp:rsid wsp:val=&quot;006526D8&quot;/&gt;&lt;wsp:rsid wsp:val=&quot;00654F21&quot;/&gt;&lt;wsp:rsid wsp:val=&quot;006574C1&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07EC&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187F&quot;/&gt;&lt;wsp:rsid wsp:val=&quot;007138D0&quot;/&gt;&lt;wsp:rsid wsp:val=&quot;00717836&quot;/&gt;&lt;wsp:rsid wsp:val=&quot;007228AE&quot;/&gt;&lt;wsp:rsid wsp:val=&quot;007249A2&quot;/&gt;&lt;wsp:rsid wsp:val=&quot;00726FD4&quot;/&gt;&lt;wsp:rsid wsp:val=&quot;00731313&quot;/&gt;&lt;wsp:rsid wsp:val=&quot;00734E17&quot;/&gt;&lt;wsp:rsid wsp:val=&quot;0073513A&quot;/&gt;&lt;wsp:rsid wsp:val=&quot;0074019F&quot;/&gt;&lt;wsp:rsid wsp:val=&quot;00745AA1&quot;/&gt;&lt;wsp:rsid wsp:val=&quot;007501A9&quot;/&gt;&lt;wsp:rsid wsp:val=&quot;007503B0&quot;/&gt;&lt;wsp:rsid wsp:val=&quot;00752CFA&quot;/&gt;&lt;wsp:rsid wsp:val=&quot;00753150&quot;/&gt;&lt;wsp:rsid wsp:val=&quot;00756327&quot;/&gt;&lt;wsp:rsid wsp:val=&quot;00760C78&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0BF5&quot;/&gt;&lt;wsp:rsid wsp:val=&quot;007B4B39&quot;/&gt;&lt;wsp:rsid wsp:val=&quot;007B4F8D&quot;/&gt;&lt;wsp:rsid wsp:val=&quot;007C02BB&quot;/&gt;&lt;wsp:rsid wsp:val=&quot;007C0D08&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97E&quot;/&gt;&lt;wsp:rsid wsp:val=&quot;007F5B0E&quot;/&gt;&lt;wsp:rsid wsp:val=&quot;0080005E&quot;/&gt;&lt;wsp:rsid wsp:val=&quot;0080068F&quot;/&gt;&lt;wsp:rsid wsp:val=&quot;008031D6&quot;/&gt;&lt;wsp:rsid wsp:val=&quot;00804A30&quot;/&gt;&lt;wsp:rsid wsp:val=&quot;00805579&quot;/&gt;&lt;wsp:rsid wsp:val=&quot;008063C9&quot;/&gt;&lt;wsp:rsid wsp:val=&quot;008079AA&quot;/&gt;&lt;wsp:rsid wsp:val=&quot;00815DA8&quot;/&gt;&lt;wsp:rsid wsp:val=&quot;00817A14&quot;/&gt;&lt;wsp:rsid wsp:val=&quot;00817BAE&quot;/&gt;&lt;wsp:rsid wsp:val=&quot;00820AEF&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46C57&quot;/&gt;&lt;wsp:rsid wsp:val=&quot;00854824&quot;/&gt;&lt;wsp:rsid wsp:val=&quot;008575C4&quot;/&gt;&lt;wsp:rsid wsp:val=&quot;008677FF&quot;/&gt;&lt;wsp:rsid wsp:val=&quot;00870A4C&quot;/&gt;&lt;wsp:rsid wsp:val=&quot;00872635&quot;/&gt;&lt;wsp:rsid wsp:val=&quot;00872D50&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C1F30&quot;/&gt;&lt;wsp:rsid wsp:val=&quot;008C5CD4&quot;/&gt;&lt;wsp:rsid wsp:val=&quot;008D6697&quot;/&gt;&lt;wsp:rsid wsp:val=&quot;008D6C16&quot;/&gt;&lt;wsp:rsid wsp:val=&quot;008D6EE3&quot;/&gt;&lt;wsp:rsid wsp:val=&quot;008E13F0&quot;/&gt;&lt;wsp:rsid wsp:val=&quot;008E2711&quot;/&gt;&lt;wsp:rsid wsp:val=&quot;008E4C77&quot;/&gt;&lt;wsp:rsid wsp:val=&quot;008E6318&quot;/&gt;&lt;wsp:rsid wsp:val=&quot;008E768D&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73CC&quot;/&gt;&lt;wsp:rsid wsp:val=&quot;00930FA2&quot;/&gt;&lt;wsp:rsid wsp:val=&quot;009319F7&quot;/&gt;&lt;wsp:rsid wsp:val=&quot;00931B7A&quot;/&gt;&lt;wsp:rsid wsp:val=&quot;009364A7&quot;/&gt;&lt;wsp:rsid wsp:val=&quot;00937BD8&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6690B&quot;/&gt;&lt;wsp:rsid wsp:val=&quot;00967A02&quot;/&gt;&lt;wsp:rsid wsp:val=&quot;00970656&quot;/&gt;&lt;wsp:rsid wsp:val=&quot;0097147A&quot;/&gt;&lt;wsp:rsid wsp:val=&quot;00973646&quot;/&gt;&lt;wsp:rsid wsp:val=&quot;0098147B&quot;/&gt;&lt;wsp:rsid wsp:val=&quot;00986BAA&quot;/&gt;&lt;wsp:rsid wsp:val=&quot;00987818&quot;/&gt;&lt;wsp:rsid wsp:val=&quot;009A1A34&quot;/&gt;&lt;wsp:rsid wsp:val=&quot;009A40EF&quot;/&gt;&lt;wsp:rsid wsp:val=&quot;009A7D42&quot;/&gt;&lt;wsp:rsid wsp:val=&quot;009B405E&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6562&quot;/&gt;&lt;wsp:rsid wsp:val=&quot;009D7352&quot;/&gt;&lt;wsp:rsid wsp:val=&quot;009E2817&quot;/&gt;&lt;wsp:rsid wsp:val=&quot;009E2BDB&quot;/&gt;&lt;wsp:rsid wsp:val=&quot;009E69D0&quot;/&gt;&lt;wsp:rsid wsp:val=&quot;009F141B&quot;/&gt;&lt;wsp:rsid wsp:val=&quot;009F2438&quot;/&gt;&lt;wsp:rsid wsp:val=&quot;009F5D88&quot;/&gt;&lt;wsp:rsid wsp:val=&quot;00A00CD6&quot;/&gt;&lt;wsp:rsid wsp:val=&quot;00A030A5&quot;/&gt;&lt;wsp:rsid wsp:val=&quot;00A04AA6&quot;/&gt;&lt;wsp:rsid wsp:val=&quot;00A116D6&quot;/&gt;&lt;wsp:rsid wsp:val=&quot;00A1347B&quot;/&gt;&lt;wsp:rsid wsp:val=&quot;00A1496A&quot;/&gt;&lt;wsp:rsid wsp:val=&quot;00A16430&quot;/&gt;&lt;wsp:rsid wsp:val=&quot;00A17B60&quot;/&gt;&lt;wsp:rsid wsp:val=&quot;00A2124C&quot;/&gt;&lt;wsp:rsid wsp:val=&quot;00A23582&quot;/&gt;&lt;wsp:rsid wsp:val=&quot;00A276F3&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5633&quot;/&gt;&lt;wsp:rsid wsp:val=&quot;00A4667D&quot;/&gt;&lt;wsp:rsid wsp:val=&quot;00A562BF&quot;/&gt;&lt;wsp:rsid wsp:val=&quot;00A60CAD&quot;/&gt;&lt;wsp:rsid wsp:val=&quot;00A60D8D&quot;/&gt;&lt;wsp:rsid wsp:val=&quot;00A6117A&quot;/&gt;&lt;wsp:rsid wsp:val=&quot;00A6580A&quot;/&gt;&lt;wsp:rsid wsp:val=&quot;00A66E9D&quot;/&gt;&lt;wsp:rsid wsp:val=&quot;00A71A65&quot;/&gt;&lt;wsp:rsid wsp:val=&quot;00A727D4&quot;/&gt;&lt;wsp:rsid wsp:val=&quot;00A84402&quot;/&gt;&lt;wsp:rsid wsp:val=&quot;00A84420&quot;/&gt;&lt;wsp:rsid wsp:val=&quot;00A84CC5&quot;/&gt;&lt;wsp:rsid wsp:val=&quot;00A92031&quot;/&gt;&lt;wsp:rsid wsp:val=&quot;00A94385&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2934&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CCC&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879&quot;/&gt;&lt;wsp:rsid wsp:val=&quot;00B57D04&quot;/&gt;&lt;wsp:rsid wsp:val=&quot;00B63CF0&quot;/&gt;&lt;wsp:rsid wsp:val=&quot;00B67031&quot;/&gt;&lt;wsp:rsid wsp:val=&quot;00B71218&quot;/&gt;&lt;wsp:rsid wsp:val=&quot;00B718FA&quot;/&gt;&lt;wsp:rsid wsp:val=&quot;00B73777&quot;/&gt;&lt;wsp:rsid wsp:val=&quot;00B80C7B&quot;/&gt;&lt;wsp:rsid wsp:val=&quot;00B8277A&quot;/&gt;&lt;wsp:rsid wsp:val=&quot;00B84B1F&quot;/&gt;&lt;wsp:rsid wsp:val=&quot;00B871AD&quot;/&gt;&lt;wsp:rsid wsp:val=&quot;00B938F6&quot;/&gt;&lt;wsp:rsid wsp:val=&quot;00BA064E&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30046&quot;/&gt;&lt;wsp:rsid wsp:val=&quot;00C33C15&quot;/&gt;&lt;wsp:rsid wsp:val=&quot;00C3656E&quot;/&gt;&lt;wsp:rsid wsp:val=&quot;00C37097&quot;/&gt;&lt;wsp:rsid wsp:val=&quot;00C37621&quot;/&gt;&lt;wsp:rsid wsp:val=&quot;00C40A78&quot;/&gt;&lt;wsp:rsid wsp:val=&quot;00C41A8B&quot;/&gt;&lt;wsp:rsid wsp:val=&quot;00C4502D&quot;/&gt;&lt;wsp:rsid wsp:val=&quot;00C462DA&quot;/&gt;&lt;wsp:rsid wsp:val=&quot;00C55610&quot;/&gt;&lt;wsp:rsid wsp:val=&quot;00C5719F&quot;/&gt;&lt;wsp:rsid wsp:val=&quot;00C576A7&quot;/&gt;&lt;wsp:rsid wsp:val=&quot;00C614A9&quot;/&gt;&lt;wsp:rsid wsp:val=&quot;00C6219E&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782&quot;/&gt;&lt;wsp:rsid wsp:val=&quot;00C92CD2&quot;/&gt;&lt;wsp:rsid wsp:val=&quot;00CA375A&quot;/&gt;&lt;wsp:rsid wsp:val=&quot;00CA4DD1&quot;/&gt;&lt;wsp:rsid wsp:val=&quot;00CA6C50&quot;/&gt;&lt;wsp:rsid wsp:val=&quot;00CA7237&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2BB5&quot;/&gt;&lt;wsp:rsid wsp:val=&quot;00D753AF&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94633&quot;/&gt;&lt;wsp:rsid wsp:val=&quot;00DA04B2&quot;/&gt;&lt;wsp:rsid wsp:val=&quot;00DA26F4&quot;/&gt;&lt;wsp:rsid wsp:val=&quot;00DA3907&quot;/&gt;&lt;wsp:rsid wsp:val=&quot;00DB0B66&quot;/&gt;&lt;wsp:rsid wsp:val=&quot;00DC3B95&quot;/&gt;&lt;wsp:rsid wsp:val=&quot;00DC3D2D&quot;/&gt;&lt;wsp:rsid wsp:val=&quot;00DC3F0C&quot;/&gt;&lt;wsp:rsid wsp:val=&quot;00DC4DC1&quot;/&gt;&lt;wsp:rsid wsp:val=&quot;00DC6928&quot;/&gt;&lt;wsp:rsid wsp:val=&quot;00DC6D58&quot;/&gt;&lt;wsp:rsid wsp:val=&quot;00DD08C7&quot;/&gt;&lt;wsp:rsid wsp:val=&quot;00DD1B61&quot;/&gt;&lt;wsp:rsid wsp:val=&quot;00DD2589&quot;/&gt;&lt;wsp:rsid wsp:val=&quot;00DD3D19&quot;/&gt;&lt;wsp:rsid wsp:val=&quot;00DD42AB&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04E2&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36781&quot;/&gt;&lt;wsp:rsid wsp:val=&quot;00E40799&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0317&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B70DA&quot;/&gt;&lt;wsp:rsid wsp:val=&quot;00EC02ED&quot;/&gt;&lt;wsp:rsid wsp:val=&quot;00EC1B56&quot;/&gt;&lt;wsp:rsid wsp:val=&quot;00EC30B7&quot;/&gt;&lt;wsp:rsid wsp:val=&quot;00EC5E78&quot;/&gt;&lt;wsp:rsid wsp:val=&quot;00EC7A07&quot;/&gt;&lt;wsp:rsid wsp:val=&quot;00ED1BBA&quot;/&gt;&lt;wsp:rsid wsp:val=&quot;00ED2B61&quot;/&gt;&lt;wsp:rsid wsp:val=&quot;00ED5F17&quot;/&gt;&lt;wsp:rsid wsp:val=&quot;00ED7DA7&quot;/&gt;&lt;wsp:rsid wsp:val=&quot;00EE76C6&quot;/&gt;&lt;wsp:rsid wsp:val=&quot;00EF2731&quot;/&gt;&lt;wsp:rsid wsp:val=&quot;00EF60F5&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467F0&quot;/&gt;&lt;wsp:rsid wsp:val=&quot;00F6194F&quot;/&gt;&lt;wsp:rsid wsp:val=&quot;00F61E0F&quot;/&gt;&lt;wsp:rsid wsp:val=&quot;00F626A6&quot;/&gt;&lt;wsp:rsid wsp:val=&quot;00F63973&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2D47&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E36781&quot;&gt;&lt;m:oMathPara&gt;&lt;m:oMath&gt;&lt;m:r&gt;&lt;w:rPr&gt;&lt;w:rFonts w:ascii=&quot;Cambria Math&quot; w:h-ansi=&quot;Cambria Math&quot;/&gt;&lt;wx:font wx:val=&quot;Cambria Math&quot;/&gt;&lt;w:i/&gt;&lt;w:sz w:val=&quot;24&quot;/&gt;&lt;w:sz-cs w:val=&quot;24&quot;/&gt;&lt;/w:rPr&gt;&lt;m:t&gt;a‰¤&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9" o:title="" chromakey="white"/>
          </v:shape>
        </w:pict>
      </w:r>
      <w:r w:rsidR="00962591" w:rsidRPr="00654F21">
        <w:rPr>
          <w:rFonts w:ascii="Times New Roman" w:hAnsi="Times New Roman"/>
          <w:sz w:val="24"/>
          <w:szCs w:val="24"/>
        </w:rPr>
        <w:fldChar w:fldCharType="end"/>
      </w:r>
      <w:r>
        <w:rPr>
          <w:rFonts w:ascii="Times New Roman" w:hAnsi="Times New Roman"/>
          <w:sz w:val="24"/>
          <w:szCs w:val="24"/>
        </w:rPr>
        <w:t>m</w:t>
      </w:r>
      <w:r w:rsidRPr="00C6219E">
        <w:rPr>
          <w:rFonts w:ascii="Times New Roman" w:hAnsi="Times New Roman"/>
          <w:sz w:val="24"/>
          <w:szCs w:val="24"/>
          <w:vertAlign w:val="subscript"/>
        </w:rPr>
        <w:t>i</w:t>
      </w:r>
      <w:r w:rsidR="00962591" w:rsidRPr="00654F21">
        <w:rPr>
          <w:rFonts w:ascii="Times New Roman" w:hAnsi="Times New Roman"/>
          <w:sz w:val="24"/>
          <w:szCs w:val="24"/>
        </w:rPr>
        <w:fldChar w:fldCharType="begin"/>
      </w:r>
      <w:r w:rsidRPr="00654F21">
        <w:rPr>
          <w:rFonts w:ascii="Times New Roman" w:hAnsi="Times New Roman"/>
          <w:sz w:val="24"/>
          <w:szCs w:val="24"/>
        </w:rPr>
        <w:instrText xml:space="preserve"> QUOTE </w:instrText>
      </w:r>
      <w:r w:rsidR="00F24369">
        <w:pict>
          <v:shape id="_x0000_i1092" type="#_x0000_t75" style="width:12.75pt;height:11.25pt" equationxml="&lt;?xml version=&quot;1.0&quot; encoding=&quot;UTF-8&quot; standalone=&quot;yes&quot;?&gt;&#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2F53&quot;/&gt;&lt;wsp:rsid wsp:val=&quot;00003690&quot;/&gt;&lt;wsp:rsid wsp:val=&quot;00005C47&quot;/&gt;&lt;wsp:rsid wsp:val=&quot;0001094E&quot;/&gt;&lt;wsp:rsid wsp:val=&quot;00010FFB&quot;/&gt;&lt;wsp:rsid wsp:val=&quot;00013771&quot;/&gt;&lt;wsp:rsid wsp:val=&quot;0002353C&quot;/&gt;&lt;wsp:rsid wsp:val=&quot;00027607&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2BAD&quot;/&gt;&lt;wsp:rsid wsp:val=&quot;0008368B&quot;/&gt;&lt;wsp:rsid wsp:val=&quot;00083821&quot;/&gt;&lt;wsp:rsid wsp:val=&quot;000856E9&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B477D&quot;/&gt;&lt;wsp:rsid wsp:val=&quot;000C02C2&quot;/&gt;&lt;wsp:rsid wsp:val=&quot;000C5244&quot;/&gt;&lt;wsp:rsid wsp:val=&quot;000C560B&quot;/&gt;&lt;wsp:rsid wsp:val=&quot;000D00FA&quot;/&gt;&lt;wsp:rsid wsp:val=&quot;000D1969&quot;/&gt;&lt;wsp:rsid wsp:val=&quot;000E3F50&quot;/&gt;&lt;wsp:rsid wsp:val=&quot;000E73BA&quot;/&gt;&lt;wsp:rsid wsp:val=&quot;000E7588&quot;/&gt;&lt;wsp:rsid wsp:val=&quot;000F1552&quot;/&gt;&lt;wsp:rsid wsp:val=&quot;000F3ACE&quot;/&gt;&lt;wsp:rsid wsp:val=&quot;000F518D&quot;/&gt;&lt;wsp:rsid wsp:val=&quot;0010427C&quot;/&gt;&lt;wsp:rsid wsp:val=&quot;00104326&quot;/&gt;&lt;wsp:rsid wsp:val=&quot;001101CD&quot;/&gt;&lt;wsp:rsid wsp:val=&quot;00111394&quot;/&gt;&lt;wsp:rsid wsp:val=&quot;00111DB9&quot;/&gt;&lt;wsp:rsid wsp:val=&quot;00114A92&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766FA&quot;/&gt;&lt;wsp:rsid wsp:val=&quot;00180D57&quot;/&gt;&lt;wsp:rsid wsp:val=&quot;001816A1&quot;/&gt;&lt;wsp:rsid wsp:val=&quot;00183C3E&quot;/&gt;&lt;wsp:rsid wsp:val=&quot;00184EAA&quot;/&gt;&lt;wsp:rsid wsp:val=&quot;00185BEF&quot;/&gt;&lt;wsp:rsid wsp:val=&quot;00190959&quot;/&gt;&lt;wsp:rsid wsp:val=&quot;00191246&quot;/&gt;&lt;wsp:rsid wsp:val=&quot;001926D6&quot;/&gt;&lt;wsp:rsid wsp:val=&quot;00192D39&quot;/&gt;&lt;wsp:rsid wsp:val=&quot;001A075B&quot;/&gt;&lt;wsp:rsid wsp:val=&quot;001A21F3&quot;/&gt;&lt;wsp:rsid wsp:val=&quot;001A2718&quot;/&gt;&lt;wsp:rsid wsp:val=&quot;001A3497&quot;/&gt;&lt;wsp:rsid wsp:val=&quot;001A5338&quot;/&gt;&lt;wsp:rsid wsp:val=&quot;001B248E&quot;/&gt;&lt;wsp:rsid wsp:val=&quot;001B3B78&quot;/&gt;&lt;wsp:rsid wsp:val=&quot;001B7EF1&quot;/&gt;&lt;wsp:rsid wsp:val=&quot;001C0319&quot;/&gt;&lt;wsp:rsid wsp:val=&quot;001C26ED&quot;/&gt;&lt;wsp:rsid wsp:val=&quot;001C4CE8&quot;/&gt;&lt;wsp:rsid wsp:val=&quot;001C54D1&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2344&quot;/&gt;&lt;wsp:rsid wsp:val=&quot;001F3487&quot;/&gt;&lt;wsp:rsid wsp:val=&quot;00201573&quot;/&gt;&lt;wsp:rsid wsp:val=&quot;00214D52&quot;/&gt;&lt;wsp:rsid wsp:val=&quot;00220FE4&quot;/&gt;&lt;wsp:rsid wsp:val=&quot;00221D12&quot;/&gt;&lt;wsp:rsid wsp:val=&quot;00221F33&quot;/&gt;&lt;wsp:rsid wsp:val=&quot;00222378&quot;/&gt;&lt;wsp:rsid wsp:val=&quot;00222BD2&quot;/&gt;&lt;wsp:rsid wsp:val=&quot;00223B21&quot;/&gt;&lt;wsp:rsid wsp:val=&quot;00227D65&quot;/&gt;&lt;wsp:rsid wsp:val=&quot;00234213&quot;/&gt;&lt;wsp:rsid wsp:val=&quot;00235DB2&quot;/&gt;&lt;wsp:rsid wsp:val=&quot;00237682&quot;/&gt;&lt;wsp:rsid wsp:val=&quot;00243047&quot;/&gt;&lt;wsp:rsid wsp:val=&quot;00244551&quot;/&gt;&lt;wsp:rsid wsp:val=&quot;00245855&quot;/&gt;&lt;wsp:rsid wsp:val=&quot;0024666C&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4188&quot;/&gt;&lt;wsp:rsid wsp:val=&quot;002760B8&quot;/&gt;&lt;wsp:rsid wsp:val=&quot;00280B1B&quot;/&gt;&lt;wsp:rsid wsp:val=&quot;0028184D&quot;/&gt;&lt;wsp:rsid wsp:val=&quot;00286456&quot;/&gt;&lt;wsp:rsid wsp:val=&quot;00287166&quot;/&gt;&lt;wsp:rsid wsp:val=&quot;00292C41&quot;/&gt;&lt;wsp:rsid wsp:val=&quot;00294102&quot;/&gt;&lt;wsp:rsid wsp:val=&quot;00294ED4&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A39&quot;/&gt;&lt;wsp:rsid wsp:val=&quot;002D2FC9&quot;/&gt;&lt;wsp:rsid wsp:val=&quot;002D4437&quot;/&gt;&lt;wsp:rsid wsp:val=&quot;002D4BF8&quot;/&gt;&lt;wsp:rsid wsp:val=&quot;002D52A9&quot;/&gt;&lt;wsp:rsid wsp:val=&quot;002D5597&quot;/&gt;&lt;wsp:rsid wsp:val=&quot;002E1F6F&quot;/&gt;&lt;wsp:rsid wsp:val=&quot;002E2751&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07A&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3972&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849BE&quot;/&gt;&lt;wsp:rsid wsp:val=&quot;00390917&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D1F89&quot;/&gt;&lt;wsp:rsid wsp:val=&quot;003D21BB&quot;/&gt;&lt;wsp:rsid wsp:val=&quot;003E116D&quot;/&gt;&lt;wsp:rsid wsp:val=&quot;003E1C62&quot;/&gt;&lt;wsp:rsid wsp:val=&quot;003E38C0&quot;/&gt;&lt;wsp:rsid wsp:val=&quot;003E66AF&quot;/&gt;&lt;wsp:rsid wsp:val=&quot;003F35C6&quot;/&gt;&lt;wsp:rsid wsp:val=&quot;003F4E62&quot;/&gt;&lt;wsp:rsid wsp:val=&quot;004014A9&quot;/&gt;&lt;wsp:rsid wsp:val=&quot;0040401C&quot;/&gt;&lt;wsp:rsid wsp:val=&quot;004040AA&quot;/&gt;&lt;wsp:rsid wsp:val=&quot;0040604E&quot;/&gt;&lt;wsp:rsid wsp:val=&quot;0040617F&quot;/&gt;&lt;wsp:rsid wsp:val=&quot;00407854&quot;/&gt;&lt;wsp:rsid wsp:val=&quot;004131F1&quot;/&gt;&lt;wsp:rsid wsp:val=&quot;00413819&quot;/&gt;&lt;wsp:rsid wsp:val=&quot;00413CAC&quot;/&gt;&lt;wsp:rsid wsp:val=&quot;00414E26&quot;/&gt;&lt;wsp:rsid wsp:val=&quot;004154C1&quot;/&gt;&lt;wsp:rsid wsp:val=&quot;00415A7B&quot;/&gt;&lt;wsp:rsid wsp:val=&quot;00421142&quot;/&gt;&lt;wsp:rsid wsp:val=&quot;00421567&quot;/&gt;&lt;wsp:rsid wsp:val=&quot;0042321C&quot;/&gt;&lt;wsp:rsid wsp:val=&quot;004274B0&quot;/&gt;&lt;wsp:rsid wsp:val=&quot;004350D5&quot;/&gt;&lt;wsp:rsid wsp:val=&quot;004359DE&quot;/&gt;&lt;wsp:rsid wsp:val=&quot;004372DA&quot;/&gt;&lt;wsp:rsid wsp:val=&quot;00441F20&quot;/&gt;&lt;wsp:rsid wsp:val=&quot;00442C2C&quot;/&gt;&lt;wsp:rsid wsp:val=&quot;004435D5&quot;/&gt;&lt;wsp:rsid wsp:val=&quot;00444D18&quot;/&gt;&lt;wsp:rsid wsp:val=&quot;00447956&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C58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04815&quot;/&gt;&lt;wsp:rsid wsp:val=&quot;00506A1C&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530&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2940&quot;/&gt;&lt;wsp:rsid wsp:val=&quot;005636F5&quot;/&gt;&lt;wsp:rsid wsp:val=&quot;00567523&quot;/&gt;&lt;wsp:rsid wsp:val=&quot;00571209&quot;/&gt;&lt;wsp:rsid wsp:val=&quot;00573FCC&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2FBB&quot;/&gt;&lt;wsp:rsid wsp:val=&quot;005A43A2&quot;/&gt;&lt;wsp:rsid wsp:val=&quot;005A59A4&quot;/&gt;&lt;wsp:rsid wsp:val=&quot;005A73A3&quot;/&gt;&lt;wsp:rsid wsp:val=&quot;005A77B0&quot;/&gt;&lt;wsp:rsid wsp:val=&quot;005B1E9B&quot;/&gt;&lt;wsp:rsid wsp:val=&quot;005B4841&quot;/&gt;&lt;wsp:rsid wsp:val=&quot;005B6EF1&quot;/&gt;&lt;wsp:rsid wsp:val=&quot;005D4810&quot;/&gt;&lt;wsp:rsid wsp:val=&quot;005E2D7A&quot;/&gt;&lt;wsp:rsid wsp:val=&quot;005E3A04&quot;/&gt;&lt;wsp:rsid wsp:val=&quot;005E7067&quot;/&gt;&lt;wsp:rsid wsp:val=&quot;005E7E24&quot;/&gt;&lt;wsp:rsid wsp:val=&quot;005E7FC1&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223&quot;/&gt;&lt;wsp:rsid wsp:val=&quot;00623B5A&quot;/&gt;&lt;wsp:rsid wsp:val=&quot;006264C6&quot;/&gt;&lt;wsp:rsid wsp:val=&quot;00641DB2&quot;/&gt;&lt;wsp:rsid wsp:val=&quot;0064469A&quot;/&gt;&lt;wsp:rsid wsp:val=&quot;00645EA6&quot;/&gt;&lt;wsp:rsid wsp:val=&quot;0064735A&quot;/&gt;&lt;wsp:rsid wsp:val=&quot;006474D4&quot;/&gt;&lt;wsp:rsid wsp:val=&quot;00650B09&quot;/&gt;&lt;wsp:rsid wsp:val=&quot;006526D8&quot;/&gt;&lt;wsp:rsid wsp:val=&quot;00654F21&quot;/&gt;&lt;wsp:rsid wsp:val=&quot;006574C1&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07EC&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187F&quot;/&gt;&lt;wsp:rsid wsp:val=&quot;007138D0&quot;/&gt;&lt;wsp:rsid wsp:val=&quot;00717836&quot;/&gt;&lt;wsp:rsid wsp:val=&quot;007228AE&quot;/&gt;&lt;wsp:rsid wsp:val=&quot;007249A2&quot;/&gt;&lt;wsp:rsid wsp:val=&quot;00726FD4&quot;/&gt;&lt;wsp:rsid wsp:val=&quot;00731313&quot;/&gt;&lt;wsp:rsid wsp:val=&quot;00734E17&quot;/&gt;&lt;wsp:rsid wsp:val=&quot;0073513A&quot;/&gt;&lt;wsp:rsid wsp:val=&quot;0074019F&quot;/&gt;&lt;wsp:rsid wsp:val=&quot;00745AA1&quot;/&gt;&lt;wsp:rsid wsp:val=&quot;007501A9&quot;/&gt;&lt;wsp:rsid wsp:val=&quot;007503B0&quot;/&gt;&lt;wsp:rsid wsp:val=&quot;00752CFA&quot;/&gt;&lt;wsp:rsid wsp:val=&quot;00753150&quot;/&gt;&lt;wsp:rsid wsp:val=&quot;00756327&quot;/&gt;&lt;wsp:rsid wsp:val=&quot;00760C78&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0BF5&quot;/&gt;&lt;wsp:rsid wsp:val=&quot;007B4B39&quot;/&gt;&lt;wsp:rsid wsp:val=&quot;007B4F8D&quot;/&gt;&lt;wsp:rsid wsp:val=&quot;007C02BB&quot;/&gt;&lt;wsp:rsid wsp:val=&quot;007C0D08&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97E&quot;/&gt;&lt;wsp:rsid wsp:val=&quot;007F5B0E&quot;/&gt;&lt;wsp:rsid wsp:val=&quot;0080005E&quot;/&gt;&lt;wsp:rsid wsp:val=&quot;0080068F&quot;/&gt;&lt;wsp:rsid wsp:val=&quot;008031D6&quot;/&gt;&lt;wsp:rsid wsp:val=&quot;00804A30&quot;/&gt;&lt;wsp:rsid wsp:val=&quot;00805579&quot;/&gt;&lt;wsp:rsid wsp:val=&quot;008063C9&quot;/&gt;&lt;wsp:rsid wsp:val=&quot;008079AA&quot;/&gt;&lt;wsp:rsid wsp:val=&quot;00815DA8&quot;/&gt;&lt;wsp:rsid wsp:val=&quot;00817A14&quot;/&gt;&lt;wsp:rsid wsp:val=&quot;00817BAE&quot;/&gt;&lt;wsp:rsid wsp:val=&quot;00820AEF&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46C57&quot;/&gt;&lt;wsp:rsid wsp:val=&quot;00854824&quot;/&gt;&lt;wsp:rsid wsp:val=&quot;008575C4&quot;/&gt;&lt;wsp:rsid wsp:val=&quot;008677FF&quot;/&gt;&lt;wsp:rsid wsp:val=&quot;00870A4C&quot;/&gt;&lt;wsp:rsid wsp:val=&quot;00872635&quot;/&gt;&lt;wsp:rsid wsp:val=&quot;00872D50&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C1F30&quot;/&gt;&lt;wsp:rsid wsp:val=&quot;008C5CD4&quot;/&gt;&lt;wsp:rsid wsp:val=&quot;008D6697&quot;/&gt;&lt;wsp:rsid wsp:val=&quot;008D6C16&quot;/&gt;&lt;wsp:rsid wsp:val=&quot;008D6EE3&quot;/&gt;&lt;wsp:rsid wsp:val=&quot;008E13F0&quot;/&gt;&lt;wsp:rsid wsp:val=&quot;008E2711&quot;/&gt;&lt;wsp:rsid wsp:val=&quot;008E4C77&quot;/&gt;&lt;wsp:rsid wsp:val=&quot;008E6318&quot;/&gt;&lt;wsp:rsid wsp:val=&quot;008E768D&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73CC&quot;/&gt;&lt;wsp:rsid wsp:val=&quot;00930FA2&quot;/&gt;&lt;wsp:rsid wsp:val=&quot;009319F7&quot;/&gt;&lt;wsp:rsid wsp:val=&quot;00931B7A&quot;/&gt;&lt;wsp:rsid wsp:val=&quot;009364A7&quot;/&gt;&lt;wsp:rsid wsp:val=&quot;00937BD8&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6690B&quot;/&gt;&lt;wsp:rsid wsp:val=&quot;00967A02&quot;/&gt;&lt;wsp:rsid wsp:val=&quot;00970656&quot;/&gt;&lt;wsp:rsid wsp:val=&quot;0097147A&quot;/&gt;&lt;wsp:rsid wsp:val=&quot;00971543&quot;/&gt;&lt;wsp:rsid wsp:val=&quot;00973646&quot;/&gt;&lt;wsp:rsid wsp:val=&quot;0098147B&quot;/&gt;&lt;wsp:rsid wsp:val=&quot;00986BAA&quot;/&gt;&lt;wsp:rsid wsp:val=&quot;00987818&quot;/&gt;&lt;wsp:rsid wsp:val=&quot;009A1A34&quot;/&gt;&lt;wsp:rsid wsp:val=&quot;009A40EF&quot;/&gt;&lt;wsp:rsid wsp:val=&quot;009A7D42&quot;/&gt;&lt;wsp:rsid wsp:val=&quot;009B405E&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6562&quot;/&gt;&lt;wsp:rsid wsp:val=&quot;009D7352&quot;/&gt;&lt;wsp:rsid wsp:val=&quot;009E2817&quot;/&gt;&lt;wsp:rsid wsp:val=&quot;009E2BDB&quot;/&gt;&lt;wsp:rsid wsp:val=&quot;009E69D0&quot;/&gt;&lt;wsp:rsid wsp:val=&quot;009F141B&quot;/&gt;&lt;wsp:rsid wsp:val=&quot;009F2438&quot;/&gt;&lt;wsp:rsid wsp:val=&quot;009F5D88&quot;/&gt;&lt;wsp:rsid wsp:val=&quot;00A00CD6&quot;/&gt;&lt;wsp:rsid wsp:val=&quot;00A030A5&quot;/&gt;&lt;wsp:rsid wsp:val=&quot;00A04AA6&quot;/&gt;&lt;wsp:rsid wsp:val=&quot;00A116D6&quot;/&gt;&lt;wsp:rsid wsp:val=&quot;00A1347B&quot;/&gt;&lt;wsp:rsid wsp:val=&quot;00A1496A&quot;/&gt;&lt;wsp:rsid wsp:val=&quot;00A16430&quot;/&gt;&lt;wsp:rsid wsp:val=&quot;00A17B60&quot;/&gt;&lt;wsp:rsid wsp:val=&quot;00A2124C&quot;/&gt;&lt;wsp:rsid wsp:val=&quot;00A23582&quot;/&gt;&lt;wsp:rsid wsp:val=&quot;00A276F3&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5633&quot;/&gt;&lt;wsp:rsid wsp:val=&quot;00A4667D&quot;/&gt;&lt;wsp:rsid wsp:val=&quot;00A562BF&quot;/&gt;&lt;wsp:rsid wsp:val=&quot;00A60CAD&quot;/&gt;&lt;wsp:rsid wsp:val=&quot;00A60D8D&quot;/&gt;&lt;wsp:rsid wsp:val=&quot;00A6117A&quot;/&gt;&lt;wsp:rsid wsp:val=&quot;00A6580A&quot;/&gt;&lt;wsp:rsid wsp:val=&quot;00A66E9D&quot;/&gt;&lt;wsp:rsid wsp:val=&quot;00A71A65&quot;/&gt;&lt;wsp:rsid wsp:val=&quot;00A727D4&quot;/&gt;&lt;wsp:rsid wsp:val=&quot;00A84402&quot;/&gt;&lt;wsp:rsid wsp:val=&quot;00A84420&quot;/&gt;&lt;wsp:rsid wsp:val=&quot;00A84CC5&quot;/&gt;&lt;wsp:rsid wsp:val=&quot;00A92031&quot;/&gt;&lt;wsp:rsid wsp:val=&quot;00A94385&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2934&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CCC&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879&quot;/&gt;&lt;wsp:rsid wsp:val=&quot;00B57D04&quot;/&gt;&lt;wsp:rsid wsp:val=&quot;00B63CF0&quot;/&gt;&lt;wsp:rsid wsp:val=&quot;00B67031&quot;/&gt;&lt;wsp:rsid wsp:val=&quot;00B71218&quot;/&gt;&lt;wsp:rsid wsp:val=&quot;00B718FA&quot;/&gt;&lt;wsp:rsid wsp:val=&quot;00B73777&quot;/&gt;&lt;wsp:rsid wsp:val=&quot;00B80C7B&quot;/&gt;&lt;wsp:rsid wsp:val=&quot;00B8277A&quot;/&gt;&lt;wsp:rsid wsp:val=&quot;00B84B1F&quot;/&gt;&lt;wsp:rsid wsp:val=&quot;00B871AD&quot;/&gt;&lt;wsp:rsid wsp:val=&quot;00B938F6&quot;/&gt;&lt;wsp:rsid wsp:val=&quot;00BA064E&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30046&quot;/&gt;&lt;wsp:rsid wsp:val=&quot;00C33C15&quot;/&gt;&lt;wsp:rsid wsp:val=&quot;00C3656E&quot;/&gt;&lt;wsp:rsid wsp:val=&quot;00C37097&quot;/&gt;&lt;wsp:rsid wsp:val=&quot;00C37621&quot;/&gt;&lt;wsp:rsid wsp:val=&quot;00C40A78&quot;/&gt;&lt;wsp:rsid wsp:val=&quot;00C41A8B&quot;/&gt;&lt;wsp:rsid wsp:val=&quot;00C4502D&quot;/&gt;&lt;wsp:rsid wsp:val=&quot;00C462DA&quot;/&gt;&lt;wsp:rsid wsp:val=&quot;00C55610&quot;/&gt;&lt;wsp:rsid wsp:val=&quot;00C5719F&quot;/&gt;&lt;wsp:rsid wsp:val=&quot;00C576A7&quot;/&gt;&lt;wsp:rsid wsp:val=&quot;00C614A9&quot;/&gt;&lt;wsp:rsid wsp:val=&quot;00C6219E&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782&quot;/&gt;&lt;wsp:rsid wsp:val=&quot;00C92CD2&quot;/&gt;&lt;wsp:rsid wsp:val=&quot;00CA375A&quot;/&gt;&lt;wsp:rsid wsp:val=&quot;00CA4DD1&quot;/&gt;&lt;wsp:rsid wsp:val=&quot;00CA6C50&quot;/&gt;&lt;wsp:rsid wsp:val=&quot;00CA7237&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2BB5&quot;/&gt;&lt;wsp:rsid wsp:val=&quot;00D753AF&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94633&quot;/&gt;&lt;wsp:rsid wsp:val=&quot;00DA04B2&quot;/&gt;&lt;wsp:rsid wsp:val=&quot;00DA26F4&quot;/&gt;&lt;wsp:rsid wsp:val=&quot;00DA3907&quot;/&gt;&lt;wsp:rsid wsp:val=&quot;00DB0B66&quot;/&gt;&lt;wsp:rsid wsp:val=&quot;00DC3B95&quot;/&gt;&lt;wsp:rsid wsp:val=&quot;00DC3D2D&quot;/&gt;&lt;wsp:rsid wsp:val=&quot;00DC3F0C&quot;/&gt;&lt;wsp:rsid wsp:val=&quot;00DC4DC1&quot;/&gt;&lt;wsp:rsid wsp:val=&quot;00DC6928&quot;/&gt;&lt;wsp:rsid wsp:val=&quot;00DC6D58&quot;/&gt;&lt;wsp:rsid wsp:val=&quot;00DD08C7&quot;/&gt;&lt;wsp:rsid wsp:val=&quot;00DD1B61&quot;/&gt;&lt;wsp:rsid wsp:val=&quot;00DD2589&quot;/&gt;&lt;wsp:rsid wsp:val=&quot;00DD3D19&quot;/&gt;&lt;wsp:rsid wsp:val=&quot;00DD42AB&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04E2&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40799&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0317&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B70DA&quot;/&gt;&lt;wsp:rsid wsp:val=&quot;00EC02ED&quot;/&gt;&lt;wsp:rsid wsp:val=&quot;00EC1B56&quot;/&gt;&lt;wsp:rsid wsp:val=&quot;00EC30B7&quot;/&gt;&lt;wsp:rsid wsp:val=&quot;00EC5E78&quot;/&gt;&lt;wsp:rsid wsp:val=&quot;00EC7A07&quot;/&gt;&lt;wsp:rsid wsp:val=&quot;00ED1BBA&quot;/&gt;&lt;wsp:rsid wsp:val=&quot;00ED2B61&quot;/&gt;&lt;wsp:rsid wsp:val=&quot;00ED5F17&quot;/&gt;&lt;wsp:rsid wsp:val=&quot;00ED7DA7&quot;/&gt;&lt;wsp:rsid wsp:val=&quot;00EE76C6&quot;/&gt;&lt;wsp:rsid wsp:val=&quot;00EF2731&quot;/&gt;&lt;wsp:rsid wsp:val=&quot;00EF60F5&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467F0&quot;/&gt;&lt;wsp:rsid wsp:val=&quot;00F6194F&quot;/&gt;&lt;wsp:rsid wsp:val=&quot;00F61E0F&quot;/&gt;&lt;wsp:rsid wsp:val=&quot;00F626A6&quot;/&gt;&lt;wsp:rsid wsp:val=&quot;00F63973&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2D47&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971543&quot;&gt;&lt;m:oMathPara&gt;&lt;m:oMath&gt;&lt;m:r&gt;&lt;w:rPr&gt;&lt;w:rFonts w:ascii=&quot;Cambria Math&quot; w:h-ansi=&quot;Cambria Math&quot;/&gt;&lt;wx:font wx:val=&quot;Cambria Math&quot;/&gt;&lt;w:i/&gt;&lt;w:sz w:val=&quot;24&quot;/&gt;&lt;w:sz-cs w:val=&quot;24&quot;/&gt;&lt;/w:rPr&gt;&lt;m:t&gt;a‰¤&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9" o:title="" chromakey="white"/>
          </v:shape>
        </w:pict>
      </w:r>
      <w:r w:rsidRPr="00654F21">
        <w:rPr>
          <w:rFonts w:ascii="Times New Roman" w:hAnsi="Times New Roman"/>
          <w:sz w:val="24"/>
          <w:szCs w:val="24"/>
        </w:rPr>
        <w:instrText xml:space="preserve"> </w:instrText>
      </w:r>
      <w:r w:rsidR="00962591" w:rsidRPr="00654F21">
        <w:rPr>
          <w:rFonts w:ascii="Times New Roman" w:hAnsi="Times New Roman"/>
          <w:sz w:val="24"/>
          <w:szCs w:val="24"/>
        </w:rPr>
        <w:fldChar w:fldCharType="separate"/>
      </w:r>
      <w:r w:rsidR="00F24369">
        <w:pict>
          <v:shape id="_x0000_i1093" type="#_x0000_t75" style="width:12.75pt;height:11.25pt" equationxml="&lt;?xml version=&quot;1.0&quot; encoding=&quot;UTF-8&quot; standalone=&quot;yes&quot;?&gt;&#10;&#10;&#10;&#10;&#10;&#10;&#10;&#10;&#10;&#10;&#10;&#10;&#10;&#10;&#10;&#10;&#10;&#10;&#10;&#10;&#10;&#10;&#10;&#10;&#10;&#10;&#10;&#10;&#10;&#10;&#10;&#10;&#10;&#10;&#10;&#10;&#10;&#10;&#10;&#10;&#10;&#10;&#10;&#10;&#10;&#10;&#10;&#10;&#10;&#10;&#10;&#10;&#10;&#10;&#10;&#10;&#10;&#10;&#10;&#10;&#10;&#10;&#10;&#10;&lt;?mso-application progid=&quot;Word.Document&quot;?&gt;&#10;&#10;&#10;&#10;&#10;&#10;&#10;&#10;&#10;&#10;&#10;&#10;&#10;&#10;&#10;&#10;&#10;&#10;&#10;&#10;&#10;&#10;&#10;&#10;&#10;&#10;&#10;&#10;&#10;&#10;&#10;&#10;&#10;&#10;&#10;&#10;&#10;&#10;&#10;&#10;&#10;&#10;&#10;&#10;&#10;&#10;&#10;&#10;&#10;&#10;&#10;&#10;&#10;&#10;&#10;&#10;&#10;&#10;&#10;&#10;&#10;&#10;&#10;&#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90&quot;/&gt;&lt;w:bordersDontSurroundHeader/&gt;&lt;w:bordersDontSurroundFooter/&gt;&lt;w:defaultTabStop w:val=&quot;720&quot;/&gt;&lt;w:drawingGridHorizontalSpacing w:val=&quot;120&quot;/&gt;&lt;w:drawingGridVerticalSpacing w:val=&quot;120&quot;/&gt;&lt;w:displayHorizontalDrawingGridEvery w:val=&quot;0&quot;/&gt;&lt;w:displayVerticalDrawingGridEvery w:val=&quot;3&quot;/&gt;&lt;w:useMarginsForDrawingGridOrigin/&gt;&lt;w:doNotShadeFormData/&gt;&lt;w:punctuationKerning/&gt;&lt;w:characterSpacingControl w:val=&quot;DontCompress&quot;/&gt;&lt;w:optimizeForBrowser/&gt;&lt;w:relyOnVML/&gt;&lt;w:allowPNG/&gt;&lt;w:validateAgainstSchema w:val=&quot;off&quot;/&gt;&lt;w:saveInvalidXML w:val=&quot;off&quot;/&gt;&lt;w:ignoreMixedContent w:val=&quot;off&quot;/&gt;&lt;w:alwaysShowPlaceholderText w:val=&quot;off&quot;/&gt;&lt;w:doNotUnderlineInvalidXML/&gt;&lt;w:compat&gt;&lt;w:spaceForUL/&gt;&lt;w:doNotLeaveBackslashAlone/&gt;&lt;w:ulTrailSpace/&gt;&lt;w:doNotExpandShiftReturn/&gt;&lt;w:adjustLineHeightInTable/&gt;&lt;w:breakWrappedTables/&gt;&lt;w:snapToGridInCell/&gt;&lt;w:wrapTextWithPunct/&gt;&lt;w:useAsianBreakRules/&gt;&lt;w:dontGrowAutofit/&gt;&lt;/w:compat&gt;&lt;wsp:rsids&gt;&lt;wsp:rsidRoot wsp:val=&quot;004D00FD&quot;/&gt;&lt;wsp:rsid wsp:val=&quot;000016E2&quot;/&gt;&lt;wsp:rsid wsp:val=&quot;00002F53&quot;/&gt;&lt;wsp:rsid wsp:val=&quot;00003690&quot;/&gt;&lt;wsp:rsid wsp:val=&quot;00005C47&quot;/&gt;&lt;wsp:rsid wsp:val=&quot;0001094E&quot;/&gt;&lt;wsp:rsid wsp:val=&quot;00010FFB&quot;/&gt;&lt;wsp:rsid wsp:val=&quot;00013771&quot;/&gt;&lt;wsp:rsid wsp:val=&quot;0002353C&quot;/&gt;&lt;wsp:rsid wsp:val=&quot;00027607&quot;/&gt;&lt;wsp:rsid wsp:val=&quot;0004647D&quot;/&gt;&lt;wsp:rsid wsp:val=&quot;000471E1&quot;/&gt;&lt;wsp:rsid wsp:val=&quot;00056C56&quot;/&gt;&lt;wsp:rsid wsp:val=&quot;00067C5A&quot;/&gt;&lt;wsp:rsid wsp:val=&quot;00073872&quot;/&gt;&lt;wsp:rsid wsp:val=&quot;00074063&quot;/&gt;&lt;wsp:rsid wsp:val=&quot;00076DF8&quot;/&gt;&lt;wsp:rsid wsp:val=&quot;0007792F&quot;/&gt;&lt;wsp:rsid wsp:val=&quot;00081AE9&quot;/&gt;&lt;wsp:rsid wsp:val=&quot;00081F86&quot;/&gt;&lt;wsp:rsid wsp:val=&quot;000825D6&quot;/&gt;&lt;wsp:rsid wsp:val=&quot;00082BAD&quot;/&gt;&lt;wsp:rsid wsp:val=&quot;0008368B&quot;/&gt;&lt;wsp:rsid wsp:val=&quot;00083821&quot;/&gt;&lt;wsp:rsid wsp:val=&quot;000856E9&quot;/&gt;&lt;wsp:rsid wsp:val=&quot;0008650F&quot;/&gt;&lt;wsp:rsid wsp:val=&quot;0009136A&quot;/&gt;&lt;wsp:rsid wsp:val=&quot;00091CA1&quot;/&gt;&lt;wsp:rsid wsp:val=&quot;00092BAF&quot;/&gt;&lt;wsp:rsid wsp:val=&quot;00096EEF&quot;/&gt;&lt;wsp:rsid wsp:val=&quot;00097A01&quot;/&gt;&lt;wsp:rsid wsp:val=&quot;000A13A2&quot;/&gt;&lt;wsp:rsid wsp:val=&quot;000A145D&quot;/&gt;&lt;wsp:rsid wsp:val=&quot;000A49B0&quot;/&gt;&lt;wsp:rsid wsp:val=&quot;000B0A71&quot;/&gt;&lt;wsp:rsid wsp:val=&quot;000B477D&quot;/&gt;&lt;wsp:rsid wsp:val=&quot;000C02C2&quot;/&gt;&lt;wsp:rsid wsp:val=&quot;000C5244&quot;/&gt;&lt;wsp:rsid wsp:val=&quot;000C560B&quot;/&gt;&lt;wsp:rsid wsp:val=&quot;000D00FA&quot;/&gt;&lt;wsp:rsid wsp:val=&quot;000D1969&quot;/&gt;&lt;wsp:rsid wsp:val=&quot;000E3F50&quot;/&gt;&lt;wsp:rsid wsp:val=&quot;000E73BA&quot;/&gt;&lt;wsp:rsid wsp:val=&quot;000E7588&quot;/&gt;&lt;wsp:rsid wsp:val=&quot;000F1552&quot;/&gt;&lt;wsp:rsid wsp:val=&quot;000F3ACE&quot;/&gt;&lt;wsp:rsid wsp:val=&quot;000F518D&quot;/&gt;&lt;wsp:rsid wsp:val=&quot;0010427C&quot;/&gt;&lt;wsp:rsid wsp:val=&quot;00104326&quot;/&gt;&lt;wsp:rsid wsp:val=&quot;001101CD&quot;/&gt;&lt;wsp:rsid wsp:val=&quot;00111394&quot;/&gt;&lt;wsp:rsid wsp:val=&quot;00111DB9&quot;/&gt;&lt;wsp:rsid wsp:val=&quot;00114A92&quot;/&gt;&lt;wsp:rsid wsp:val=&quot;00117B53&quot;/&gt;&lt;wsp:rsid wsp:val=&quot;00121BFE&quot;/&gt;&lt;wsp:rsid wsp:val=&quot;00126BEC&quot;/&gt;&lt;wsp:rsid wsp:val=&quot;001318E9&quot;/&gt;&lt;wsp:rsid wsp:val=&quot;0013437D&quot;/&gt;&lt;wsp:rsid wsp:val=&quot;001353D7&quot;/&gt;&lt;wsp:rsid wsp:val=&quot;00137B70&quot;/&gt;&lt;wsp:rsid wsp:val=&quot;00140239&quot;/&gt;&lt;wsp:rsid wsp:val=&quot;00140AAA&quot;/&gt;&lt;wsp:rsid wsp:val=&quot;001477FF&quot;/&gt;&lt;wsp:rsid wsp:val=&quot;0014797D&quot;/&gt;&lt;wsp:rsid wsp:val=&quot;00147CC9&quot;/&gt;&lt;wsp:rsid wsp:val=&quot;001506DF&quot;/&gt;&lt;wsp:rsid wsp:val=&quot;00156100&quot;/&gt;&lt;wsp:rsid wsp:val=&quot;00160DB3&quot;/&gt;&lt;wsp:rsid wsp:val=&quot;001640EA&quot;/&gt;&lt;wsp:rsid wsp:val=&quot;001759D5&quot;/&gt;&lt;wsp:rsid wsp:val=&quot;001766FA&quot;/&gt;&lt;wsp:rsid wsp:val=&quot;00180D57&quot;/&gt;&lt;wsp:rsid wsp:val=&quot;001816A1&quot;/&gt;&lt;wsp:rsid wsp:val=&quot;00183C3E&quot;/&gt;&lt;wsp:rsid wsp:val=&quot;00184EAA&quot;/&gt;&lt;wsp:rsid wsp:val=&quot;00185BEF&quot;/&gt;&lt;wsp:rsid wsp:val=&quot;00190959&quot;/&gt;&lt;wsp:rsid wsp:val=&quot;00191246&quot;/&gt;&lt;wsp:rsid wsp:val=&quot;001926D6&quot;/&gt;&lt;wsp:rsid wsp:val=&quot;00192D39&quot;/&gt;&lt;wsp:rsid wsp:val=&quot;001A075B&quot;/&gt;&lt;wsp:rsid wsp:val=&quot;001A21F3&quot;/&gt;&lt;wsp:rsid wsp:val=&quot;001A2718&quot;/&gt;&lt;wsp:rsid wsp:val=&quot;001A3497&quot;/&gt;&lt;wsp:rsid wsp:val=&quot;001A5338&quot;/&gt;&lt;wsp:rsid wsp:val=&quot;001B248E&quot;/&gt;&lt;wsp:rsid wsp:val=&quot;001B3B78&quot;/&gt;&lt;wsp:rsid wsp:val=&quot;001B7EF1&quot;/&gt;&lt;wsp:rsid wsp:val=&quot;001C0319&quot;/&gt;&lt;wsp:rsid wsp:val=&quot;001C26ED&quot;/&gt;&lt;wsp:rsid wsp:val=&quot;001C4CE8&quot;/&gt;&lt;wsp:rsid wsp:val=&quot;001C54D1&quot;/&gt;&lt;wsp:rsid wsp:val=&quot;001C5880&quot;/&gt;&lt;wsp:rsid wsp:val=&quot;001C726E&quot;/&gt;&lt;wsp:rsid wsp:val=&quot;001D4326&quot;/&gt;&lt;wsp:rsid wsp:val=&quot;001D5272&quot;/&gt;&lt;wsp:rsid wsp:val=&quot;001E2CEA&quot;/&gt;&lt;wsp:rsid wsp:val=&quot;001E4832&quot;/&gt;&lt;wsp:rsid wsp:val=&quot;001E560E&quot;/&gt;&lt;wsp:rsid wsp:val=&quot;001E6ED5&quot;/&gt;&lt;wsp:rsid wsp:val=&quot;001F12DC&quot;/&gt;&lt;wsp:rsid wsp:val=&quot;001F2344&quot;/&gt;&lt;wsp:rsid wsp:val=&quot;001F3487&quot;/&gt;&lt;wsp:rsid wsp:val=&quot;00201573&quot;/&gt;&lt;wsp:rsid wsp:val=&quot;00214D52&quot;/&gt;&lt;wsp:rsid wsp:val=&quot;00220FE4&quot;/&gt;&lt;wsp:rsid wsp:val=&quot;00221D12&quot;/&gt;&lt;wsp:rsid wsp:val=&quot;00221F33&quot;/&gt;&lt;wsp:rsid wsp:val=&quot;00222378&quot;/&gt;&lt;wsp:rsid wsp:val=&quot;00222BD2&quot;/&gt;&lt;wsp:rsid wsp:val=&quot;00223B21&quot;/&gt;&lt;wsp:rsid wsp:val=&quot;00227D65&quot;/&gt;&lt;wsp:rsid wsp:val=&quot;00234213&quot;/&gt;&lt;wsp:rsid wsp:val=&quot;00235DB2&quot;/&gt;&lt;wsp:rsid wsp:val=&quot;00237682&quot;/&gt;&lt;wsp:rsid wsp:val=&quot;00243047&quot;/&gt;&lt;wsp:rsid wsp:val=&quot;00244551&quot;/&gt;&lt;wsp:rsid wsp:val=&quot;00245855&quot;/&gt;&lt;wsp:rsid wsp:val=&quot;0024666C&quot;/&gt;&lt;wsp:rsid wsp:val=&quot;00253F2D&quot;/&gt;&lt;wsp:rsid wsp:val=&quot;00254B9F&quot;/&gt;&lt;wsp:rsid wsp:val=&quot;00257C5B&quot;/&gt;&lt;wsp:rsid wsp:val=&quot;0026054A&quot;/&gt;&lt;wsp:rsid wsp:val=&quot;002625EC&quot;/&gt;&lt;wsp:rsid wsp:val=&quot;0026572A&quot;/&gt;&lt;wsp:rsid wsp:val=&quot;0026638C&quot;/&gt;&lt;wsp:rsid wsp:val=&quot;002666CE&quot;/&gt;&lt;wsp:rsid wsp:val=&quot;00274188&quot;/&gt;&lt;wsp:rsid wsp:val=&quot;002760B8&quot;/&gt;&lt;wsp:rsid wsp:val=&quot;00280B1B&quot;/&gt;&lt;wsp:rsid wsp:val=&quot;0028184D&quot;/&gt;&lt;wsp:rsid wsp:val=&quot;00286456&quot;/&gt;&lt;wsp:rsid wsp:val=&quot;00287166&quot;/&gt;&lt;wsp:rsid wsp:val=&quot;00292C41&quot;/&gt;&lt;wsp:rsid wsp:val=&quot;00294102&quot;/&gt;&lt;wsp:rsid wsp:val=&quot;00294ED4&quot;/&gt;&lt;wsp:rsid wsp:val=&quot;002A53BA&quot;/&gt;&lt;wsp:rsid wsp:val=&quot;002A5C6B&quot;/&gt;&lt;wsp:rsid wsp:val=&quot;002A6C2B&quot;/&gt;&lt;wsp:rsid wsp:val=&quot;002B0D72&quot;/&gt;&lt;wsp:rsid wsp:val=&quot;002B1A42&quot;/&gt;&lt;wsp:rsid wsp:val=&quot;002B4105&quot;/&gt;&lt;wsp:rsid wsp:val=&quot;002B51A5&quot;/&gt;&lt;wsp:rsid wsp:val=&quot;002C241E&quot;/&gt;&lt;wsp:rsid wsp:val=&quot;002C5D5C&quot;/&gt;&lt;wsp:rsid wsp:val=&quot;002C6399&quot;/&gt;&lt;wsp:rsid wsp:val=&quot;002D1355&quot;/&gt;&lt;wsp:rsid wsp:val=&quot;002D25C3&quot;/&gt;&lt;wsp:rsid wsp:val=&quot;002D2A39&quot;/&gt;&lt;wsp:rsid wsp:val=&quot;002D2FC9&quot;/&gt;&lt;wsp:rsid wsp:val=&quot;002D4437&quot;/&gt;&lt;wsp:rsid wsp:val=&quot;002D4BF8&quot;/&gt;&lt;wsp:rsid wsp:val=&quot;002D52A9&quot;/&gt;&lt;wsp:rsid wsp:val=&quot;002D5597&quot;/&gt;&lt;wsp:rsid wsp:val=&quot;002E1F6F&quot;/&gt;&lt;wsp:rsid wsp:val=&quot;002E2751&quot;/&gt;&lt;wsp:rsid wsp:val=&quot;002E2AA7&quot;/&gt;&lt;wsp:rsid wsp:val=&quot;002E2BED&quot;/&gt;&lt;wsp:rsid wsp:val=&quot;002E42B9&quot;/&gt;&lt;wsp:rsid wsp:val=&quot;002E5570&quot;/&gt;&lt;wsp:rsid wsp:val=&quot;002E578F&quot;/&gt;&lt;wsp:rsid wsp:val=&quot;002E7696&quot;/&gt;&lt;wsp:rsid wsp:val=&quot;002F4DAC&quot;/&gt;&lt;wsp:rsid wsp:val=&quot;002F5B74&quot;/&gt;&lt;wsp:rsid wsp:val=&quot;002F61D7&quot;/&gt;&lt;wsp:rsid wsp:val=&quot;002F62CE&quot;/&gt;&lt;wsp:rsid wsp:val=&quot;002F72A9&quot;/&gt;&lt;wsp:rsid wsp:val=&quot;002F7B9A&quot;/&gt;&lt;wsp:rsid wsp:val=&quot;002F7F8D&quot;/&gt;&lt;wsp:rsid wsp:val=&quot;003002A8&quot;/&gt;&lt;wsp:rsid wsp:val=&quot;00300BA8&quot;/&gt;&lt;wsp:rsid wsp:val=&quot;00306A99&quot;/&gt;&lt;wsp:rsid wsp:val=&quot;00310DE2&quot;/&gt;&lt;wsp:rsid wsp:val=&quot;0031109B&quot;/&gt;&lt;wsp:rsid wsp:val=&quot;0031307A&quot;/&gt;&lt;wsp:rsid wsp:val=&quot;00313F0A&quot;/&gt;&lt;wsp:rsid wsp:val=&quot;003146AC&quot;/&gt;&lt;wsp:rsid wsp:val=&quot;003172EF&quot;/&gt;&lt;wsp:rsid wsp:val=&quot;003209D7&quot;/&gt;&lt;wsp:rsid wsp:val=&quot;00322972&quot;/&gt;&lt;wsp:rsid wsp:val=&quot;00325381&quot;/&gt;&lt;wsp:rsid wsp:val=&quot;003254FB&quot;/&gt;&lt;wsp:rsid wsp:val=&quot;00332A94&quot;/&gt;&lt;wsp:rsid wsp:val=&quot;00334410&quot;/&gt;&lt;wsp:rsid wsp:val=&quot;0033653E&quot;/&gt;&lt;wsp:rsid wsp:val=&quot;003369F9&quot;/&gt;&lt;wsp:rsid wsp:val=&quot;00336C62&quot;/&gt;&lt;wsp:rsid wsp:val=&quot;00340B1F&quot;/&gt;&lt;wsp:rsid wsp:val=&quot;003433F1&quot;/&gt;&lt;wsp:rsid wsp:val=&quot;00345036&quot;/&gt;&lt;wsp:rsid wsp:val=&quot;0034731A&quot;/&gt;&lt;wsp:rsid wsp:val=&quot;00350FC4&quot;/&gt;&lt;wsp:rsid wsp:val=&quot;00351E8A&quot;/&gt;&lt;wsp:rsid wsp:val=&quot;00353972&quot;/&gt;&lt;wsp:rsid wsp:val=&quot;00354541&quot;/&gt;&lt;wsp:rsid wsp:val=&quot;0035486C&quot;/&gt;&lt;wsp:rsid wsp:val=&quot;00354892&quot;/&gt;&lt;wsp:rsid wsp:val=&quot;00356F79&quot;/&gt;&lt;wsp:rsid wsp:val=&quot;00362954&quot;/&gt;&lt;wsp:rsid wsp:val=&quot;003665FF&quot;/&gt;&lt;wsp:rsid wsp:val=&quot;00376912&quot;/&gt;&lt;wsp:rsid wsp:val=&quot;00377700&quot;/&gt;&lt;wsp:rsid wsp:val=&quot;003849BE&quot;/&gt;&lt;wsp:rsid wsp:val=&quot;00390917&quot;/&gt;&lt;wsp:rsid wsp:val=&quot;00392867&quot;/&gt;&lt;wsp:rsid wsp:val=&quot;00393746&quot;/&gt;&lt;wsp:rsid wsp:val=&quot;003A4282&quot;/&gt;&lt;wsp:rsid wsp:val=&quot;003B0217&quot;/&gt;&lt;wsp:rsid wsp:val=&quot;003B6540&quot;/&gt;&lt;wsp:rsid wsp:val=&quot;003B7E52&quot;/&gt;&lt;wsp:rsid wsp:val=&quot;003C4592&quot;/&gt;&lt;wsp:rsid wsp:val=&quot;003C745A&quot;/&gt;&lt;wsp:rsid wsp:val=&quot;003D0AEB&quot;/&gt;&lt;wsp:rsid wsp:val=&quot;003D1F89&quot;/&gt;&lt;wsp:rsid wsp:val=&quot;003D21BB&quot;/&gt;&lt;wsp:rsid wsp:val=&quot;003E116D&quot;/&gt;&lt;wsp:rsid wsp:val=&quot;003E1C62&quot;/&gt;&lt;wsp:rsid wsp:val=&quot;003E38C0&quot;/&gt;&lt;wsp:rsid wsp:val=&quot;003E66AF&quot;/&gt;&lt;wsp:rsid wsp:val=&quot;003F35C6&quot;/&gt;&lt;wsp:rsid wsp:val=&quot;003F4E62&quot;/&gt;&lt;wsp:rsid wsp:val=&quot;004014A9&quot;/&gt;&lt;wsp:rsid wsp:val=&quot;0040401C&quot;/&gt;&lt;wsp:rsid wsp:val=&quot;004040AA&quot;/&gt;&lt;wsp:rsid wsp:val=&quot;0040604E&quot;/&gt;&lt;wsp:rsid wsp:val=&quot;0040617F&quot;/&gt;&lt;wsp:rsid wsp:val=&quot;00407854&quot;/&gt;&lt;wsp:rsid wsp:val=&quot;004131F1&quot;/&gt;&lt;wsp:rsid wsp:val=&quot;00413819&quot;/&gt;&lt;wsp:rsid wsp:val=&quot;00413CAC&quot;/&gt;&lt;wsp:rsid wsp:val=&quot;00414E26&quot;/&gt;&lt;wsp:rsid wsp:val=&quot;004154C1&quot;/&gt;&lt;wsp:rsid wsp:val=&quot;00415A7B&quot;/&gt;&lt;wsp:rsid wsp:val=&quot;00421142&quot;/&gt;&lt;wsp:rsid wsp:val=&quot;00421567&quot;/&gt;&lt;wsp:rsid wsp:val=&quot;0042321C&quot;/&gt;&lt;wsp:rsid wsp:val=&quot;004274B0&quot;/&gt;&lt;wsp:rsid wsp:val=&quot;004350D5&quot;/&gt;&lt;wsp:rsid wsp:val=&quot;004359DE&quot;/&gt;&lt;wsp:rsid wsp:val=&quot;004372DA&quot;/&gt;&lt;wsp:rsid wsp:val=&quot;00441F20&quot;/&gt;&lt;wsp:rsid wsp:val=&quot;00442C2C&quot;/&gt;&lt;wsp:rsid wsp:val=&quot;004435D5&quot;/&gt;&lt;wsp:rsid wsp:val=&quot;00444D18&quot;/&gt;&lt;wsp:rsid wsp:val=&quot;00447956&quot;/&gt;&lt;wsp:rsid wsp:val=&quot;00450397&quot;/&gt;&lt;wsp:rsid wsp:val=&quot;00455420&quot;/&gt;&lt;wsp:rsid wsp:val=&quot;004602F0&quot;/&gt;&lt;wsp:rsid wsp:val=&quot;00461FD0&quot;/&gt;&lt;wsp:rsid wsp:val=&quot;00462230&quot;/&gt;&lt;wsp:rsid wsp:val=&quot;00465B96&quot;/&gt;&lt;wsp:rsid wsp:val=&quot;00465FF9&quot;/&gt;&lt;wsp:rsid wsp:val=&quot;00467FD6&quot;/&gt;&lt;wsp:rsid wsp:val=&quot;004714C8&quot;/&gt;&lt;wsp:rsid wsp:val=&quot;00486348&quot;/&gt;&lt;wsp:rsid wsp:val=&quot;004903E6&quot;/&gt;&lt;wsp:rsid wsp:val=&quot;00491D86&quot;/&gt;&lt;wsp:rsid wsp:val=&quot;00491F23&quot;/&gt;&lt;wsp:rsid wsp:val=&quot;0049244E&quot;/&gt;&lt;wsp:rsid wsp:val=&quot;004933A1&quot;/&gt;&lt;wsp:rsid wsp:val=&quot;00495A29&quot;/&gt;&lt;wsp:rsid wsp:val=&quot;004A246B&quot;/&gt;&lt;wsp:rsid wsp:val=&quot;004B4DD4&quot;/&gt;&lt;wsp:rsid wsp:val=&quot;004B7653&quot;/&gt;&lt;wsp:rsid wsp:val=&quot;004C2AD6&quot;/&gt;&lt;wsp:rsid wsp:val=&quot;004C58D6&quot;/&gt;&lt;wsp:rsid wsp:val=&quot;004D00FD&quot;/&gt;&lt;wsp:rsid wsp:val=&quot;004D26B0&quot;/&gt;&lt;wsp:rsid wsp:val=&quot;004D27FA&quot;/&gt;&lt;wsp:rsid wsp:val=&quot;004D28F5&quot;/&gt;&lt;wsp:rsid wsp:val=&quot;004D71DC&quot;/&gt;&lt;wsp:rsid wsp:val=&quot;004E1C0A&quot;/&gt;&lt;wsp:rsid wsp:val=&quot;004E454C&quot;/&gt;&lt;wsp:rsid wsp:val=&quot;004F12F1&quot;/&gt;&lt;wsp:rsid wsp:val=&quot;00501BB0&quot;/&gt;&lt;wsp:rsid wsp:val=&quot;00504815&quot;/&gt;&lt;wsp:rsid wsp:val=&quot;00506A1C&quot;/&gt;&lt;wsp:rsid wsp:val=&quot;005125FD&quot;/&gt;&lt;wsp:rsid wsp:val=&quot;005139B3&quot;/&gt;&lt;wsp:rsid wsp:val=&quot;00517D4A&quot;/&gt;&lt;wsp:rsid wsp:val=&quot;00521E75&quot;/&gt;&lt;wsp:rsid wsp:val=&quot;00522CFA&quot;/&gt;&lt;wsp:rsid wsp:val=&quot;005249B8&quot;/&gt;&lt;wsp:rsid wsp:val=&quot;00526859&quot;/&gt;&lt;wsp:rsid wsp:val=&quot;0053092C&quot;/&gt;&lt;wsp:rsid wsp:val=&quot;00532530&quot;/&gt;&lt;wsp:rsid wsp:val=&quot;00532DC4&quot;/&gt;&lt;wsp:rsid wsp:val=&quot;00540651&quot;/&gt;&lt;wsp:rsid wsp:val=&quot;0054093A&quot;/&gt;&lt;wsp:rsid wsp:val=&quot;005411FC&quot;/&gt;&lt;wsp:rsid wsp:val=&quot;005422EF&quot;/&gt;&lt;wsp:rsid wsp:val=&quot;0054506C&quot;/&gt;&lt;wsp:rsid wsp:val=&quot;00554F21&quot;/&gt;&lt;wsp:rsid wsp:val=&quot;005611E9&quot;/&gt;&lt;wsp:rsid wsp:val=&quot;00561E04&quot;/&gt;&lt;wsp:rsid wsp:val=&quot;00562940&quot;/&gt;&lt;wsp:rsid wsp:val=&quot;005636F5&quot;/&gt;&lt;wsp:rsid wsp:val=&quot;00567523&quot;/&gt;&lt;wsp:rsid wsp:val=&quot;00571209&quot;/&gt;&lt;wsp:rsid wsp:val=&quot;00573FCC&quot;/&gt;&lt;wsp:rsid wsp:val=&quot;00574D36&quot;/&gt;&lt;wsp:rsid wsp:val=&quot;00577186&quot;/&gt;&lt;wsp:rsid wsp:val=&quot;00582B0C&quot;/&gt;&lt;wsp:rsid wsp:val=&quot;005832CE&quot;/&gt;&lt;wsp:rsid wsp:val=&quot;00587901&quot;/&gt;&lt;wsp:rsid wsp:val=&quot;00587F62&quot;/&gt;&lt;wsp:rsid wsp:val=&quot;00593428&quot;/&gt;&lt;wsp:rsid wsp:val=&quot;005A26C5&quot;/&gt;&lt;wsp:rsid wsp:val=&quot;005A2FBB&quot;/&gt;&lt;wsp:rsid wsp:val=&quot;005A43A2&quot;/&gt;&lt;wsp:rsid wsp:val=&quot;005A59A4&quot;/&gt;&lt;wsp:rsid wsp:val=&quot;005A73A3&quot;/&gt;&lt;wsp:rsid wsp:val=&quot;005A77B0&quot;/&gt;&lt;wsp:rsid wsp:val=&quot;005B1E9B&quot;/&gt;&lt;wsp:rsid wsp:val=&quot;005B4841&quot;/&gt;&lt;wsp:rsid wsp:val=&quot;005B6EF1&quot;/&gt;&lt;wsp:rsid wsp:val=&quot;005D4810&quot;/&gt;&lt;wsp:rsid wsp:val=&quot;005E2D7A&quot;/&gt;&lt;wsp:rsid wsp:val=&quot;005E3A04&quot;/&gt;&lt;wsp:rsid wsp:val=&quot;005E7067&quot;/&gt;&lt;wsp:rsid wsp:val=&quot;005E7E24&quot;/&gt;&lt;wsp:rsid wsp:val=&quot;005E7FC1&quot;/&gt;&lt;wsp:rsid wsp:val=&quot;005F1028&quot;/&gt;&lt;wsp:rsid wsp:val=&quot;005F412A&quot;/&gt;&lt;wsp:rsid wsp:val=&quot;005F5379&quot;/&gt;&lt;wsp:rsid wsp:val=&quot;006020CB&quot;/&gt;&lt;wsp:rsid wsp:val=&quot;00604811&quot;/&gt;&lt;wsp:rsid wsp:val=&quot;0060619F&quot;/&gt;&lt;wsp:rsid wsp:val=&quot;00607BEA&quot;/&gt;&lt;wsp:rsid wsp:val=&quot;0061025E&quot;/&gt;&lt;wsp:rsid wsp:val=&quot;00614D8E&quot;/&gt;&lt;wsp:rsid wsp:val=&quot;006153F0&quot;/&gt;&lt;wsp:rsid wsp:val=&quot;006157BA&quot;/&gt;&lt;wsp:rsid wsp:val=&quot;00616D8E&quot;/&gt;&lt;wsp:rsid wsp:val=&quot;00617858&quot;/&gt;&lt;wsp:rsid wsp:val=&quot;00623223&quot;/&gt;&lt;wsp:rsid wsp:val=&quot;00623B5A&quot;/&gt;&lt;wsp:rsid wsp:val=&quot;006264C6&quot;/&gt;&lt;wsp:rsid wsp:val=&quot;00641DB2&quot;/&gt;&lt;wsp:rsid wsp:val=&quot;0064469A&quot;/&gt;&lt;wsp:rsid wsp:val=&quot;00645EA6&quot;/&gt;&lt;wsp:rsid wsp:val=&quot;0064735A&quot;/&gt;&lt;wsp:rsid wsp:val=&quot;006474D4&quot;/&gt;&lt;wsp:rsid wsp:val=&quot;00650B09&quot;/&gt;&lt;wsp:rsid wsp:val=&quot;006526D8&quot;/&gt;&lt;wsp:rsid wsp:val=&quot;00654F21&quot;/&gt;&lt;wsp:rsid wsp:val=&quot;006574C1&quot;/&gt;&lt;wsp:rsid wsp:val=&quot;00661DDB&quot;/&gt;&lt;wsp:rsid wsp:val=&quot;00663A0B&quot;/&gt;&lt;wsp:rsid wsp:val=&quot;0066474D&quot;/&gt;&lt;wsp:rsid wsp:val=&quot;006658C3&quot;/&gt;&lt;wsp:rsid wsp:val=&quot;00673E84&quot;/&gt;&lt;wsp:rsid wsp:val=&quot;006826D2&quot;/&gt;&lt;wsp:rsid wsp:val=&quot;0068618A&quot;/&gt;&lt;wsp:rsid wsp:val=&quot;006876E2&quot;/&gt;&lt;wsp:rsid wsp:val=&quot;00690481&quot;/&gt;&lt;wsp:rsid wsp:val=&quot;00692E12&quot;/&gt;&lt;wsp:rsid wsp:val=&quot;006A3FA2&quot;/&gt;&lt;wsp:rsid wsp:val=&quot;006A411E&quot;/&gt;&lt;wsp:rsid wsp:val=&quot;006A700A&quot;/&gt;&lt;wsp:rsid wsp:val=&quot;006A7429&quot;/&gt;&lt;wsp:rsid wsp:val=&quot;006B20BD&quot;/&gt;&lt;wsp:rsid wsp:val=&quot;006B2500&quot;/&gt;&lt;wsp:rsid wsp:val=&quot;006B2F5D&quot;/&gt;&lt;wsp:rsid wsp:val=&quot;006C65C2&quot;/&gt;&lt;wsp:rsid wsp:val=&quot;006C70CC&quot;/&gt;&lt;wsp:rsid wsp:val=&quot;006C7D92&quot;/&gt;&lt;wsp:rsid wsp:val=&quot;006D3472&quot;/&gt;&lt;wsp:rsid wsp:val=&quot;006E103A&quot;/&gt;&lt;wsp:rsid wsp:val=&quot;006E1F29&quot;/&gt;&lt;wsp:rsid wsp:val=&quot;006E2842&quot;/&gt;&lt;wsp:rsid wsp:val=&quot;006E3036&quot;/&gt;&lt;wsp:rsid wsp:val=&quot;006E3C72&quot;/&gt;&lt;wsp:rsid wsp:val=&quot;006E6181&quot;/&gt;&lt;wsp:rsid wsp:val=&quot;006E7020&quot;/&gt;&lt;wsp:rsid wsp:val=&quot;006F0CC9&quot;/&gt;&lt;wsp:rsid wsp:val=&quot;006F26A8&quot;/&gt;&lt;wsp:rsid wsp:val=&quot;006F5D6B&quot;/&gt;&lt;wsp:rsid wsp:val=&quot;007007EC&quot;/&gt;&lt;wsp:rsid wsp:val=&quot;00701B61&quot;/&gt;&lt;wsp:rsid wsp:val=&quot;007039C5&quot;/&gt;&lt;wsp:rsid wsp:val=&quot;00703D05&quot;/&gt;&lt;wsp:rsid wsp:val=&quot;0070493B&quot;/&gt;&lt;wsp:rsid wsp:val=&quot;00705FF0&quot;/&gt;&lt;wsp:rsid wsp:val=&quot;00706663&quot;/&gt;&lt;wsp:rsid wsp:val=&quot;0070738E&quot;/&gt;&lt;wsp:rsid wsp:val=&quot;00711056&quot;/&gt;&lt;wsp:rsid wsp:val=&quot;0071187F&quot;/&gt;&lt;wsp:rsid wsp:val=&quot;007138D0&quot;/&gt;&lt;wsp:rsid wsp:val=&quot;00717836&quot;/&gt;&lt;wsp:rsid wsp:val=&quot;007228AE&quot;/&gt;&lt;wsp:rsid wsp:val=&quot;007249A2&quot;/&gt;&lt;wsp:rsid wsp:val=&quot;00726FD4&quot;/&gt;&lt;wsp:rsid wsp:val=&quot;00731313&quot;/&gt;&lt;wsp:rsid wsp:val=&quot;00734E17&quot;/&gt;&lt;wsp:rsid wsp:val=&quot;0073513A&quot;/&gt;&lt;wsp:rsid wsp:val=&quot;0074019F&quot;/&gt;&lt;wsp:rsid wsp:val=&quot;00745AA1&quot;/&gt;&lt;wsp:rsid wsp:val=&quot;007501A9&quot;/&gt;&lt;wsp:rsid wsp:val=&quot;007503B0&quot;/&gt;&lt;wsp:rsid wsp:val=&quot;00752CFA&quot;/&gt;&lt;wsp:rsid wsp:val=&quot;00753150&quot;/&gt;&lt;wsp:rsid wsp:val=&quot;00756327&quot;/&gt;&lt;wsp:rsid wsp:val=&quot;00760C78&quot;/&gt;&lt;wsp:rsid wsp:val=&quot;00763CAB&quot;/&gt;&lt;wsp:rsid wsp:val=&quot;007652F4&quot;/&gt;&lt;wsp:rsid wsp:val=&quot;00766502&quot;/&gt;&lt;wsp:rsid wsp:val=&quot;00770329&quot;/&gt;&lt;wsp:rsid wsp:val=&quot;00770EFE&quot;/&gt;&lt;wsp:rsid wsp:val=&quot;00773382&quot;/&gt;&lt;wsp:rsid wsp:val=&quot;007957EA&quot;/&gt;&lt;wsp:rsid wsp:val=&quot;00795D93&quot;/&gt;&lt;wsp:rsid wsp:val=&quot;0079783F&quot;/&gt;&lt;wsp:rsid wsp:val=&quot;007A0417&quot;/&gt;&lt;wsp:rsid wsp:val=&quot;007A4761&quot;/&gt;&lt;wsp:rsid wsp:val=&quot;007B0BF5&quot;/&gt;&lt;wsp:rsid wsp:val=&quot;007B4B39&quot;/&gt;&lt;wsp:rsid wsp:val=&quot;007B4F8D&quot;/&gt;&lt;wsp:rsid wsp:val=&quot;007C02BB&quot;/&gt;&lt;wsp:rsid wsp:val=&quot;007C0D08&quot;/&gt;&lt;wsp:rsid wsp:val=&quot;007C7426&quot;/&gt;&lt;wsp:rsid wsp:val=&quot;007C7551&quot;/&gt;&lt;wsp:rsid wsp:val=&quot;007D02C7&quot;/&gt;&lt;wsp:rsid wsp:val=&quot;007D20BC&quot;/&gt;&lt;wsp:rsid wsp:val=&quot;007E512E&quot;/&gt;&lt;wsp:rsid wsp:val=&quot;007E710D&quot;/&gt;&lt;wsp:rsid wsp:val=&quot;007F1407&quot;/&gt;&lt;wsp:rsid wsp:val=&quot;007F1FD4&quot;/&gt;&lt;wsp:rsid wsp:val=&quot;007F30B4&quot;/&gt;&lt;wsp:rsid wsp:val=&quot;007F597E&quot;/&gt;&lt;wsp:rsid wsp:val=&quot;007F5B0E&quot;/&gt;&lt;wsp:rsid wsp:val=&quot;0080005E&quot;/&gt;&lt;wsp:rsid wsp:val=&quot;0080068F&quot;/&gt;&lt;wsp:rsid wsp:val=&quot;008031D6&quot;/&gt;&lt;wsp:rsid wsp:val=&quot;00804A30&quot;/&gt;&lt;wsp:rsid wsp:val=&quot;00805579&quot;/&gt;&lt;wsp:rsid wsp:val=&quot;008063C9&quot;/&gt;&lt;wsp:rsid wsp:val=&quot;008079AA&quot;/&gt;&lt;wsp:rsid wsp:val=&quot;00815DA8&quot;/&gt;&lt;wsp:rsid wsp:val=&quot;00817A14&quot;/&gt;&lt;wsp:rsid wsp:val=&quot;00817BAE&quot;/&gt;&lt;wsp:rsid wsp:val=&quot;00820AEF&quot;/&gt;&lt;wsp:rsid wsp:val=&quot;00821A1A&quot;/&gt;&lt;wsp:rsid wsp:val=&quot;0082231F&quot;/&gt;&lt;wsp:rsid wsp:val=&quot;00822720&quot;/&gt;&lt;wsp:rsid wsp:val=&quot;008274C7&quot;/&gt;&lt;wsp:rsid wsp:val=&quot;00830147&quot;/&gt;&lt;wsp:rsid wsp:val=&quot;008301F2&quot;/&gt;&lt;wsp:rsid wsp:val=&quot;00830E78&quot;/&gt;&lt;wsp:rsid wsp:val=&quot;00831B44&quot;/&gt;&lt;wsp:rsid wsp:val=&quot;008345DD&quot;/&gt;&lt;wsp:rsid wsp:val=&quot;00834D18&quot;/&gt;&lt;wsp:rsid wsp:val=&quot;00835095&quot;/&gt;&lt;wsp:rsid wsp:val=&quot;00842848&quot;/&gt;&lt;wsp:rsid wsp:val=&quot;00846C55&quot;/&gt;&lt;wsp:rsid wsp:val=&quot;00846C57&quot;/&gt;&lt;wsp:rsid wsp:val=&quot;00854824&quot;/&gt;&lt;wsp:rsid wsp:val=&quot;008575C4&quot;/&gt;&lt;wsp:rsid wsp:val=&quot;008677FF&quot;/&gt;&lt;wsp:rsid wsp:val=&quot;00870A4C&quot;/&gt;&lt;wsp:rsid wsp:val=&quot;00872635&quot;/&gt;&lt;wsp:rsid wsp:val=&quot;00872D50&quot;/&gt;&lt;wsp:rsid wsp:val=&quot;00872FDA&quot;/&gt;&lt;wsp:rsid wsp:val=&quot;00873885&quot;/&gt;&lt;wsp:rsid wsp:val=&quot;00884193&quot;/&gt;&lt;wsp:rsid wsp:val=&quot;008900B8&quot;/&gt;&lt;wsp:rsid wsp:val=&quot;00891FA0&quot;/&gt;&lt;wsp:rsid wsp:val=&quot;00892855&quot;/&gt;&lt;wsp:rsid wsp:val=&quot;00894983&quot;/&gt;&lt;wsp:rsid wsp:val=&quot;008A0DB3&quot;/&gt;&lt;wsp:rsid wsp:val=&quot;008A47DA&quot;/&gt;&lt;wsp:rsid wsp:val=&quot;008B50C0&quot;/&gt;&lt;wsp:rsid wsp:val=&quot;008C0184&quot;/&gt;&lt;wsp:rsid wsp:val=&quot;008C15F5&quot;/&gt;&lt;wsp:rsid wsp:val=&quot;008C1F30&quot;/&gt;&lt;wsp:rsid wsp:val=&quot;008C5CD4&quot;/&gt;&lt;wsp:rsid wsp:val=&quot;008D6697&quot;/&gt;&lt;wsp:rsid wsp:val=&quot;008D6C16&quot;/&gt;&lt;wsp:rsid wsp:val=&quot;008D6EE3&quot;/&gt;&lt;wsp:rsid wsp:val=&quot;008E13F0&quot;/&gt;&lt;wsp:rsid wsp:val=&quot;008E2711&quot;/&gt;&lt;wsp:rsid wsp:val=&quot;008E4C77&quot;/&gt;&lt;wsp:rsid wsp:val=&quot;008E6318&quot;/&gt;&lt;wsp:rsid wsp:val=&quot;008E768D&quot;/&gt;&lt;wsp:rsid wsp:val=&quot;008F1A5B&quot;/&gt;&lt;wsp:rsid wsp:val=&quot;008F4288&quot;/&gt;&lt;wsp:rsid wsp:val=&quot;0090213F&quot;/&gt;&lt;wsp:rsid wsp:val=&quot;00902B73&quot;/&gt;&lt;wsp:rsid wsp:val=&quot;009055AF&quot;/&gt;&lt;wsp:rsid wsp:val=&quot;009065BD&quot;/&gt;&lt;wsp:rsid wsp:val=&quot;00911D7D&quot;/&gt;&lt;wsp:rsid wsp:val=&quot;0092072B&quot;/&gt;&lt;wsp:rsid wsp:val=&quot;00921FF6&quot;/&gt;&lt;wsp:rsid wsp:val=&quot;00926378&quot;/&gt;&lt;wsp:rsid wsp:val=&quot;009273CC&quot;/&gt;&lt;wsp:rsid wsp:val=&quot;00930FA2&quot;/&gt;&lt;wsp:rsid wsp:val=&quot;009319F7&quot;/&gt;&lt;wsp:rsid wsp:val=&quot;00931B7A&quot;/&gt;&lt;wsp:rsid wsp:val=&quot;009364A7&quot;/&gt;&lt;wsp:rsid wsp:val=&quot;00937BD8&quot;/&gt;&lt;wsp:rsid wsp:val=&quot;009409BF&quot;/&gt;&lt;wsp:rsid wsp:val=&quot;00940D68&quot;/&gt;&lt;wsp:rsid wsp:val=&quot;00943D5D&quot;/&gt;&lt;wsp:rsid wsp:val=&quot;00944EDF&quot;/&gt;&lt;wsp:rsid wsp:val=&quot;00946684&quot;/&gt;&lt;wsp:rsid wsp:val=&quot;00951285&quot;/&gt;&lt;wsp:rsid wsp:val=&quot;0095469E&quot;/&gt;&lt;wsp:rsid wsp:val=&quot;009605B6&quot;/&gt;&lt;wsp:rsid wsp:val=&quot;0096530A&quot;/&gt;&lt;wsp:rsid wsp:val=&quot;0096690B&quot;/&gt;&lt;wsp:rsid wsp:val=&quot;00967A02&quot;/&gt;&lt;wsp:rsid wsp:val=&quot;00970656&quot;/&gt;&lt;wsp:rsid wsp:val=&quot;0097147A&quot;/&gt;&lt;wsp:rsid wsp:val=&quot;00971543&quot;/&gt;&lt;wsp:rsid wsp:val=&quot;00973646&quot;/&gt;&lt;wsp:rsid wsp:val=&quot;0098147B&quot;/&gt;&lt;wsp:rsid wsp:val=&quot;00986BAA&quot;/&gt;&lt;wsp:rsid wsp:val=&quot;00987818&quot;/&gt;&lt;wsp:rsid wsp:val=&quot;009A1A34&quot;/&gt;&lt;wsp:rsid wsp:val=&quot;009A40EF&quot;/&gt;&lt;wsp:rsid wsp:val=&quot;009A7D42&quot;/&gt;&lt;wsp:rsid wsp:val=&quot;009B405E&quot;/&gt;&lt;wsp:rsid wsp:val=&quot;009B443B&quot;/&gt;&lt;wsp:rsid wsp:val=&quot;009B76AD&quot;/&gt;&lt;wsp:rsid wsp:val=&quot;009C06F6&quot;/&gt;&lt;wsp:rsid wsp:val=&quot;009C295F&quot;/&gt;&lt;wsp:rsid wsp:val=&quot;009C6866&quot;/&gt;&lt;wsp:rsid wsp:val=&quot;009C6D5F&quot;/&gt;&lt;wsp:rsid wsp:val=&quot;009D0E93&quot;/&gt;&lt;wsp:rsid wsp:val=&quot;009D11B3&quot;/&gt;&lt;wsp:rsid wsp:val=&quot;009D6562&quot;/&gt;&lt;wsp:rsid wsp:val=&quot;009D7352&quot;/&gt;&lt;wsp:rsid wsp:val=&quot;009E2817&quot;/&gt;&lt;wsp:rsid wsp:val=&quot;009E2BDB&quot;/&gt;&lt;wsp:rsid wsp:val=&quot;009E69D0&quot;/&gt;&lt;wsp:rsid wsp:val=&quot;009F141B&quot;/&gt;&lt;wsp:rsid wsp:val=&quot;009F2438&quot;/&gt;&lt;wsp:rsid wsp:val=&quot;009F5D88&quot;/&gt;&lt;wsp:rsid wsp:val=&quot;00A00CD6&quot;/&gt;&lt;wsp:rsid wsp:val=&quot;00A030A5&quot;/&gt;&lt;wsp:rsid wsp:val=&quot;00A04AA6&quot;/&gt;&lt;wsp:rsid wsp:val=&quot;00A116D6&quot;/&gt;&lt;wsp:rsid wsp:val=&quot;00A1347B&quot;/&gt;&lt;wsp:rsid wsp:val=&quot;00A1496A&quot;/&gt;&lt;wsp:rsid wsp:val=&quot;00A16430&quot;/&gt;&lt;wsp:rsid wsp:val=&quot;00A17B60&quot;/&gt;&lt;wsp:rsid wsp:val=&quot;00A2124C&quot;/&gt;&lt;wsp:rsid wsp:val=&quot;00A23582&quot;/&gt;&lt;wsp:rsid wsp:val=&quot;00A276F3&quot;/&gt;&lt;wsp:rsid wsp:val=&quot;00A30ABD&quot;/&gt;&lt;wsp:rsid wsp:val=&quot;00A30CDD&quot;/&gt;&lt;wsp:rsid wsp:val=&quot;00A32067&quot;/&gt;&lt;wsp:rsid wsp:val=&quot;00A377EF&quot;/&gt;&lt;wsp:rsid wsp:val=&quot;00A37A47&quot;/&gt;&lt;wsp:rsid wsp:val=&quot;00A42924&quot;/&gt;&lt;wsp:rsid wsp:val=&quot;00A42D3B&quot;/&gt;&lt;wsp:rsid wsp:val=&quot;00A440AB&quot;/&gt;&lt;wsp:rsid wsp:val=&quot;00A44150&quot;/&gt;&lt;wsp:rsid wsp:val=&quot;00A45633&quot;/&gt;&lt;wsp:rsid wsp:val=&quot;00A4667D&quot;/&gt;&lt;wsp:rsid wsp:val=&quot;00A562BF&quot;/&gt;&lt;wsp:rsid wsp:val=&quot;00A60CAD&quot;/&gt;&lt;wsp:rsid wsp:val=&quot;00A60D8D&quot;/&gt;&lt;wsp:rsid wsp:val=&quot;00A6117A&quot;/&gt;&lt;wsp:rsid wsp:val=&quot;00A6580A&quot;/&gt;&lt;wsp:rsid wsp:val=&quot;00A66E9D&quot;/&gt;&lt;wsp:rsid wsp:val=&quot;00A71A65&quot;/&gt;&lt;wsp:rsid wsp:val=&quot;00A727D4&quot;/&gt;&lt;wsp:rsid wsp:val=&quot;00A84402&quot;/&gt;&lt;wsp:rsid wsp:val=&quot;00A84420&quot;/&gt;&lt;wsp:rsid wsp:val=&quot;00A84CC5&quot;/&gt;&lt;wsp:rsid wsp:val=&quot;00A92031&quot;/&gt;&lt;wsp:rsid wsp:val=&quot;00A94385&quot;/&gt;&lt;wsp:rsid wsp:val=&quot;00AA208A&quot;/&gt;&lt;wsp:rsid wsp:val=&quot;00AA2893&quot;/&gt;&lt;wsp:rsid wsp:val=&quot;00AA6046&quot;/&gt;&lt;wsp:rsid wsp:val=&quot;00AB0D38&quot;/&gt;&lt;wsp:rsid wsp:val=&quot;00AB11DB&quot;/&gt;&lt;wsp:rsid wsp:val=&quot;00AB609F&quot;/&gt;&lt;wsp:rsid wsp:val=&quot;00AB7C12&quot;/&gt;&lt;wsp:rsid wsp:val=&quot;00AC2597&quot;/&gt;&lt;wsp:rsid wsp:val=&quot;00AD0958&quot;/&gt;&lt;wsp:rsid wsp:val=&quot;00AD1830&quot;/&gt;&lt;wsp:rsid wsp:val=&quot;00AD412F&quot;/&gt;&lt;wsp:rsid wsp:val=&quot;00AE2934&quot;/&gt;&lt;wsp:rsid wsp:val=&quot;00AE33B3&quot;/&gt;&lt;wsp:rsid wsp:val=&quot;00AE4E8B&quot;/&gt;&lt;wsp:rsid wsp:val=&quot;00AE4F89&quot;/&gt;&lt;wsp:rsid wsp:val=&quot;00AE679C&quot;/&gt;&lt;wsp:rsid wsp:val=&quot;00AE681F&quot;/&gt;&lt;wsp:rsid wsp:val=&quot;00AF1158&quot;/&gt;&lt;wsp:rsid wsp:val=&quot;00AF68A3&quot;/&gt;&lt;wsp:rsid wsp:val=&quot;00B036B0&quot;/&gt;&lt;wsp:rsid wsp:val=&quot;00B04FD1&quot;/&gt;&lt;wsp:rsid wsp:val=&quot;00B070EE&quot;/&gt;&lt;wsp:rsid wsp:val=&quot;00B0764B&quot;/&gt;&lt;wsp:rsid wsp:val=&quot;00B104F8&quot;/&gt;&lt;wsp:rsid wsp:val=&quot;00B119D0&quot;/&gt;&lt;wsp:rsid wsp:val=&quot;00B175D4&quot;/&gt;&lt;wsp:rsid wsp:val=&quot;00B21F58&quot;/&gt;&lt;wsp:rsid wsp:val=&quot;00B23CCC&quot;/&gt;&lt;wsp:rsid wsp:val=&quot;00B23DFF&quot;/&gt;&lt;wsp:rsid wsp:val=&quot;00B24801&quot;/&gt;&lt;wsp:rsid wsp:val=&quot;00B27D72&quot;/&gt;&lt;wsp:rsid wsp:val=&quot;00B27F28&quot;/&gt;&lt;wsp:rsid wsp:val=&quot;00B3070A&quot;/&gt;&lt;wsp:rsid wsp:val=&quot;00B30C24&quot;/&gt;&lt;wsp:rsid wsp:val=&quot;00B320D1&quot;/&gt;&lt;wsp:rsid wsp:val=&quot;00B3521A&quot;/&gt;&lt;wsp:rsid wsp:val=&quot;00B45E8E&quot;/&gt;&lt;wsp:rsid wsp:val=&quot;00B50777&quot;/&gt;&lt;wsp:rsid wsp:val=&quot;00B528E4&quot;/&gt;&lt;wsp:rsid wsp:val=&quot;00B543AE&quot;/&gt;&lt;wsp:rsid wsp:val=&quot;00B546D3&quot;/&gt;&lt;wsp:rsid wsp:val=&quot;00B57879&quot;/&gt;&lt;wsp:rsid wsp:val=&quot;00B57D04&quot;/&gt;&lt;wsp:rsid wsp:val=&quot;00B63CF0&quot;/&gt;&lt;wsp:rsid wsp:val=&quot;00B67031&quot;/&gt;&lt;wsp:rsid wsp:val=&quot;00B71218&quot;/&gt;&lt;wsp:rsid wsp:val=&quot;00B718FA&quot;/&gt;&lt;wsp:rsid wsp:val=&quot;00B73777&quot;/&gt;&lt;wsp:rsid wsp:val=&quot;00B80C7B&quot;/&gt;&lt;wsp:rsid wsp:val=&quot;00B8277A&quot;/&gt;&lt;wsp:rsid wsp:val=&quot;00B84B1F&quot;/&gt;&lt;wsp:rsid wsp:val=&quot;00B871AD&quot;/&gt;&lt;wsp:rsid wsp:val=&quot;00B938F6&quot;/&gt;&lt;wsp:rsid wsp:val=&quot;00BA064E&quot;/&gt;&lt;wsp:rsid wsp:val=&quot;00BA074E&quot;/&gt;&lt;wsp:rsid wsp:val=&quot;00BA0D9B&quot;/&gt;&lt;wsp:rsid wsp:val=&quot;00BA6E3B&quot;/&gt;&lt;wsp:rsid wsp:val=&quot;00BB1CE5&quot;/&gt;&lt;wsp:rsid wsp:val=&quot;00BB7234&quot;/&gt;&lt;wsp:rsid wsp:val=&quot;00BC2FB4&quot;/&gt;&lt;wsp:rsid wsp:val=&quot;00BC4767&quot;/&gt;&lt;wsp:rsid wsp:val=&quot;00BD275F&quot;/&gt;&lt;wsp:rsid wsp:val=&quot;00BD2A7D&quot;/&gt;&lt;wsp:rsid wsp:val=&quot;00BD4B26&quot;/&gt;&lt;wsp:rsid wsp:val=&quot;00BE026D&quot;/&gt;&lt;wsp:rsid wsp:val=&quot;00BE195E&quot;/&gt;&lt;wsp:rsid wsp:val=&quot;00BF08CE&quot;/&gt;&lt;wsp:rsid wsp:val=&quot;00BF10EA&quot;/&gt;&lt;wsp:rsid wsp:val=&quot;00BF130E&quot;/&gt;&lt;wsp:rsid wsp:val=&quot;00BF22AC&quot;/&gt;&lt;wsp:rsid wsp:val=&quot;00BF77FA&quot;/&gt;&lt;wsp:rsid wsp:val=&quot;00C056C9&quot;/&gt;&lt;wsp:rsid wsp:val=&quot;00C06938&quot;/&gt;&lt;wsp:rsid wsp:val=&quot;00C1111F&quot;/&gt;&lt;wsp:rsid wsp:val=&quot;00C1143A&quot;/&gt;&lt;wsp:rsid wsp:val=&quot;00C11E52&quot;/&gt;&lt;wsp:rsid wsp:val=&quot;00C13864&quot;/&gt;&lt;wsp:rsid wsp:val=&quot;00C13FF6&quot;/&gt;&lt;wsp:rsid wsp:val=&quot;00C30046&quot;/&gt;&lt;wsp:rsid wsp:val=&quot;00C33C15&quot;/&gt;&lt;wsp:rsid wsp:val=&quot;00C3656E&quot;/&gt;&lt;wsp:rsid wsp:val=&quot;00C37097&quot;/&gt;&lt;wsp:rsid wsp:val=&quot;00C37621&quot;/&gt;&lt;wsp:rsid wsp:val=&quot;00C40A78&quot;/&gt;&lt;wsp:rsid wsp:val=&quot;00C41A8B&quot;/&gt;&lt;wsp:rsid wsp:val=&quot;00C4502D&quot;/&gt;&lt;wsp:rsid wsp:val=&quot;00C462DA&quot;/&gt;&lt;wsp:rsid wsp:val=&quot;00C55610&quot;/&gt;&lt;wsp:rsid wsp:val=&quot;00C5719F&quot;/&gt;&lt;wsp:rsid wsp:val=&quot;00C576A7&quot;/&gt;&lt;wsp:rsid wsp:val=&quot;00C614A9&quot;/&gt;&lt;wsp:rsid wsp:val=&quot;00C6219E&quot;/&gt;&lt;wsp:rsid wsp:val=&quot;00C6364D&quot;/&gt;&lt;wsp:rsid wsp:val=&quot;00C63E20&quot;/&gt;&lt;wsp:rsid wsp:val=&quot;00C6738E&quot;/&gt;&lt;wsp:rsid wsp:val=&quot;00C73017&quot;/&gt;&lt;wsp:rsid wsp:val=&quot;00C74C3F&quot;/&gt;&lt;wsp:rsid wsp:val=&quot;00C760F7&quot;/&gt;&lt;wsp:rsid wsp:val=&quot;00C7670D&quot;/&gt;&lt;wsp:rsid wsp:val=&quot;00C77A4C&quot;/&gt;&lt;wsp:rsid wsp:val=&quot;00C81219&quot;/&gt;&lt;wsp:rsid wsp:val=&quot;00C865ED&quot;/&gt;&lt;wsp:rsid wsp:val=&quot;00C86C02&quot;/&gt;&lt;wsp:rsid wsp:val=&quot;00C9007C&quot;/&gt;&lt;wsp:rsid wsp:val=&quot;00C905F9&quot;/&gt;&lt;wsp:rsid wsp:val=&quot;00C92782&quot;/&gt;&lt;wsp:rsid wsp:val=&quot;00C92CD2&quot;/&gt;&lt;wsp:rsid wsp:val=&quot;00CA375A&quot;/&gt;&lt;wsp:rsid wsp:val=&quot;00CA4DD1&quot;/&gt;&lt;wsp:rsid wsp:val=&quot;00CA6C50&quot;/&gt;&lt;wsp:rsid wsp:val=&quot;00CA7237&quot;/&gt;&lt;wsp:rsid wsp:val=&quot;00CB3055&quot;/&gt;&lt;wsp:rsid wsp:val=&quot;00CB629C&quot;/&gt;&lt;wsp:rsid wsp:val=&quot;00CB765C&quot;/&gt;&lt;wsp:rsid wsp:val=&quot;00CC37C7&quot;/&gt;&lt;wsp:rsid wsp:val=&quot;00CC4FD2&quot;/&gt;&lt;wsp:rsid wsp:val=&quot;00CC5DF8&quot;/&gt;&lt;wsp:rsid wsp:val=&quot;00CC7CCD&quot;/&gt;&lt;wsp:rsid wsp:val=&quot;00CD0013&quot;/&gt;&lt;wsp:rsid wsp:val=&quot;00CD2218&quot;/&gt;&lt;wsp:rsid wsp:val=&quot;00CD4414&quot;/&gt;&lt;wsp:rsid wsp:val=&quot;00CD663C&quot;/&gt;&lt;wsp:rsid wsp:val=&quot;00CD6F8F&quot;/&gt;&lt;wsp:rsid wsp:val=&quot;00CD7CEC&quot;/&gt;&lt;wsp:rsid wsp:val=&quot;00CE11C5&quot;/&gt;&lt;wsp:rsid wsp:val=&quot;00CE2340&quot;/&gt;&lt;wsp:rsid wsp:val=&quot;00CE5CE2&quot;/&gt;&lt;wsp:rsid wsp:val=&quot;00CE5F92&quot;/&gt;&lt;wsp:rsid wsp:val=&quot;00CE7D6A&quot;/&gt;&lt;wsp:rsid wsp:val=&quot;00CF06F0&quot;/&gt;&lt;wsp:rsid wsp:val=&quot;00CF2DAA&quot;/&gt;&lt;wsp:rsid wsp:val=&quot;00CF4BF8&quot;/&gt;&lt;wsp:rsid wsp:val=&quot;00CF75ED&quot;/&gt;&lt;wsp:rsid wsp:val=&quot;00D014E1&quot;/&gt;&lt;wsp:rsid wsp:val=&quot;00D02B22&quot;/&gt;&lt;wsp:rsid wsp:val=&quot;00D03B46&quot;/&gt;&lt;wsp:rsid wsp:val=&quot;00D043C7&quot;/&gt;&lt;wsp:rsid wsp:val=&quot;00D04B75&quot;/&gt;&lt;wsp:rsid wsp:val=&quot;00D06872&quot;/&gt;&lt;wsp:rsid wsp:val=&quot;00D13202&quot;/&gt;&lt;wsp:rsid wsp:val=&quot;00D1424F&quot;/&gt;&lt;wsp:rsid wsp:val=&quot;00D1460B&quot;/&gt;&lt;wsp:rsid wsp:val=&quot;00D15CDF&quot;/&gt;&lt;wsp:rsid wsp:val=&quot;00D17AAC&quot;/&gt;&lt;wsp:rsid wsp:val=&quot;00D22CAB&quot;/&gt;&lt;wsp:rsid wsp:val=&quot;00D2451A&quot;/&gt;&lt;wsp:rsid wsp:val=&quot;00D24BFE&quot;/&gt;&lt;wsp:rsid wsp:val=&quot;00D26757&quot;/&gt;&lt;wsp:rsid wsp:val=&quot;00D26BF3&quot;/&gt;&lt;wsp:rsid wsp:val=&quot;00D26D40&quot;/&gt;&lt;wsp:rsid wsp:val=&quot;00D30619&quot;/&gt;&lt;wsp:rsid wsp:val=&quot;00D31C94&quot;/&gt;&lt;wsp:rsid wsp:val=&quot;00D36C7A&quot;/&gt;&lt;wsp:rsid wsp:val=&quot;00D41C56&quot;/&gt;&lt;wsp:rsid wsp:val=&quot;00D4283E&quot;/&gt;&lt;wsp:rsid wsp:val=&quot;00D44A20&quot;/&gt;&lt;wsp:rsid wsp:val=&quot;00D4768C&quot;/&gt;&lt;wsp:rsid wsp:val=&quot;00D6040F&quot;/&gt;&lt;wsp:rsid wsp:val=&quot;00D621B3&quot;/&gt;&lt;wsp:rsid wsp:val=&quot;00D62AAF&quot;/&gt;&lt;wsp:rsid wsp:val=&quot;00D63835&quot;/&gt;&lt;wsp:rsid wsp:val=&quot;00D63FE1&quot;/&gt;&lt;wsp:rsid wsp:val=&quot;00D64F5C&quot;/&gt;&lt;wsp:rsid wsp:val=&quot;00D72BB5&quot;/&gt;&lt;wsp:rsid wsp:val=&quot;00D753AF&quot;/&gt;&lt;wsp:rsid wsp:val=&quot;00D76106&quot;/&gt;&lt;wsp:rsid wsp:val=&quot;00D769B2&quot;/&gt;&lt;wsp:rsid wsp:val=&quot;00D77FE7&quot;/&gt;&lt;wsp:rsid wsp:val=&quot;00D809D7&quot;/&gt;&lt;wsp:rsid wsp:val=&quot;00D810AC&quot;/&gt;&lt;wsp:rsid wsp:val=&quot;00D81267&quot;/&gt;&lt;wsp:rsid wsp:val=&quot;00D8239F&quot;/&gt;&lt;wsp:rsid wsp:val=&quot;00D834BC&quot;/&gt;&lt;wsp:rsid wsp:val=&quot;00D84D36&quot;/&gt;&lt;wsp:rsid wsp:val=&quot;00D9239A&quot;/&gt;&lt;wsp:rsid wsp:val=&quot;00D94633&quot;/&gt;&lt;wsp:rsid wsp:val=&quot;00DA04B2&quot;/&gt;&lt;wsp:rsid wsp:val=&quot;00DA26F4&quot;/&gt;&lt;wsp:rsid wsp:val=&quot;00DA3907&quot;/&gt;&lt;wsp:rsid wsp:val=&quot;00DB0B66&quot;/&gt;&lt;wsp:rsid wsp:val=&quot;00DC3B95&quot;/&gt;&lt;wsp:rsid wsp:val=&quot;00DC3D2D&quot;/&gt;&lt;wsp:rsid wsp:val=&quot;00DC3F0C&quot;/&gt;&lt;wsp:rsid wsp:val=&quot;00DC4DC1&quot;/&gt;&lt;wsp:rsid wsp:val=&quot;00DC6928&quot;/&gt;&lt;wsp:rsid wsp:val=&quot;00DC6D58&quot;/&gt;&lt;wsp:rsid wsp:val=&quot;00DD08C7&quot;/&gt;&lt;wsp:rsid wsp:val=&quot;00DD1B61&quot;/&gt;&lt;wsp:rsid wsp:val=&quot;00DD2589&quot;/&gt;&lt;wsp:rsid wsp:val=&quot;00DD3D19&quot;/&gt;&lt;wsp:rsid wsp:val=&quot;00DD42AB&quot;/&gt;&lt;wsp:rsid wsp:val=&quot;00DD6DFB&quot;/&gt;&lt;wsp:rsid wsp:val=&quot;00DE1D17&quot;/&gt;&lt;wsp:rsid wsp:val=&quot;00DE3ADE&quot;/&gt;&lt;wsp:rsid wsp:val=&quot;00DF1AA8&quot;/&gt;&lt;wsp:rsid wsp:val=&quot;00DF1CAE&quot;/&gt;&lt;wsp:rsid wsp:val=&quot;00DF4611&quot;/&gt;&lt;wsp:rsid wsp:val=&quot;00E025D2&quot;/&gt;&lt;wsp:rsid wsp:val=&quot;00E038AD&quot;/&gt;&lt;wsp:rsid wsp:val=&quot;00E03C63&quot;/&gt;&lt;wsp:rsid wsp:val=&quot;00E06330&quot;/&gt;&lt;wsp:rsid wsp:val=&quot;00E104E2&quot;/&gt;&lt;wsp:rsid wsp:val=&quot;00E1354E&quot;/&gt;&lt;wsp:rsid wsp:val=&quot;00E14F76&quot;/&gt;&lt;wsp:rsid wsp:val=&quot;00E16524&quot;/&gt;&lt;wsp:rsid wsp:val=&quot;00E17E80&quot;/&gt;&lt;wsp:rsid wsp:val=&quot;00E2069A&quot;/&gt;&lt;wsp:rsid wsp:val=&quot;00E22B6C&quot;/&gt;&lt;wsp:rsid wsp:val=&quot;00E23FE4&quot;/&gt;&lt;wsp:rsid wsp:val=&quot;00E32FD4&quot;/&gt;&lt;wsp:rsid wsp:val=&quot;00E334B7&quot;/&gt;&lt;wsp:rsid wsp:val=&quot;00E342DD&quot;/&gt;&lt;wsp:rsid wsp:val=&quot;00E34EA5&quot;/&gt;&lt;wsp:rsid wsp:val=&quot;00E34F16&quot;/&gt;&lt;wsp:rsid wsp:val=&quot;00E40799&quot;/&gt;&lt;wsp:rsid wsp:val=&quot;00E41138&quot;/&gt;&lt;wsp:rsid wsp:val=&quot;00E478EF&quot;/&gt;&lt;wsp:rsid wsp:val=&quot;00E524D9&quot;/&gt;&lt;wsp:rsid wsp:val=&quot;00E5444D&quot;/&gt;&lt;wsp:rsid wsp:val=&quot;00E560EC&quot;/&gt;&lt;wsp:rsid wsp:val=&quot;00E563A4&quot;/&gt;&lt;wsp:rsid wsp:val=&quot;00E56655&quot;/&gt;&lt;wsp:rsid wsp:val=&quot;00E56B7C&quot;/&gt;&lt;wsp:rsid wsp:val=&quot;00E60BDA&quot;/&gt;&lt;wsp:rsid wsp:val=&quot;00E66C0F&quot;/&gt;&lt;wsp:rsid wsp:val=&quot;00E67564&quot;/&gt;&lt;wsp:rsid wsp:val=&quot;00E75814&quot;/&gt;&lt;wsp:rsid wsp:val=&quot;00E75E28&quot;/&gt;&lt;wsp:rsid wsp:val=&quot;00E770B4&quot;/&gt;&lt;wsp:rsid wsp:val=&quot;00E8016E&quot;/&gt;&lt;wsp:rsid wsp:val=&quot;00E80317&quot;/&gt;&lt;wsp:rsid wsp:val=&quot;00E81AFD&quot;/&gt;&lt;wsp:rsid wsp:val=&quot;00E830F8&quot;/&gt;&lt;wsp:rsid wsp:val=&quot;00E84D7A&quot;/&gt;&lt;wsp:rsid wsp:val=&quot;00E855C7&quot;/&gt;&lt;wsp:rsid wsp:val=&quot;00E948CE&quot;/&gt;&lt;wsp:rsid wsp:val=&quot;00E94F7B&quot;/&gt;&lt;wsp:rsid wsp:val=&quot;00EA1CBD&quot;/&gt;&lt;wsp:rsid wsp:val=&quot;00EB2CB0&quot;/&gt;&lt;wsp:rsid wsp:val=&quot;00EB541C&quot;/&gt;&lt;wsp:rsid wsp:val=&quot;00EB6984&quot;/&gt;&lt;wsp:rsid wsp:val=&quot;00EB70DA&quot;/&gt;&lt;wsp:rsid wsp:val=&quot;00EC02ED&quot;/&gt;&lt;wsp:rsid wsp:val=&quot;00EC1B56&quot;/&gt;&lt;wsp:rsid wsp:val=&quot;00EC30B7&quot;/&gt;&lt;wsp:rsid wsp:val=&quot;00EC5E78&quot;/&gt;&lt;wsp:rsid wsp:val=&quot;00EC7A07&quot;/&gt;&lt;wsp:rsid wsp:val=&quot;00ED1BBA&quot;/&gt;&lt;wsp:rsid wsp:val=&quot;00ED2B61&quot;/&gt;&lt;wsp:rsid wsp:val=&quot;00ED5F17&quot;/&gt;&lt;wsp:rsid wsp:val=&quot;00ED7DA7&quot;/&gt;&lt;wsp:rsid wsp:val=&quot;00EE76C6&quot;/&gt;&lt;wsp:rsid wsp:val=&quot;00EF2731&quot;/&gt;&lt;wsp:rsid wsp:val=&quot;00EF60F5&quot;/&gt;&lt;wsp:rsid wsp:val=&quot;00EF62AD&quot;/&gt;&lt;wsp:rsid wsp:val=&quot;00F035B4&quot;/&gt;&lt;wsp:rsid wsp:val=&quot;00F10CEF&quot;/&gt;&lt;wsp:rsid wsp:val=&quot;00F12A0C&quot;/&gt;&lt;wsp:rsid wsp:val=&quot;00F16F26&quot;/&gt;&lt;wsp:rsid wsp:val=&quot;00F27086&quot;/&gt;&lt;wsp:rsid wsp:val=&quot;00F270DA&quot;/&gt;&lt;wsp:rsid wsp:val=&quot;00F317FA&quot;/&gt;&lt;wsp:rsid wsp:val=&quot;00F363C5&quot;/&gt;&lt;wsp:rsid wsp:val=&quot;00F379BB&quot;/&gt;&lt;wsp:rsid wsp:val=&quot;00F4235C&quot;/&gt;&lt;wsp:rsid wsp:val=&quot;00F45A6E&quot;/&gt;&lt;wsp:rsid wsp:val=&quot;00F45DF3&quot;/&gt;&lt;wsp:rsid wsp:val=&quot;00F467F0&quot;/&gt;&lt;wsp:rsid wsp:val=&quot;00F6194F&quot;/&gt;&lt;wsp:rsid wsp:val=&quot;00F61E0F&quot;/&gt;&lt;wsp:rsid wsp:val=&quot;00F626A6&quot;/&gt;&lt;wsp:rsid wsp:val=&quot;00F63973&quot;/&gt;&lt;wsp:rsid wsp:val=&quot;00F718BA&quot;/&gt;&lt;wsp:rsid wsp:val=&quot;00F75A91&quot;/&gt;&lt;wsp:rsid wsp:val=&quot;00F80D94&quot;/&gt;&lt;wsp:rsid wsp:val=&quot;00F84014&quot;/&gt;&lt;wsp:rsid wsp:val=&quot;00F848D3&quot;/&gt;&lt;wsp:rsid wsp:val=&quot;00F849BC&quot;/&gt;&lt;wsp:rsid wsp:val=&quot;00F849EA&quot;/&gt;&lt;wsp:rsid wsp:val=&quot;00F85913&quot;/&gt;&lt;wsp:rsid wsp:val=&quot;00F86ADF&quot;/&gt;&lt;wsp:rsid wsp:val=&quot;00F87AC5&quot;/&gt;&lt;wsp:rsid wsp:val=&quot;00F87DA2&quot;/&gt;&lt;wsp:rsid wsp:val=&quot;00F912F8&quot;/&gt;&lt;wsp:rsid wsp:val=&quot;00F91440&quot;/&gt;&lt;wsp:rsid wsp:val=&quot;00F92332&quot;/&gt;&lt;wsp:rsid wsp:val=&quot;00F92D47&quot;/&gt;&lt;wsp:rsid wsp:val=&quot;00F9693B&quot;/&gt;&lt;wsp:rsid wsp:val=&quot;00F977D0&quot;/&gt;&lt;wsp:rsid wsp:val=&quot;00FA6C7E&quot;/&gt;&lt;wsp:rsid wsp:val=&quot;00FB45C4&quot;/&gt;&lt;wsp:rsid wsp:val=&quot;00FB45ED&quot;/&gt;&lt;wsp:rsid wsp:val=&quot;00FB4648&quot;/&gt;&lt;wsp:rsid wsp:val=&quot;00FC0E5C&quot;/&gt;&lt;wsp:rsid wsp:val=&quot;00FC15E8&quot;/&gt;&lt;wsp:rsid wsp:val=&quot;00FC3F9E&quot;/&gt;&lt;wsp:rsid wsp:val=&quot;00FC6D10&quot;/&gt;&lt;wsp:rsid wsp:val=&quot;00FD3EE1&quot;/&gt;&lt;wsp:rsid wsp:val=&quot;00FE2C5C&quot;/&gt;&lt;wsp:rsid wsp:val=&quot;00FE3708&quot;/&gt;&lt;wsp:rsid wsp:val=&quot;00FE3D9C&quot;/&gt;&lt;wsp:rsid wsp:val=&quot;00FF03E2&quot;/&gt;&lt;wsp:rsid wsp:val=&quot;00FF3416&quot;/&gt;&lt;wsp:rsid wsp:val=&quot;00FF6A10&quot;/&gt;&lt;/wsp:rsids&gt;&lt;/w:docPr&gt;&lt;w:body&gt;&lt;w:p wsp:rsidR=&quot;00000000&quot; wsp:rsidRDefault=&quot;00971543&quot;&gt;&lt;m:oMathPara&gt;&lt;m:oMath&gt;&lt;m:r&gt;&lt;w:rPr&gt;&lt;w:rFonts w:ascii=&quot;Cambria Math&quot; w:h-ansi=&quot;Cambria Math&quot;/&gt;&lt;wx:font wx:val=&quot;Cambria Math&quot;/&gt;&lt;w:i/&gt;&lt;w:sz w:val=&quot;24&quot;/&gt;&lt;w:sz-cs w:val=&quot;24&quot;/&gt;&lt;/w:rPr&gt;&lt;m:t&gt;a‰¤&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69" o:title="" chromakey="white"/>
          </v:shape>
        </w:pict>
      </w:r>
      <w:r w:rsidR="00962591" w:rsidRPr="00654F21">
        <w:rPr>
          <w:rFonts w:ascii="Times New Roman" w:hAnsi="Times New Roman"/>
          <w:sz w:val="24"/>
          <w:szCs w:val="24"/>
        </w:rPr>
        <w:fldChar w:fldCharType="end"/>
      </w:r>
      <w:r w:rsidRPr="00C6219E">
        <w:rPr>
          <w:rFonts w:ascii="Times New Roman" w:hAnsi="Times New Roman"/>
          <w:sz w:val="24"/>
          <w:szCs w:val="24"/>
        </w:rPr>
        <w:t xml:space="preserve"> </w:t>
      </w:r>
      <w:proofErr w:type="spellStart"/>
      <w:r>
        <w:rPr>
          <w:rFonts w:ascii="Times New Roman" w:hAnsi="Times New Roman"/>
          <w:sz w:val="24"/>
          <w:szCs w:val="24"/>
        </w:rPr>
        <w:t>m</w:t>
      </w:r>
      <w:r w:rsidRPr="00C6219E">
        <w:rPr>
          <w:rFonts w:ascii="Times New Roman" w:hAnsi="Times New Roman"/>
          <w:sz w:val="24"/>
          <w:szCs w:val="24"/>
          <w:vertAlign w:val="subscript"/>
        </w:rPr>
        <w:t>U</w:t>
      </w:r>
      <w:r>
        <w:rPr>
          <w:rFonts w:ascii="Times New Roman" w:hAnsi="Times New Roman"/>
          <w:sz w:val="24"/>
          <w:szCs w:val="24"/>
          <w:vertAlign w:val="subscript"/>
        </w:rPr>
        <w:t>i</w:t>
      </w:r>
      <w:proofErr w:type="spellEnd"/>
    </w:p>
    <w:p w:rsidR="007E3981" w:rsidRPr="008E6318" w:rsidRDefault="007E3981" w:rsidP="006C7D92">
      <w:pPr>
        <w:spacing w:before="100" w:beforeAutospacing="1" w:after="100" w:afterAutospacing="1"/>
        <w:rPr>
          <w:rFonts w:ascii="Times New Roman" w:hAnsi="Times New Roman"/>
          <w:sz w:val="24"/>
          <w:szCs w:val="24"/>
        </w:rPr>
      </w:pPr>
      <w:r>
        <w:rPr>
          <w:rFonts w:ascii="Times New Roman" w:hAnsi="Times New Roman"/>
          <w:sz w:val="24"/>
          <w:szCs w:val="24"/>
        </w:rPr>
        <w:t xml:space="preserve">Using bounds can be helpful in imposing additional constraints if the properties of the model are known or just for enforcing the positivity condition. </w:t>
      </w:r>
    </w:p>
    <w:p w:rsidR="007E3981" w:rsidRDefault="007E3981" w:rsidP="00092BAF">
      <w:pPr>
        <w:pStyle w:val="Heading2"/>
      </w:pPr>
      <w:bookmarkStart w:id="1511" w:name="_Toc296000712"/>
      <w:bookmarkStart w:id="1512" w:name="_Toc296063695"/>
      <w:bookmarkStart w:id="1513" w:name="Evaluation_of_results_workflow"/>
      <w:r>
        <w:t>Evaluation of the results</w:t>
      </w:r>
      <w:bookmarkEnd w:id="1511"/>
      <w:bookmarkEnd w:id="1512"/>
    </w:p>
    <w:bookmarkEnd w:id="1513"/>
    <w:p w:rsidR="007E3981" w:rsidRDefault="007E3981" w:rsidP="006C7D92">
      <w:pPr>
        <w:spacing w:before="100" w:beforeAutospacing="1" w:after="100" w:afterAutospacing="1"/>
        <w:rPr>
          <w:rFonts w:ascii="Times New Roman" w:hAnsi="Times New Roman"/>
          <w:sz w:val="24"/>
          <w:szCs w:val="24"/>
        </w:rPr>
      </w:pPr>
      <w:r>
        <w:rPr>
          <w:rFonts w:ascii="Times New Roman" w:hAnsi="Times New Roman"/>
          <w:sz w:val="24"/>
          <w:szCs w:val="24"/>
        </w:rPr>
        <w:t>The following steps should be taken on order to properly assess the results of an inversion:</w:t>
      </w:r>
    </w:p>
    <w:p w:rsidR="007E3981" w:rsidRDefault="007E3981" w:rsidP="006E2842">
      <w:pPr>
        <w:pStyle w:val="ListParagraph"/>
        <w:numPr>
          <w:ilvl w:val="2"/>
          <w:numId w:val="2"/>
        </w:numPr>
        <w:spacing w:before="100" w:beforeAutospacing="1" w:after="100" w:afterAutospacing="1"/>
        <w:ind w:left="450" w:hanging="450"/>
        <w:rPr>
          <w:rFonts w:ascii="Times New Roman" w:hAnsi="Times New Roman"/>
          <w:sz w:val="24"/>
          <w:szCs w:val="24"/>
        </w:rPr>
      </w:pPr>
      <w:r>
        <w:rPr>
          <w:rFonts w:ascii="Times New Roman" w:hAnsi="Times New Roman"/>
          <w:sz w:val="24"/>
          <w:szCs w:val="24"/>
        </w:rPr>
        <w:t xml:space="preserve">Check the </w:t>
      </w:r>
      <w:hyperlink w:anchor="dcinv2d_log" w:history="1">
        <w:r w:rsidRPr="0031109B">
          <w:rPr>
            <w:rStyle w:val="Hyperlink"/>
            <w:rFonts w:ascii="Times New Roman" w:hAnsi="Times New Roman"/>
            <w:sz w:val="24"/>
            <w:szCs w:val="24"/>
          </w:rPr>
          <w:t>dcinv2d.log</w:t>
        </w:r>
      </w:hyperlink>
      <w:r>
        <w:rPr>
          <w:rFonts w:ascii="Times New Roman" w:hAnsi="Times New Roman"/>
          <w:sz w:val="24"/>
          <w:szCs w:val="24"/>
        </w:rPr>
        <w:t xml:space="preserve"> (or </w:t>
      </w:r>
      <w:hyperlink w:anchor="dcinv2d_log" w:history="1">
        <w:r w:rsidRPr="0031109B">
          <w:rPr>
            <w:rStyle w:val="Hyperlink"/>
            <w:rFonts w:ascii="Times New Roman" w:hAnsi="Times New Roman"/>
            <w:sz w:val="24"/>
            <w:szCs w:val="24"/>
          </w:rPr>
          <w:t>ipinv2d.log</w:t>
        </w:r>
      </w:hyperlink>
      <w:r>
        <w:rPr>
          <w:rFonts w:ascii="Times New Roman" w:hAnsi="Times New Roman"/>
          <w:sz w:val="24"/>
          <w:szCs w:val="24"/>
        </w:rPr>
        <w:t>) file. This file contains all the information about the input parameters and the inversion progress. Here are some key concepts of checking the log file:</w:t>
      </w:r>
    </w:p>
    <w:p w:rsidR="007E3981" w:rsidRDefault="007E3981" w:rsidP="006E2842">
      <w:pPr>
        <w:pStyle w:val="ListParagraph"/>
        <w:numPr>
          <w:ilvl w:val="0"/>
          <w:numId w:val="10"/>
        </w:numPr>
        <w:spacing w:before="100" w:beforeAutospacing="1" w:after="100" w:afterAutospacing="1"/>
        <w:rPr>
          <w:rFonts w:ascii="Times New Roman" w:hAnsi="Times New Roman"/>
          <w:sz w:val="24"/>
          <w:szCs w:val="24"/>
        </w:rPr>
      </w:pPr>
      <w:r>
        <w:rPr>
          <w:rFonts w:ascii="Times New Roman" w:hAnsi="Times New Roman"/>
          <w:sz w:val="24"/>
          <w:szCs w:val="24"/>
        </w:rPr>
        <w:t>Did the inversion end with convergence?</w:t>
      </w:r>
    </w:p>
    <w:p w:rsidR="007E3981" w:rsidRDefault="007E3981" w:rsidP="006E2842">
      <w:pPr>
        <w:pStyle w:val="ListParagraph"/>
        <w:numPr>
          <w:ilvl w:val="0"/>
          <w:numId w:val="10"/>
        </w:numPr>
        <w:spacing w:before="100" w:beforeAutospacing="1" w:after="100" w:afterAutospacing="1"/>
        <w:rPr>
          <w:rFonts w:ascii="Times New Roman" w:hAnsi="Times New Roman"/>
          <w:sz w:val="24"/>
          <w:szCs w:val="24"/>
        </w:rPr>
      </w:pPr>
      <w:r>
        <w:rPr>
          <w:rFonts w:ascii="Times New Roman" w:hAnsi="Times New Roman"/>
          <w:sz w:val="24"/>
          <w:szCs w:val="24"/>
        </w:rPr>
        <w:t>Have all the correct files been incorporated and inversion parameters properly set?</w:t>
      </w:r>
    </w:p>
    <w:p w:rsidR="007E3981" w:rsidRDefault="007E3981" w:rsidP="006E2842">
      <w:pPr>
        <w:pStyle w:val="ListParagraph"/>
        <w:numPr>
          <w:ilvl w:val="0"/>
          <w:numId w:val="10"/>
        </w:numPr>
        <w:spacing w:before="100" w:beforeAutospacing="1" w:after="100" w:afterAutospacing="1"/>
        <w:rPr>
          <w:rFonts w:ascii="Times New Roman" w:hAnsi="Times New Roman"/>
          <w:sz w:val="24"/>
          <w:szCs w:val="24"/>
        </w:rPr>
      </w:pPr>
      <w:r>
        <w:rPr>
          <w:rFonts w:ascii="Times New Roman" w:hAnsi="Times New Roman"/>
          <w:sz w:val="24"/>
          <w:szCs w:val="24"/>
        </w:rPr>
        <w:t>Was the target misfit achieved?</w:t>
      </w:r>
    </w:p>
    <w:p w:rsidR="007E3981" w:rsidRDefault="007E3981" w:rsidP="006E2842">
      <w:pPr>
        <w:pStyle w:val="ListParagraph"/>
        <w:numPr>
          <w:ilvl w:val="0"/>
          <w:numId w:val="10"/>
        </w:numPr>
        <w:spacing w:before="100" w:beforeAutospacing="1" w:after="100" w:afterAutospacing="1"/>
        <w:rPr>
          <w:rFonts w:ascii="Times New Roman" w:hAnsi="Times New Roman"/>
          <w:sz w:val="24"/>
          <w:szCs w:val="24"/>
        </w:rPr>
      </w:pPr>
      <w:r>
        <w:rPr>
          <w:rFonts w:ascii="Times New Roman" w:hAnsi="Times New Roman"/>
          <w:sz w:val="24"/>
          <w:szCs w:val="24"/>
        </w:rPr>
        <w:t xml:space="preserve">How </w:t>
      </w:r>
      <w:proofErr w:type="gramStart"/>
      <w:r>
        <w:rPr>
          <w:rFonts w:ascii="Times New Roman" w:hAnsi="Times New Roman"/>
          <w:sz w:val="24"/>
          <w:szCs w:val="24"/>
        </w:rPr>
        <w:t>many iterations</w:t>
      </w:r>
      <w:proofErr w:type="gramEnd"/>
      <w:r>
        <w:rPr>
          <w:rFonts w:ascii="Times New Roman" w:hAnsi="Times New Roman"/>
          <w:sz w:val="24"/>
          <w:szCs w:val="24"/>
        </w:rPr>
        <w:t xml:space="preserve"> were performed?</w:t>
      </w:r>
    </w:p>
    <w:p w:rsidR="007E3981" w:rsidRDefault="007E3981" w:rsidP="00D15CDF">
      <w:pPr>
        <w:pStyle w:val="ListParagraph"/>
        <w:spacing w:before="100" w:beforeAutospacing="1" w:after="100" w:afterAutospacing="1"/>
        <w:ind w:left="450"/>
        <w:rPr>
          <w:rFonts w:ascii="Times New Roman" w:hAnsi="Times New Roman"/>
          <w:sz w:val="24"/>
          <w:szCs w:val="24"/>
        </w:rPr>
      </w:pPr>
    </w:p>
    <w:p w:rsidR="007E3981" w:rsidRDefault="007E3981" w:rsidP="006E2842">
      <w:pPr>
        <w:pStyle w:val="ListParagraph"/>
        <w:numPr>
          <w:ilvl w:val="2"/>
          <w:numId w:val="2"/>
        </w:numPr>
        <w:spacing w:before="100" w:beforeAutospacing="1" w:after="100" w:afterAutospacing="1"/>
        <w:ind w:left="450" w:hanging="450"/>
        <w:rPr>
          <w:rFonts w:ascii="Times New Roman" w:hAnsi="Times New Roman"/>
          <w:sz w:val="24"/>
          <w:szCs w:val="24"/>
        </w:rPr>
      </w:pPr>
      <w:r>
        <w:rPr>
          <w:rFonts w:ascii="Times New Roman" w:hAnsi="Times New Roman"/>
          <w:sz w:val="24"/>
          <w:szCs w:val="24"/>
        </w:rPr>
        <w:t xml:space="preserve">Predicted data should be compared to the observations using the DCIP2D-DataViewer GUI. </w:t>
      </w:r>
      <w:r w:rsidRPr="00F84014">
        <w:rPr>
          <w:rFonts w:ascii="Times New Roman" w:hAnsi="Times New Roman"/>
          <w:sz w:val="24"/>
          <w:szCs w:val="24"/>
        </w:rPr>
        <w:t>The</w:t>
      </w:r>
      <w:r>
        <w:rPr>
          <w:rFonts w:ascii="Times New Roman" w:hAnsi="Times New Roman"/>
          <w:sz w:val="24"/>
          <w:szCs w:val="24"/>
        </w:rPr>
        <w:t xml:space="preserve"> observed data and the predicted data</w:t>
      </w:r>
      <w:r w:rsidRPr="00F84014">
        <w:rPr>
          <w:rFonts w:ascii="Times New Roman" w:hAnsi="Times New Roman"/>
          <w:sz w:val="24"/>
          <w:szCs w:val="24"/>
        </w:rPr>
        <w:t xml:space="preserve"> should look nearly identical. To see variations </w:t>
      </w:r>
      <w:r>
        <w:rPr>
          <w:rFonts w:ascii="Times New Roman" w:hAnsi="Times New Roman"/>
          <w:sz w:val="24"/>
          <w:szCs w:val="24"/>
        </w:rPr>
        <w:t>between them</w:t>
      </w:r>
      <w:r w:rsidRPr="00F84014">
        <w:rPr>
          <w:rFonts w:ascii="Times New Roman" w:hAnsi="Times New Roman"/>
          <w:sz w:val="24"/>
          <w:szCs w:val="24"/>
        </w:rPr>
        <w:t>, click the "diff" button in the data viewing window.</w:t>
      </w:r>
      <w:r>
        <w:rPr>
          <w:rFonts w:ascii="Times New Roman" w:hAnsi="Times New Roman"/>
          <w:sz w:val="24"/>
          <w:szCs w:val="24"/>
        </w:rPr>
        <w:t xml:space="preserve"> This changes the second pseudo-</w:t>
      </w:r>
      <w:r w:rsidRPr="00F84014">
        <w:rPr>
          <w:rFonts w:ascii="Times New Roman" w:hAnsi="Times New Roman"/>
          <w:sz w:val="24"/>
          <w:szCs w:val="24"/>
        </w:rPr>
        <w:t>section to a "misfit map," which shows the differences between the two data sets</w:t>
      </w:r>
      <w:r>
        <w:rPr>
          <w:rFonts w:ascii="Times New Roman" w:hAnsi="Times New Roman"/>
          <w:sz w:val="24"/>
          <w:szCs w:val="24"/>
        </w:rPr>
        <w:t xml:space="preserve"> (</w:t>
      </w:r>
      <w:hyperlink w:anchor="FIG11" w:history="1">
        <w:r w:rsidRPr="00C06938">
          <w:rPr>
            <w:rStyle w:val="Hyperlink"/>
            <w:rFonts w:ascii="Times New Roman" w:hAnsi="Times New Roman"/>
            <w:sz w:val="24"/>
            <w:szCs w:val="24"/>
          </w:rPr>
          <w:t>figure 11</w:t>
        </w:r>
      </w:hyperlink>
      <w:r>
        <w:rPr>
          <w:rFonts w:ascii="Times New Roman" w:hAnsi="Times New Roman"/>
          <w:sz w:val="24"/>
          <w:szCs w:val="24"/>
        </w:rPr>
        <w:t>)</w:t>
      </w:r>
      <w:r w:rsidRPr="00F84014">
        <w:rPr>
          <w:rFonts w:ascii="Times New Roman" w:hAnsi="Times New Roman"/>
          <w:sz w:val="24"/>
          <w:szCs w:val="24"/>
        </w:rPr>
        <w:t xml:space="preserve">. The </w:t>
      </w:r>
      <w:r>
        <w:rPr>
          <w:rFonts w:ascii="Times New Roman" w:hAnsi="Times New Roman"/>
          <w:sz w:val="24"/>
          <w:szCs w:val="24"/>
        </w:rPr>
        <w:t xml:space="preserve">normalized </w:t>
      </w:r>
      <w:r w:rsidRPr="00F84014">
        <w:rPr>
          <w:rFonts w:ascii="Times New Roman" w:hAnsi="Times New Roman"/>
          <w:sz w:val="24"/>
          <w:szCs w:val="24"/>
        </w:rPr>
        <w:t>misfit map</w:t>
      </w:r>
      <w:r>
        <w:rPr>
          <w:rFonts w:ascii="Times New Roman" w:hAnsi="Times New Roman"/>
          <w:sz w:val="24"/>
          <w:szCs w:val="24"/>
        </w:rPr>
        <w:t xml:space="preserve"> (normalized by the assigned standard deviation)</w:t>
      </w:r>
      <w:r w:rsidRPr="00F84014">
        <w:rPr>
          <w:rFonts w:ascii="Times New Roman" w:hAnsi="Times New Roman"/>
          <w:sz w:val="24"/>
          <w:szCs w:val="24"/>
        </w:rPr>
        <w:t xml:space="preserve"> should look random, with maximum values of some small percentage of the measured data (based upon noise specifications).</w:t>
      </w:r>
      <w:r>
        <w:rPr>
          <w:rFonts w:ascii="Times New Roman" w:hAnsi="Times New Roman"/>
          <w:sz w:val="24"/>
          <w:szCs w:val="24"/>
        </w:rPr>
        <w:t xml:space="preserve"> </w:t>
      </w:r>
    </w:p>
    <w:p w:rsidR="007E3981" w:rsidRDefault="007E3981" w:rsidP="00753150">
      <w:pPr>
        <w:pStyle w:val="ListParagraph"/>
        <w:spacing w:before="100" w:beforeAutospacing="1" w:after="100" w:afterAutospacing="1"/>
        <w:ind w:left="450"/>
        <w:rPr>
          <w:rFonts w:ascii="Times New Roman" w:hAnsi="Times New Roman"/>
          <w:sz w:val="24"/>
          <w:szCs w:val="24"/>
        </w:rPr>
      </w:pPr>
    </w:p>
    <w:p w:rsidR="007E3981" w:rsidRDefault="007E3981" w:rsidP="006E2842">
      <w:pPr>
        <w:pStyle w:val="ListParagraph"/>
        <w:numPr>
          <w:ilvl w:val="2"/>
          <w:numId w:val="2"/>
        </w:numPr>
        <w:spacing w:before="100" w:beforeAutospacing="1" w:after="100" w:afterAutospacing="1"/>
        <w:ind w:left="450" w:hanging="450"/>
        <w:rPr>
          <w:rFonts w:ascii="Times New Roman" w:hAnsi="Times New Roman"/>
          <w:sz w:val="24"/>
          <w:szCs w:val="24"/>
        </w:rPr>
      </w:pPr>
      <w:r>
        <w:rPr>
          <w:rFonts w:ascii="Times New Roman" w:hAnsi="Times New Roman"/>
          <w:sz w:val="24"/>
          <w:szCs w:val="24"/>
        </w:rPr>
        <w:t xml:space="preserve">The resulting model should be checked using the DCIP2D_Model_Viewer GUI (provided with </w:t>
      </w:r>
      <w:r w:rsidRPr="00753150">
        <w:rPr>
          <w:rFonts w:ascii="Times New Roman" w:hAnsi="Times New Roman"/>
          <w:sz w:val="24"/>
          <w:szCs w:val="24"/>
          <w:u w:val="single"/>
        </w:rPr>
        <w:t>DCIP2D V5.0</w:t>
      </w:r>
      <w:r>
        <w:rPr>
          <w:rFonts w:ascii="Times New Roman" w:hAnsi="Times New Roman"/>
          <w:sz w:val="24"/>
          <w:szCs w:val="24"/>
        </w:rPr>
        <w:t xml:space="preserve">) </w:t>
      </w:r>
      <w:r w:rsidRPr="00E56655">
        <w:rPr>
          <w:rFonts w:ascii="Times New Roman" w:hAnsi="Times New Roman"/>
          <w:sz w:val="24"/>
          <w:szCs w:val="24"/>
        </w:rPr>
        <w:t>Select "Padding cells" in the "Options"</w:t>
      </w:r>
      <w:r w:rsidRPr="00E56655">
        <w:rPr>
          <w:rFonts w:ascii="Times New Roman" w:hAnsi="Times New Roman"/>
          <w:b/>
          <w:bCs/>
          <w:sz w:val="24"/>
          <w:szCs w:val="24"/>
        </w:rPr>
        <w:t xml:space="preserve"> </w:t>
      </w:r>
      <w:r w:rsidRPr="00E56655">
        <w:rPr>
          <w:rFonts w:ascii="Times New Roman" w:hAnsi="Times New Roman"/>
          <w:sz w:val="24"/>
          <w:szCs w:val="24"/>
        </w:rPr>
        <w:t xml:space="preserve">menu in this </w:t>
      </w:r>
      <w:r>
        <w:rPr>
          <w:rFonts w:ascii="Times New Roman" w:hAnsi="Times New Roman"/>
          <w:sz w:val="24"/>
          <w:szCs w:val="24"/>
        </w:rPr>
        <w:t>GUI</w:t>
      </w:r>
      <w:r w:rsidRPr="00E56655">
        <w:rPr>
          <w:rFonts w:ascii="Times New Roman" w:hAnsi="Times New Roman"/>
          <w:sz w:val="24"/>
          <w:szCs w:val="24"/>
        </w:rPr>
        <w:t xml:space="preserve"> to specify how many padding cells to drop from the display. You can also adjust the minimum / maximum values for the colour scale - necessary for comparing various models</w:t>
      </w:r>
      <w:r>
        <w:rPr>
          <w:rFonts w:ascii="Times New Roman" w:hAnsi="Times New Roman"/>
          <w:sz w:val="24"/>
          <w:szCs w:val="24"/>
        </w:rPr>
        <w:t xml:space="preserve"> (see GUI usage manual for details)</w:t>
      </w:r>
      <w:r w:rsidRPr="00E56655">
        <w:rPr>
          <w:rFonts w:ascii="Times New Roman" w:hAnsi="Times New Roman"/>
          <w:sz w:val="24"/>
          <w:szCs w:val="24"/>
        </w:rPr>
        <w:t>.</w:t>
      </w:r>
    </w:p>
    <w:p w:rsidR="007E3981" w:rsidRPr="00E23FE4" w:rsidRDefault="007E3981" w:rsidP="00E23FE4">
      <w:pPr>
        <w:pStyle w:val="ListParagraph"/>
        <w:rPr>
          <w:rFonts w:ascii="Times New Roman" w:hAnsi="Times New Roman"/>
          <w:sz w:val="24"/>
          <w:szCs w:val="24"/>
        </w:rPr>
      </w:pPr>
    </w:p>
    <w:p w:rsidR="007E3981" w:rsidRDefault="007E3981" w:rsidP="006E2842">
      <w:pPr>
        <w:pStyle w:val="ListParagraph"/>
        <w:numPr>
          <w:ilvl w:val="2"/>
          <w:numId w:val="2"/>
        </w:numPr>
        <w:spacing w:before="100" w:beforeAutospacing="1" w:after="100" w:afterAutospacing="1"/>
        <w:ind w:left="450" w:hanging="450"/>
        <w:rPr>
          <w:rFonts w:ascii="Times New Roman" w:hAnsi="Times New Roman"/>
          <w:sz w:val="24"/>
          <w:szCs w:val="24"/>
        </w:rPr>
      </w:pPr>
      <w:r w:rsidRPr="00E23FE4">
        <w:rPr>
          <w:rFonts w:ascii="Times New Roman" w:hAnsi="Times New Roman"/>
          <w:sz w:val="24"/>
          <w:szCs w:val="24"/>
        </w:rPr>
        <w:t>The</w:t>
      </w:r>
      <w:r w:rsidRPr="00E23FE4">
        <w:rPr>
          <w:rFonts w:ascii="Times New Roman" w:hAnsi="Times New Roman"/>
          <w:b/>
          <w:bCs/>
          <w:sz w:val="24"/>
          <w:szCs w:val="24"/>
        </w:rPr>
        <w:t xml:space="preserve"> </w:t>
      </w:r>
      <w:r w:rsidRPr="00E23FE4">
        <w:rPr>
          <w:rFonts w:ascii="Times New Roman" w:hAnsi="Times New Roman"/>
          <w:bCs/>
          <w:sz w:val="24"/>
          <w:szCs w:val="24"/>
        </w:rPr>
        <w:t>progress of the inversion</w:t>
      </w:r>
      <w:r>
        <w:rPr>
          <w:rFonts w:ascii="Times New Roman" w:hAnsi="Times New Roman"/>
          <w:bCs/>
          <w:sz w:val="24"/>
          <w:szCs w:val="24"/>
        </w:rPr>
        <w:t xml:space="preserve"> (or the convergence curve)</w:t>
      </w:r>
      <w:r w:rsidRPr="00E23FE4">
        <w:rPr>
          <w:rFonts w:ascii="Times New Roman" w:hAnsi="Times New Roman"/>
          <w:sz w:val="24"/>
          <w:szCs w:val="24"/>
        </w:rPr>
        <w:t xml:space="preserve"> during its iterations should also be checked</w:t>
      </w:r>
      <w:r>
        <w:rPr>
          <w:rFonts w:ascii="Times New Roman" w:hAnsi="Times New Roman"/>
          <w:sz w:val="24"/>
          <w:szCs w:val="24"/>
        </w:rPr>
        <w:t xml:space="preserve"> (</w:t>
      </w:r>
      <w:hyperlink w:anchor="FIG12" w:history="1">
        <w:r w:rsidRPr="00D63835">
          <w:rPr>
            <w:rStyle w:val="Hyperlink"/>
            <w:rFonts w:ascii="Times New Roman" w:hAnsi="Times New Roman"/>
            <w:sz w:val="24"/>
            <w:szCs w:val="24"/>
          </w:rPr>
          <w:t>figure 12</w:t>
        </w:r>
      </w:hyperlink>
      <w:r>
        <w:rPr>
          <w:rFonts w:ascii="Times New Roman" w:hAnsi="Times New Roman"/>
          <w:sz w:val="24"/>
          <w:szCs w:val="24"/>
        </w:rPr>
        <w:t>)</w:t>
      </w:r>
      <w:r w:rsidRPr="00E23FE4">
        <w:rPr>
          <w:rFonts w:ascii="Times New Roman" w:hAnsi="Times New Roman"/>
          <w:sz w:val="24"/>
          <w:szCs w:val="24"/>
        </w:rPr>
        <w:t xml:space="preserve">. In the model viewing window, the algorithm's progress can be displayed graphically by selecting the "Curves" toolbar button in the "View" menu. The resulting graph shows how the values of misfit and model norm varied </w:t>
      </w:r>
      <w:proofErr w:type="gramStart"/>
      <w:r w:rsidRPr="00E23FE4">
        <w:rPr>
          <w:rFonts w:ascii="Times New Roman" w:hAnsi="Times New Roman"/>
          <w:sz w:val="24"/>
          <w:szCs w:val="24"/>
        </w:rPr>
        <w:t>at each iteration</w:t>
      </w:r>
      <w:proofErr w:type="gramEnd"/>
      <w:r w:rsidRPr="00E23FE4">
        <w:rPr>
          <w:rFonts w:ascii="Times New Roman" w:hAnsi="Times New Roman"/>
          <w:sz w:val="24"/>
          <w:szCs w:val="24"/>
        </w:rPr>
        <w:t xml:space="preserve">. ("Model norm" is the value of the </w:t>
      </w:r>
      <w:r w:rsidRPr="00E23FE4">
        <w:rPr>
          <w:rFonts w:ascii="Times New Roman" w:hAnsi="Times New Roman"/>
          <w:i/>
          <w:iCs/>
          <w:sz w:val="24"/>
          <w:szCs w:val="24"/>
        </w:rPr>
        <w:t xml:space="preserve">model objective function </w:t>
      </w:r>
      <w:r w:rsidRPr="00E23FE4">
        <w:rPr>
          <w:rFonts w:ascii="Times New Roman" w:hAnsi="Times New Roman"/>
          <w:sz w:val="24"/>
          <w:szCs w:val="24"/>
        </w:rPr>
        <w:t xml:space="preserve">- this is what we are trying to "minimize". The algorithm is programmed to add structure gradually in order to find a model that explains the data - i.e. it works on </w:t>
      </w:r>
      <w:r w:rsidRPr="00E23FE4">
        <w:rPr>
          <w:rFonts w:ascii="Times New Roman" w:hAnsi="Times New Roman"/>
          <w:i/>
          <w:iCs/>
          <w:sz w:val="24"/>
          <w:szCs w:val="24"/>
        </w:rPr>
        <w:t xml:space="preserve">reducing </w:t>
      </w:r>
      <w:r w:rsidRPr="00E23FE4">
        <w:rPr>
          <w:rFonts w:ascii="Times New Roman" w:hAnsi="Times New Roman"/>
          <w:sz w:val="24"/>
          <w:szCs w:val="24"/>
        </w:rPr>
        <w:t>the misfit value (</w:t>
      </w:r>
      <w:r w:rsidRPr="00E23FE4">
        <w:rPr>
          <w:rFonts w:ascii="Times New Roman" w:hAnsi="Times New Roman"/>
          <w:b/>
          <w:bCs/>
          <w:color w:val="0000FF"/>
          <w:sz w:val="24"/>
          <w:szCs w:val="24"/>
        </w:rPr>
        <w:t>blue</w:t>
      </w:r>
      <w:r w:rsidRPr="00E23FE4">
        <w:rPr>
          <w:rFonts w:ascii="Times New Roman" w:hAnsi="Times New Roman"/>
          <w:sz w:val="24"/>
          <w:szCs w:val="24"/>
        </w:rPr>
        <w:t xml:space="preserve"> curve) until the target misfit is reached. Then it must try to minimize the model norm without changing misfit. Thus, you should see a slight drop in the model norm value (</w:t>
      </w:r>
      <w:r w:rsidRPr="00E23FE4">
        <w:rPr>
          <w:rFonts w:ascii="Times New Roman" w:hAnsi="Times New Roman"/>
          <w:b/>
          <w:bCs/>
          <w:color w:val="990000"/>
          <w:sz w:val="24"/>
          <w:szCs w:val="24"/>
        </w:rPr>
        <w:t>red</w:t>
      </w:r>
      <w:r w:rsidRPr="00E23FE4">
        <w:rPr>
          <w:rFonts w:ascii="Times New Roman" w:hAnsi="Times New Roman"/>
          <w:sz w:val="24"/>
          <w:szCs w:val="24"/>
        </w:rPr>
        <w:t xml:space="preserve"> curve) until no more adjustments can be made to improve the situation.</w:t>
      </w:r>
    </w:p>
    <w:p w:rsidR="007E3981" w:rsidRPr="00C06938" w:rsidRDefault="007E3981" w:rsidP="00C06938">
      <w:pPr>
        <w:pStyle w:val="ListParagraph"/>
        <w:rPr>
          <w:rFonts w:ascii="Times New Roman" w:hAnsi="Times New Roman"/>
          <w:sz w:val="24"/>
          <w:szCs w:val="24"/>
        </w:rPr>
      </w:pPr>
    </w:p>
    <w:p w:rsidR="007E3981" w:rsidRDefault="007E3981" w:rsidP="00C06938">
      <w:pPr>
        <w:pStyle w:val="ListParagraph"/>
        <w:numPr>
          <w:ilvl w:val="2"/>
          <w:numId w:val="2"/>
        </w:numPr>
        <w:spacing w:before="100" w:beforeAutospacing="1" w:after="100" w:afterAutospacing="1"/>
        <w:ind w:left="450" w:hanging="450"/>
        <w:rPr>
          <w:rFonts w:ascii="Times New Roman" w:hAnsi="Times New Roman"/>
          <w:sz w:val="24"/>
          <w:szCs w:val="24"/>
        </w:rPr>
      </w:pPr>
      <w:r>
        <w:rPr>
          <w:rFonts w:ascii="Times New Roman" w:hAnsi="Times New Roman"/>
          <w:sz w:val="24"/>
          <w:szCs w:val="24"/>
        </w:rPr>
        <w:t xml:space="preserve">Is the model geologically reasonable? </w:t>
      </w:r>
      <w:r w:rsidRPr="00F84014">
        <w:rPr>
          <w:rFonts w:ascii="Times New Roman" w:hAnsi="Times New Roman"/>
          <w:sz w:val="24"/>
          <w:szCs w:val="24"/>
        </w:rPr>
        <w:t xml:space="preserve">It is important to decide whether the resulting model is geologically reasonable. This final consideration is more subjective. A simple example is shown here, in </w:t>
      </w:r>
      <w:hyperlink w:anchor="FIG13" w:history="1">
        <w:r w:rsidRPr="00D63835">
          <w:rPr>
            <w:rStyle w:val="Hyperlink"/>
            <w:rFonts w:ascii="Times New Roman" w:hAnsi="Times New Roman"/>
            <w:sz w:val="24"/>
            <w:szCs w:val="24"/>
          </w:rPr>
          <w:t>figure 13</w:t>
        </w:r>
      </w:hyperlink>
      <w:r>
        <w:rPr>
          <w:rFonts w:ascii="Times New Roman" w:hAnsi="Times New Roman"/>
          <w:sz w:val="24"/>
          <w:szCs w:val="24"/>
        </w:rPr>
        <w:t xml:space="preserve"> in </w:t>
      </w:r>
      <w:r w:rsidRPr="00F84014">
        <w:rPr>
          <w:rFonts w:ascii="Times New Roman" w:hAnsi="Times New Roman"/>
          <w:sz w:val="24"/>
          <w:szCs w:val="24"/>
        </w:rPr>
        <w:t>which data produced by calculating data over the "true" 2D model (</w:t>
      </w:r>
      <w:hyperlink w:anchor="FIG13" w:history="1">
        <w:r w:rsidRPr="00D63835">
          <w:rPr>
            <w:rStyle w:val="Hyperlink"/>
            <w:rFonts w:ascii="Times New Roman" w:hAnsi="Times New Roman"/>
            <w:sz w:val="24"/>
            <w:szCs w:val="24"/>
          </w:rPr>
          <w:t>figure 13a</w:t>
        </w:r>
      </w:hyperlink>
      <w:r w:rsidRPr="00F84014">
        <w:rPr>
          <w:rFonts w:ascii="Times New Roman" w:hAnsi="Times New Roman"/>
          <w:sz w:val="24"/>
          <w:szCs w:val="24"/>
        </w:rPr>
        <w:t xml:space="preserve">) are inverted twice to produce two inversion results which are both inadequate. </w:t>
      </w:r>
      <w:hyperlink w:anchor="FIG13" w:history="1">
        <w:r w:rsidRPr="00D63835">
          <w:rPr>
            <w:rStyle w:val="Hyperlink"/>
            <w:rFonts w:ascii="Times New Roman" w:hAnsi="Times New Roman"/>
            <w:sz w:val="24"/>
            <w:szCs w:val="24"/>
          </w:rPr>
          <w:t>Figure 13b</w:t>
        </w:r>
      </w:hyperlink>
      <w:r>
        <w:rPr>
          <w:rFonts w:ascii="Times New Roman" w:hAnsi="Times New Roman"/>
          <w:sz w:val="24"/>
          <w:szCs w:val="24"/>
        </w:rPr>
        <w:t xml:space="preserve"> shows the model, which is </w:t>
      </w:r>
      <w:r w:rsidRPr="00F84014">
        <w:rPr>
          <w:rFonts w:ascii="Times New Roman" w:hAnsi="Times New Roman"/>
          <w:sz w:val="24"/>
          <w:szCs w:val="24"/>
        </w:rPr>
        <w:t>"</w:t>
      </w:r>
      <w:proofErr w:type="spellStart"/>
      <w:r w:rsidRPr="00F84014">
        <w:rPr>
          <w:rFonts w:ascii="Times New Roman" w:hAnsi="Times New Roman"/>
          <w:sz w:val="24"/>
          <w:szCs w:val="24"/>
        </w:rPr>
        <w:t>underfit</w:t>
      </w:r>
      <w:proofErr w:type="spellEnd"/>
      <w:r w:rsidRPr="00F84014">
        <w:rPr>
          <w:rFonts w:ascii="Times New Roman" w:hAnsi="Times New Roman"/>
          <w:sz w:val="24"/>
          <w:szCs w:val="24"/>
        </w:rPr>
        <w:t xml:space="preserve">" </w:t>
      </w:r>
      <w:r>
        <w:rPr>
          <w:rFonts w:ascii="Times New Roman" w:hAnsi="Times New Roman"/>
          <w:sz w:val="24"/>
          <w:szCs w:val="24"/>
        </w:rPr>
        <w:t>(</w:t>
      </w:r>
      <w:r w:rsidRPr="00F84014">
        <w:rPr>
          <w:rFonts w:ascii="Times New Roman" w:hAnsi="Times New Roman"/>
          <w:sz w:val="24"/>
          <w:szCs w:val="24"/>
        </w:rPr>
        <w:t>a model recovered when the target misfit was too large</w:t>
      </w:r>
      <w:r>
        <w:rPr>
          <w:rFonts w:ascii="Times New Roman" w:hAnsi="Times New Roman"/>
          <w:sz w:val="24"/>
          <w:szCs w:val="24"/>
        </w:rPr>
        <w:t>)</w:t>
      </w:r>
      <w:r w:rsidRPr="00F84014">
        <w:rPr>
          <w:rFonts w:ascii="Times New Roman" w:hAnsi="Times New Roman"/>
          <w:sz w:val="24"/>
          <w:szCs w:val="24"/>
        </w:rPr>
        <w:t xml:space="preserve">. The program has stopped looking for details when predictions look only somewhat like observations. The image </w:t>
      </w:r>
      <w:r>
        <w:rPr>
          <w:rFonts w:ascii="Times New Roman" w:hAnsi="Times New Roman"/>
          <w:sz w:val="24"/>
          <w:szCs w:val="24"/>
        </w:rPr>
        <w:t xml:space="preserve">in </w:t>
      </w:r>
      <w:hyperlink w:anchor="FIG13" w:history="1">
        <w:r w:rsidRPr="001D4326">
          <w:rPr>
            <w:rStyle w:val="Hyperlink"/>
            <w:rFonts w:ascii="Times New Roman" w:hAnsi="Times New Roman"/>
            <w:sz w:val="24"/>
            <w:szCs w:val="24"/>
          </w:rPr>
          <w:t>figure 13c</w:t>
        </w:r>
      </w:hyperlink>
      <w:r>
        <w:rPr>
          <w:rFonts w:ascii="Times New Roman" w:hAnsi="Times New Roman"/>
          <w:sz w:val="24"/>
          <w:szCs w:val="24"/>
        </w:rPr>
        <w:t xml:space="preserve"> show an</w:t>
      </w:r>
      <w:r w:rsidRPr="00F84014">
        <w:rPr>
          <w:rFonts w:ascii="Times New Roman" w:hAnsi="Times New Roman"/>
          <w:sz w:val="24"/>
          <w:szCs w:val="24"/>
        </w:rPr>
        <w:t xml:space="preserve"> "</w:t>
      </w:r>
      <w:proofErr w:type="spellStart"/>
      <w:r w:rsidRPr="00F84014">
        <w:rPr>
          <w:rFonts w:ascii="Times New Roman" w:hAnsi="Times New Roman"/>
          <w:sz w:val="24"/>
          <w:szCs w:val="24"/>
        </w:rPr>
        <w:t>overfit</w:t>
      </w:r>
      <w:proofErr w:type="spellEnd"/>
      <w:r w:rsidRPr="00F84014">
        <w:rPr>
          <w:rFonts w:ascii="Times New Roman" w:hAnsi="Times New Roman"/>
          <w:sz w:val="24"/>
          <w:szCs w:val="24"/>
        </w:rPr>
        <w:t xml:space="preserve">" </w:t>
      </w:r>
      <w:r>
        <w:rPr>
          <w:rFonts w:ascii="Times New Roman" w:hAnsi="Times New Roman"/>
          <w:sz w:val="24"/>
          <w:szCs w:val="24"/>
        </w:rPr>
        <w:t>model (</w:t>
      </w:r>
      <w:r w:rsidRPr="00F84014">
        <w:rPr>
          <w:rFonts w:ascii="Times New Roman" w:hAnsi="Times New Roman"/>
          <w:sz w:val="24"/>
          <w:szCs w:val="24"/>
        </w:rPr>
        <w:t>a model recovered when the program has tried too hard to find details that explain</w:t>
      </w:r>
      <w:r>
        <w:rPr>
          <w:rFonts w:ascii="Times New Roman" w:hAnsi="Times New Roman"/>
          <w:sz w:val="24"/>
          <w:szCs w:val="24"/>
        </w:rPr>
        <w:t xml:space="preserve"> every nuance in the observation and </w:t>
      </w:r>
      <w:r>
        <w:rPr>
          <w:rFonts w:ascii="Times New Roman" w:hAnsi="Times New Roman"/>
          <w:sz w:val="24"/>
          <w:szCs w:val="24"/>
        </w:rPr>
        <w:lastRenderedPageBreak/>
        <w:t xml:space="preserve">resulted in adding structure, which does not exist). In both cases the </w:t>
      </w:r>
      <w:r w:rsidRPr="0031109B">
        <w:rPr>
          <w:rFonts w:ascii="Courier New" w:hAnsi="Courier New" w:cs="Courier New"/>
          <w:color w:val="C00000"/>
          <w:sz w:val="20"/>
          <w:szCs w:val="20"/>
        </w:rPr>
        <w:t>CHIFACT</w:t>
      </w:r>
      <w:r>
        <w:rPr>
          <w:rFonts w:ascii="Times New Roman" w:hAnsi="Times New Roman"/>
          <w:sz w:val="24"/>
          <w:szCs w:val="24"/>
        </w:rPr>
        <w:t xml:space="preserve"> should be reviewed. In the “</w:t>
      </w:r>
      <w:proofErr w:type="spellStart"/>
      <w:r>
        <w:rPr>
          <w:rFonts w:ascii="Times New Roman" w:hAnsi="Times New Roman"/>
          <w:sz w:val="24"/>
          <w:szCs w:val="24"/>
        </w:rPr>
        <w:t>underfit</w:t>
      </w:r>
      <w:proofErr w:type="spellEnd"/>
      <w:r>
        <w:rPr>
          <w:rFonts w:ascii="Times New Roman" w:hAnsi="Times New Roman"/>
          <w:sz w:val="24"/>
          <w:szCs w:val="24"/>
        </w:rPr>
        <w:t>” case it should be made smaller, in “</w:t>
      </w:r>
      <w:proofErr w:type="spellStart"/>
      <w:r>
        <w:rPr>
          <w:rFonts w:ascii="Times New Roman" w:hAnsi="Times New Roman"/>
          <w:sz w:val="24"/>
          <w:szCs w:val="24"/>
        </w:rPr>
        <w:t>overfit</w:t>
      </w:r>
      <w:proofErr w:type="spellEnd"/>
      <w:r>
        <w:rPr>
          <w:rFonts w:ascii="Times New Roman" w:hAnsi="Times New Roman"/>
          <w:sz w:val="24"/>
          <w:szCs w:val="24"/>
        </w:rPr>
        <w:t>” case, bigger.</w:t>
      </w:r>
    </w:p>
    <w:p w:rsidR="007E3981" w:rsidRPr="00661DDB" w:rsidRDefault="007E3981" w:rsidP="00661DDB">
      <w:pPr>
        <w:pStyle w:val="ListParagraph"/>
        <w:rPr>
          <w:rFonts w:ascii="Times New Roman" w:hAnsi="Times New Roman"/>
          <w:sz w:val="24"/>
          <w:szCs w:val="24"/>
        </w:rPr>
      </w:pPr>
    </w:p>
    <w:p w:rsidR="007E3981" w:rsidRPr="00C06938" w:rsidRDefault="007E3981" w:rsidP="00661DDB">
      <w:pPr>
        <w:pStyle w:val="ListParagraph"/>
        <w:spacing w:before="100" w:beforeAutospacing="1" w:after="100" w:afterAutospacing="1"/>
        <w:ind w:left="450"/>
        <w:rPr>
          <w:rFonts w:ascii="Times New Roman" w:hAnsi="Times New Roman"/>
          <w:sz w:val="24"/>
          <w:szCs w:val="24"/>
        </w:rPr>
      </w:pPr>
    </w:p>
    <w:p w:rsidR="007E3981" w:rsidRPr="00E563A4" w:rsidRDefault="00EF6550" w:rsidP="00D90DD6">
      <w:pPr>
        <w:pStyle w:val="ListParagraph"/>
        <w:ind w:left="360" w:hanging="90"/>
        <w:jc w:val="center"/>
        <w:rPr>
          <w:rFonts w:ascii="Times New Roman" w:hAnsi="Times New Roman"/>
          <w:sz w:val="24"/>
          <w:szCs w:val="24"/>
        </w:rPr>
      </w:pPr>
      <w:del w:id="1514" w:author="EOS" w:date="2011-06-14T16:55:00Z">
        <w:r>
          <w:rPr>
            <w:rFonts w:ascii="Times New Roman" w:hAnsi="Times New Roman"/>
            <w:noProof/>
            <w:sz w:val="24"/>
            <w:szCs w:val="24"/>
            <w:lang w:val="en-CA" w:eastAsia="en-CA"/>
            <w:rPrChange w:id="1515" w:author="Unknown">
              <w:rPr>
                <w:b/>
                <w:bCs/>
                <w:i/>
                <w:iCs/>
                <w:noProof/>
                <w:color w:val="4F81BD"/>
                <w:szCs w:val="24"/>
                <w:lang w:val="en-CA" w:eastAsia="en-CA"/>
              </w:rPr>
            </w:rPrChange>
          </w:rPr>
          <w:drawing>
            <wp:inline distT="0" distB="0" distL="0" distR="0">
              <wp:extent cx="5842000" cy="3657600"/>
              <wp:effectExtent l="0" t="0" r="6350" b="0"/>
              <wp:docPr id="188"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42000" cy="3657600"/>
                      </a:xfrm>
                      <a:prstGeom prst="rect">
                        <a:avLst/>
                      </a:prstGeom>
                      <a:noFill/>
                      <a:ln>
                        <a:noFill/>
                      </a:ln>
                    </pic:spPr>
                  </pic:pic>
                </a:graphicData>
              </a:graphic>
            </wp:inline>
          </w:drawing>
        </w:r>
      </w:del>
      <w:ins w:id="1516" w:author="EOS" w:date="2011-06-14T16:55:00Z">
        <w:r>
          <w:rPr>
            <w:rFonts w:ascii="Times New Roman" w:hAnsi="Times New Roman"/>
            <w:noProof/>
            <w:sz w:val="24"/>
            <w:szCs w:val="24"/>
            <w:lang w:val="en-CA" w:eastAsia="en-CA"/>
            <w:rPrChange w:id="1517" w:author="Unknown">
              <w:rPr>
                <w:b/>
                <w:bCs/>
                <w:i/>
                <w:iCs/>
                <w:noProof/>
                <w:color w:val="4F81BD"/>
                <w:szCs w:val="24"/>
                <w:lang w:val="en-CA" w:eastAsia="en-CA"/>
              </w:rPr>
            </w:rPrChange>
          </w:rPr>
          <w:drawing>
            <wp:inline distT="0" distB="0" distL="0" distR="0">
              <wp:extent cx="6121400" cy="3543300"/>
              <wp:effectExtent l="0" t="0" r="0" b="0"/>
              <wp:docPr id="18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1400" cy="3543300"/>
                      </a:xfrm>
                      <a:prstGeom prst="rect">
                        <a:avLst/>
                      </a:prstGeom>
                      <a:noFill/>
                      <a:ln>
                        <a:noFill/>
                      </a:ln>
                    </pic:spPr>
                  </pic:pic>
                </a:graphicData>
              </a:graphic>
            </wp:inline>
          </w:drawing>
        </w:r>
      </w:ins>
    </w:p>
    <w:p w:rsidR="00EF6550" w:rsidRDefault="007E3981">
      <w:pPr>
        <w:pStyle w:val="Figurestyle"/>
        <w:ind w:firstLine="180"/>
        <w:rPr>
          <w:ins w:id="1518" w:author="EOS" w:date="2011-06-14T16:55:00Z"/>
        </w:rPr>
        <w:pPrChange w:id="1519" w:author="EOS" w:date="2011-06-16T16:17:00Z">
          <w:pPr>
            <w:pStyle w:val="ListParagraph"/>
            <w:keepNext/>
            <w:ind w:firstLine="180"/>
          </w:pPr>
        </w:pPrChange>
      </w:pPr>
      <w:bookmarkStart w:id="1520" w:name="FIG11"/>
      <w:del w:id="1521" w:author="EOS" w:date="2011-06-16T16:16:00Z">
        <w:r w:rsidRPr="00D63835" w:rsidDel="009F097C">
          <w:rPr>
            <w:b/>
          </w:rPr>
          <w:delText>Figure 11</w:delText>
        </w:r>
        <w:r w:rsidRPr="00E563A4" w:rsidDel="009F097C">
          <w:delText xml:space="preserve">. </w:delText>
        </w:r>
      </w:del>
      <w:bookmarkEnd w:id="1520"/>
      <w:proofErr w:type="gramStart"/>
      <w:ins w:id="1522" w:author="EOS" w:date="2011-06-16T16:16:00Z">
        <w:r>
          <w:t xml:space="preserve">Figure </w:t>
        </w:r>
        <w:proofErr w:type="gramEnd"/>
        <w:r w:rsidR="00962591">
          <w:fldChar w:fldCharType="begin"/>
        </w:r>
        <w:r>
          <w:instrText xml:space="preserve"> SEQ Figure \* ARABIC </w:instrText>
        </w:r>
        <w:r w:rsidR="00962591">
          <w:fldChar w:fldCharType="separate"/>
        </w:r>
      </w:ins>
      <w:ins w:id="1523" w:author="EOS" w:date="2011-09-07T12:31:00Z">
        <w:r w:rsidR="00F26A78">
          <w:rPr>
            <w:noProof/>
          </w:rPr>
          <w:t>11</w:t>
        </w:r>
      </w:ins>
      <w:ins w:id="1524" w:author="EOS" w:date="2011-06-16T16:16:00Z">
        <w:r w:rsidR="00962591">
          <w:fldChar w:fldCharType="end"/>
        </w:r>
        <w:proofErr w:type="gramStart"/>
        <w:r>
          <w:t>.</w:t>
        </w:r>
        <w:proofErr w:type="gramEnd"/>
        <w:r>
          <w:t xml:space="preserve"> </w:t>
        </w:r>
      </w:ins>
      <w:r w:rsidRPr="00E563A4">
        <w:t>(</w:t>
      </w:r>
      <w:proofErr w:type="gramStart"/>
      <w:r w:rsidRPr="00E563A4">
        <w:t>a</w:t>
      </w:r>
      <w:proofErr w:type="gramEnd"/>
      <w:r w:rsidRPr="00E563A4">
        <w:t xml:space="preserve">): </w:t>
      </w:r>
      <w:del w:id="1525" w:author="EOS" w:date="2011-06-16T16:16:00Z">
        <w:r w:rsidRPr="00E563A4" w:rsidDel="009F097C">
          <w:delText xml:space="preserve">comparison </w:delText>
        </w:r>
      </w:del>
      <w:ins w:id="1526" w:author="EOS" w:date="2011-06-16T16:16:00Z">
        <w:r>
          <w:t>C</w:t>
        </w:r>
        <w:r w:rsidRPr="00E563A4">
          <w:t xml:space="preserve">omparison </w:t>
        </w:r>
      </w:ins>
      <w:r w:rsidRPr="00E563A4">
        <w:t>of predicted data with the observed data. (b): viewing the difference between the predicted data and observed data, normalized by standard deviation.</w:t>
      </w:r>
    </w:p>
    <w:p w:rsidR="007E3981" w:rsidRPr="00E563A4" w:rsidRDefault="007E3981" w:rsidP="00E563A4">
      <w:pPr>
        <w:pStyle w:val="ListParagraph"/>
        <w:rPr>
          <w:rFonts w:ascii="Times New Roman" w:hAnsi="Times New Roman"/>
          <w:sz w:val="24"/>
          <w:szCs w:val="24"/>
        </w:rPr>
      </w:pPr>
    </w:p>
    <w:p w:rsidR="007E3981" w:rsidRPr="00E563A4" w:rsidRDefault="007E3981" w:rsidP="00E563A4">
      <w:pPr>
        <w:pStyle w:val="ListParagraph"/>
        <w:rPr>
          <w:rFonts w:ascii="Times New Roman" w:hAnsi="Times New Roman"/>
          <w:sz w:val="24"/>
          <w:szCs w:val="24"/>
        </w:rPr>
      </w:pPr>
    </w:p>
    <w:p w:rsidR="007E3981" w:rsidRPr="00E563A4" w:rsidRDefault="00E1549D" w:rsidP="00C06938">
      <w:pPr>
        <w:pStyle w:val="ListParagraph"/>
        <w:ind w:hanging="270"/>
        <w:jc w:val="center"/>
        <w:rPr>
          <w:rFonts w:ascii="Times New Roman" w:hAnsi="Times New Roman"/>
          <w:sz w:val="24"/>
          <w:szCs w:val="24"/>
        </w:rPr>
      </w:pPr>
      <w:r>
        <w:rPr>
          <w:noProof/>
          <w:lang w:val="en-CA" w:eastAsia="en-CA"/>
        </w:rPr>
        <w:lastRenderedPageBreak/>
        <w:drawing>
          <wp:inline distT="0" distB="0" distL="0" distR="0">
            <wp:extent cx="5816600" cy="4038600"/>
            <wp:effectExtent l="0" t="0" r="0" b="0"/>
            <wp:docPr id="190"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16600" cy="4038600"/>
                    </a:xfrm>
                    <a:prstGeom prst="rect">
                      <a:avLst/>
                    </a:prstGeom>
                    <a:noFill/>
                    <a:ln>
                      <a:noFill/>
                    </a:ln>
                  </pic:spPr>
                </pic:pic>
              </a:graphicData>
            </a:graphic>
          </wp:inline>
        </w:drawing>
      </w:r>
    </w:p>
    <w:p w:rsidR="007E3981" w:rsidRPr="00E563A4" w:rsidDel="00D90DD6" w:rsidRDefault="007E3981" w:rsidP="00E563A4">
      <w:pPr>
        <w:pStyle w:val="ListParagraph"/>
        <w:rPr>
          <w:del w:id="1527" w:author="EOS" w:date="2011-06-16T16:17:00Z"/>
          <w:rFonts w:ascii="Times New Roman" w:hAnsi="Times New Roman"/>
          <w:sz w:val="24"/>
          <w:szCs w:val="24"/>
        </w:rPr>
      </w:pPr>
    </w:p>
    <w:p w:rsidR="00EF6550" w:rsidRDefault="007E3981">
      <w:pPr>
        <w:pStyle w:val="Figurestyle"/>
        <w:pPrChange w:id="1528" w:author="EOS" w:date="2011-06-16T16:17:00Z">
          <w:pPr>
            <w:pStyle w:val="ListParagraph"/>
            <w:keepNext/>
          </w:pPr>
        </w:pPrChange>
      </w:pPr>
      <w:bookmarkStart w:id="1529" w:name="FIG12"/>
      <w:del w:id="1530" w:author="EOS" w:date="2011-06-16T16:17:00Z">
        <w:r w:rsidRPr="00D63835" w:rsidDel="00D90DD6">
          <w:rPr>
            <w:b/>
          </w:rPr>
          <w:delText>Figure 12</w:delText>
        </w:r>
        <w:bookmarkEnd w:id="1529"/>
        <w:r w:rsidDel="00D90DD6">
          <w:delText xml:space="preserve">. </w:delText>
        </w:r>
      </w:del>
      <w:proofErr w:type="gramStart"/>
      <w:ins w:id="1531" w:author="EOS" w:date="2011-06-16T16:17:00Z">
        <w:r>
          <w:t xml:space="preserve">Figure </w:t>
        </w:r>
        <w:proofErr w:type="gramEnd"/>
        <w:r w:rsidR="00962591">
          <w:fldChar w:fldCharType="begin"/>
        </w:r>
        <w:r>
          <w:instrText xml:space="preserve"> SEQ Figure \* ARABIC </w:instrText>
        </w:r>
        <w:r w:rsidR="00962591">
          <w:fldChar w:fldCharType="separate"/>
        </w:r>
      </w:ins>
      <w:ins w:id="1532" w:author="EOS" w:date="2011-09-07T12:31:00Z">
        <w:r w:rsidR="00F26A78">
          <w:rPr>
            <w:noProof/>
          </w:rPr>
          <w:t>12</w:t>
        </w:r>
      </w:ins>
      <w:ins w:id="1533" w:author="EOS" w:date="2011-06-16T16:17:00Z">
        <w:r w:rsidR="00962591">
          <w:fldChar w:fldCharType="end"/>
        </w:r>
        <w:proofErr w:type="gramStart"/>
        <w:r>
          <w:t>.</w:t>
        </w:r>
      </w:ins>
      <w:proofErr w:type="gramEnd"/>
      <w:ins w:id="1534" w:author="EOS" w:date="2011-06-16T16:18:00Z">
        <w:r>
          <w:t xml:space="preserve"> </w:t>
        </w:r>
      </w:ins>
      <w:proofErr w:type="gramStart"/>
      <w:r>
        <w:t>Viewing the model and the inversion progress.</w:t>
      </w:r>
      <w:proofErr w:type="gramEnd"/>
    </w:p>
    <w:p w:rsidR="007E3981" w:rsidRPr="00E563A4" w:rsidRDefault="007E3981" w:rsidP="00E563A4">
      <w:pPr>
        <w:pStyle w:val="ListParagraph"/>
        <w:rPr>
          <w:rFonts w:ascii="Times New Roman" w:hAnsi="Times New Roman"/>
          <w:sz w:val="24"/>
          <w:szCs w:val="24"/>
        </w:rPr>
      </w:pPr>
    </w:p>
    <w:p w:rsidR="007E3981" w:rsidRDefault="00EF6550" w:rsidP="00E563A4">
      <w:pPr>
        <w:spacing w:before="100" w:beforeAutospacing="1" w:after="100" w:afterAutospacing="1"/>
        <w:jc w:val="center"/>
        <w:rPr>
          <w:rFonts w:ascii="Times New Roman" w:hAnsi="Times New Roman"/>
          <w:sz w:val="24"/>
          <w:szCs w:val="24"/>
        </w:rPr>
      </w:pPr>
      <w:del w:id="1535" w:author="EOS" w:date="2011-06-14T17:29:00Z">
        <w:r>
          <w:rPr>
            <w:rFonts w:ascii="Times New Roman" w:hAnsi="Times New Roman"/>
            <w:noProof/>
            <w:sz w:val="24"/>
            <w:szCs w:val="24"/>
            <w:lang w:val="en-CA" w:eastAsia="en-CA"/>
            <w:rPrChange w:id="1536" w:author="Unknown">
              <w:rPr>
                <w:b/>
                <w:bCs/>
                <w:i/>
                <w:iCs/>
                <w:noProof/>
                <w:color w:val="4F81BD"/>
                <w:lang w:val="en-CA" w:eastAsia="en-CA"/>
              </w:rPr>
            </w:rPrChange>
          </w:rPr>
          <w:lastRenderedPageBreak/>
          <w:drawing>
            <wp:inline distT="0" distB="0" distL="0" distR="0">
              <wp:extent cx="5842000" cy="5588000"/>
              <wp:effectExtent l="0" t="0" r="6350" b="0"/>
              <wp:docPr id="19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42000" cy="5588000"/>
                      </a:xfrm>
                      <a:prstGeom prst="rect">
                        <a:avLst/>
                      </a:prstGeom>
                      <a:noFill/>
                      <a:ln>
                        <a:noFill/>
                      </a:ln>
                    </pic:spPr>
                  </pic:pic>
                </a:graphicData>
              </a:graphic>
            </wp:inline>
          </w:drawing>
        </w:r>
      </w:del>
      <w:ins w:id="1537" w:author="EOS" w:date="2011-06-14T17:29:00Z">
        <w:r>
          <w:rPr>
            <w:rFonts w:ascii="Times New Roman" w:hAnsi="Times New Roman"/>
            <w:noProof/>
            <w:sz w:val="24"/>
            <w:szCs w:val="24"/>
            <w:lang w:val="en-CA" w:eastAsia="en-CA"/>
            <w:rPrChange w:id="1538" w:author="Unknown">
              <w:rPr>
                <w:b/>
                <w:bCs/>
                <w:i/>
                <w:iCs/>
                <w:noProof/>
                <w:color w:val="4F81BD"/>
                <w:lang w:val="en-CA" w:eastAsia="en-CA"/>
              </w:rPr>
            </w:rPrChange>
          </w:rPr>
          <w:drawing>
            <wp:inline distT="0" distB="0" distL="0" distR="0">
              <wp:extent cx="5499100" cy="7200900"/>
              <wp:effectExtent l="0" t="0" r="6350" b="0"/>
              <wp:docPr id="19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99100" cy="7200900"/>
                      </a:xfrm>
                      <a:prstGeom prst="rect">
                        <a:avLst/>
                      </a:prstGeom>
                      <a:noFill/>
                      <a:ln>
                        <a:noFill/>
                      </a:ln>
                    </pic:spPr>
                  </pic:pic>
                </a:graphicData>
              </a:graphic>
            </wp:inline>
          </w:drawing>
        </w:r>
      </w:ins>
    </w:p>
    <w:p w:rsidR="00EF6550" w:rsidRDefault="007E3981">
      <w:pPr>
        <w:pStyle w:val="Figurestyle"/>
        <w:pPrChange w:id="1539" w:author="EOS" w:date="2011-06-16T16:18:00Z">
          <w:pPr>
            <w:pStyle w:val="Figurestyle"/>
            <w:spacing w:before="100" w:beforeAutospacing="1" w:after="100" w:afterAutospacing="1"/>
          </w:pPr>
        </w:pPrChange>
      </w:pPr>
      <w:bookmarkStart w:id="1540" w:name="FIG13"/>
      <w:del w:id="1541" w:author="EOS" w:date="2011-06-16T16:18:00Z">
        <w:r w:rsidRPr="00D63835" w:rsidDel="00D90DD6">
          <w:rPr>
            <w:b/>
          </w:rPr>
          <w:delText>Figure 13</w:delText>
        </w:r>
        <w:bookmarkEnd w:id="1540"/>
        <w:r w:rsidDel="00D90DD6">
          <w:delText xml:space="preserve">. </w:delText>
        </w:r>
      </w:del>
      <w:proofErr w:type="gramStart"/>
      <w:ins w:id="1542" w:author="EOS" w:date="2011-06-16T16:18:00Z">
        <w:r>
          <w:t xml:space="preserve">Figure </w:t>
        </w:r>
        <w:proofErr w:type="gramEnd"/>
        <w:r w:rsidR="00962591">
          <w:fldChar w:fldCharType="begin"/>
        </w:r>
        <w:r>
          <w:instrText xml:space="preserve"> SEQ Figure \* ARABIC </w:instrText>
        </w:r>
        <w:r w:rsidR="00962591">
          <w:fldChar w:fldCharType="separate"/>
        </w:r>
      </w:ins>
      <w:ins w:id="1543" w:author="EOS" w:date="2011-09-07T12:31:00Z">
        <w:r w:rsidR="00F26A78">
          <w:rPr>
            <w:noProof/>
          </w:rPr>
          <w:t>13</w:t>
        </w:r>
      </w:ins>
      <w:ins w:id="1544" w:author="EOS" w:date="2011-06-16T16:18:00Z">
        <w:r w:rsidR="00962591">
          <w:fldChar w:fldCharType="end"/>
        </w:r>
        <w:proofErr w:type="gramStart"/>
        <w:r>
          <w:t>.</w:t>
        </w:r>
        <w:proofErr w:type="gramEnd"/>
        <w:r>
          <w:t xml:space="preserve"> </w:t>
        </w:r>
      </w:ins>
      <w:proofErr w:type="gramStart"/>
      <w:r>
        <w:t xml:space="preserve">The effects of </w:t>
      </w:r>
      <w:proofErr w:type="spellStart"/>
      <w:r>
        <w:t>underfitting</w:t>
      </w:r>
      <w:proofErr w:type="spellEnd"/>
      <w:r>
        <w:t xml:space="preserve"> and </w:t>
      </w:r>
      <w:proofErr w:type="spellStart"/>
      <w:r>
        <w:t>overfitting</w:t>
      </w:r>
      <w:proofErr w:type="spellEnd"/>
      <w:r>
        <w:t xml:space="preserve"> the data.</w:t>
      </w:r>
      <w:proofErr w:type="gramEnd"/>
      <w:r>
        <w:t xml:space="preserve"> (</w:t>
      </w:r>
      <w:proofErr w:type="gramStart"/>
      <w:r>
        <w:t>a</w:t>
      </w:r>
      <w:proofErr w:type="gramEnd"/>
      <w:r>
        <w:t xml:space="preserve">): True model; (b): </w:t>
      </w:r>
      <w:proofErr w:type="spellStart"/>
      <w:r>
        <w:t>Underfit</w:t>
      </w:r>
      <w:proofErr w:type="spellEnd"/>
      <w:r>
        <w:t xml:space="preserve"> recovered model; (c): </w:t>
      </w:r>
      <w:proofErr w:type="spellStart"/>
      <w:r>
        <w:t>Overfit</w:t>
      </w:r>
      <w:proofErr w:type="spellEnd"/>
      <w:r>
        <w:t xml:space="preserve"> recovered model</w:t>
      </w:r>
    </w:p>
    <w:p w:rsidR="007E3981" w:rsidRDefault="007E3981" w:rsidP="00A04AA6">
      <w:pPr>
        <w:spacing w:before="100" w:beforeAutospacing="1" w:after="100" w:afterAutospacing="1"/>
        <w:rPr>
          <w:ins w:id="1545" w:author="EOS" w:date="2011-06-14T17:29:00Z"/>
          <w:rFonts w:ascii="Times New Roman" w:hAnsi="Times New Roman"/>
          <w:sz w:val="24"/>
          <w:szCs w:val="24"/>
        </w:rPr>
      </w:pPr>
    </w:p>
    <w:p w:rsidR="007E3981" w:rsidRDefault="007E3981" w:rsidP="00A04AA6">
      <w:pPr>
        <w:spacing w:before="100" w:beforeAutospacing="1" w:after="100" w:afterAutospacing="1"/>
        <w:rPr>
          <w:rFonts w:ascii="Times New Roman" w:hAnsi="Times New Roman"/>
          <w:sz w:val="24"/>
          <w:szCs w:val="24"/>
        </w:rPr>
      </w:pPr>
      <w:r>
        <w:rPr>
          <w:rFonts w:ascii="Times New Roman" w:hAnsi="Times New Roman"/>
          <w:sz w:val="24"/>
          <w:szCs w:val="24"/>
        </w:rPr>
        <w:t xml:space="preserve">Another important concept to keep in mind during the verification of the inversion results is the depth of investigation concept. Some of the structure observed in the final model is strongly controlled by the data but other structure is controlled by the details of the regularization functional. By performing </w:t>
      </w:r>
      <w:r>
        <w:rPr>
          <w:rFonts w:ascii="Times New Roman" w:hAnsi="Times New Roman"/>
          <w:sz w:val="24"/>
          <w:szCs w:val="24"/>
        </w:rPr>
        <w:lastRenderedPageBreak/>
        <w:t xml:space="preserve">two inversions with different reference models or by computing the sensitivities it is possible to obtain some insight regarding which areas of the model are not controlled by the data. These should be removed (or blurred out) from the image before final presentation. </w:t>
      </w:r>
    </w:p>
    <w:p w:rsidR="007E3981" w:rsidRDefault="007E3981" w:rsidP="00A04AA6">
      <w:pPr>
        <w:spacing w:before="100" w:beforeAutospacing="1" w:after="100" w:afterAutospacing="1"/>
        <w:rPr>
          <w:ins w:id="1546" w:author="Doug Oldenburg" w:date="2011-07-20T08:43:00Z"/>
          <w:rFonts w:ascii="Times New Roman" w:hAnsi="Times New Roman"/>
          <w:sz w:val="24"/>
          <w:szCs w:val="24"/>
        </w:rPr>
      </w:pPr>
      <w:r>
        <w:rPr>
          <w:rFonts w:ascii="Times New Roman" w:hAnsi="Times New Roman"/>
          <w:sz w:val="24"/>
          <w:szCs w:val="24"/>
        </w:rPr>
        <w:t xml:space="preserve">An example of this concept is shown in </w:t>
      </w:r>
      <w:hyperlink w:anchor="FIG14" w:history="1">
        <w:r w:rsidRPr="0031307A">
          <w:rPr>
            <w:rStyle w:val="Hyperlink"/>
            <w:rFonts w:ascii="Times New Roman" w:hAnsi="Times New Roman"/>
            <w:sz w:val="24"/>
            <w:szCs w:val="24"/>
          </w:rPr>
          <w:t>figure 14</w:t>
        </w:r>
      </w:hyperlink>
      <w:r>
        <w:rPr>
          <w:rFonts w:ascii="Times New Roman" w:hAnsi="Times New Roman"/>
          <w:sz w:val="24"/>
          <w:szCs w:val="24"/>
        </w:rPr>
        <w:t xml:space="preserve">. </w:t>
      </w:r>
      <w:del w:id="1547" w:author="Doug Oldenburg" w:date="2011-07-20T08:39:00Z">
        <w:r w:rsidDel="00BD3798">
          <w:rPr>
            <w:rFonts w:ascii="Times New Roman" w:hAnsi="Times New Roman"/>
            <w:sz w:val="24"/>
            <w:szCs w:val="24"/>
          </w:rPr>
          <w:delText xml:space="preserve">In </w:delText>
        </w:r>
      </w:del>
      <w:ins w:id="1548" w:author="Doug Oldenburg" w:date="2011-07-20T08:39:00Z">
        <w:r>
          <w:rPr>
            <w:rFonts w:ascii="Times New Roman" w:hAnsi="Times New Roman"/>
            <w:sz w:val="24"/>
            <w:szCs w:val="24"/>
          </w:rPr>
          <w:t xml:space="preserve">The models in (a) and (b) were respectively recovered from inversions using reference models of </w:t>
        </w:r>
      </w:ins>
      <w:ins w:id="1549" w:author="Doug Oldenburg" w:date="2011-07-20T08:43:00Z">
        <w:r>
          <w:rPr>
            <w:rFonts w:ascii="Times New Roman" w:hAnsi="Times New Roman"/>
            <w:sz w:val="24"/>
            <w:szCs w:val="24"/>
          </w:rPr>
          <w:t>a1000 ohm-m</w:t>
        </w:r>
      </w:ins>
      <w:ins w:id="1550" w:author="Doug Oldenburg" w:date="2011-07-20T08:45:00Z">
        <w:r>
          <w:rPr>
            <w:rFonts w:ascii="Times New Roman" w:hAnsi="Times New Roman"/>
            <w:sz w:val="24"/>
            <w:szCs w:val="24"/>
          </w:rPr>
          <w:t xml:space="preserve"> and a </w:t>
        </w:r>
        <w:proofErr w:type="gramStart"/>
        <w:r>
          <w:rPr>
            <w:rFonts w:ascii="Times New Roman" w:hAnsi="Times New Roman"/>
            <w:sz w:val="24"/>
            <w:szCs w:val="24"/>
          </w:rPr>
          <w:t xml:space="preserve">106 </w:t>
        </w:r>
        <w:r w:rsidR="00962591" w:rsidRPr="00962591">
          <w:rPr>
            <w:rFonts w:ascii="Times New Roman" w:hAnsi="Times New Roman"/>
            <w:b/>
            <w:sz w:val="24"/>
            <w:szCs w:val="24"/>
            <w:rPrChange w:id="1551" w:author="Doug Oldenburg" w:date="2011-07-20T08:46:00Z">
              <w:rPr>
                <w:rFonts w:ascii="Times New Roman" w:hAnsi="Times New Roman"/>
                <w:b/>
                <w:bCs/>
                <w:i/>
                <w:iCs/>
                <w:color w:val="4F81BD"/>
                <w:sz w:val="24"/>
                <w:szCs w:val="24"/>
              </w:rPr>
            </w:rPrChange>
          </w:rPr>
          <w:t>??</w:t>
        </w:r>
        <w:proofErr w:type="gramEnd"/>
        <w:r>
          <w:rPr>
            <w:rFonts w:ascii="Times New Roman" w:hAnsi="Times New Roman"/>
            <w:sz w:val="24"/>
            <w:szCs w:val="24"/>
          </w:rPr>
          <w:t xml:space="preserve"> </w:t>
        </w:r>
      </w:ins>
      <w:proofErr w:type="gramStart"/>
      <w:ins w:id="1552" w:author="Doug Oldenburg" w:date="2011-07-20T08:46:00Z">
        <w:r>
          <w:rPr>
            <w:rFonts w:ascii="Times New Roman" w:hAnsi="Times New Roman"/>
            <w:sz w:val="24"/>
            <w:szCs w:val="24"/>
          </w:rPr>
          <w:t>ohm-m</w:t>
        </w:r>
        <w:proofErr w:type="gramEnd"/>
        <w:r>
          <w:rPr>
            <w:rFonts w:ascii="Times New Roman" w:hAnsi="Times New Roman"/>
            <w:sz w:val="24"/>
            <w:szCs w:val="24"/>
          </w:rPr>
          <w:t xml:space="preserve"> (given by a default inversion)</w:t>
        </w:r>
      </w:ins>
      <w:ins w:id="1553" w:author="Doug Oldenburg" w:date="2011-07-20T08:40:00Z">
        <w:r>
          <w:rPr>
            <w:rFonts w:ascii="Times New Roman" w:hAnsi="Times New Roman"/>
            <w:sz w:val="24"/>
            <w:szCs w:val="24"/>
          </w:rPr>
          <w:t xml:space="preserve">. The DOI analysis was carried out and a threshold value of </w:t>
        </w:r>
      </w:ins>
      <w:ins w:id="1554" w:author="Doug Oldenburg" w:date="2011-07-20T08:41:00Z">
        <w:del w:id="1555" w:author="EOS" w:date="2011-08-02T13:47:00Z">
          <w:r w:rsidR="00962591" w:rsidRPr="00962591">
            <w:rPr>
              <w:rFonts w:ascii="Times New Roman" w:hAnsi="Times New Roman"/>
              <w:sz w:val="24"/>
              <w:szCs w:val="24"/>
              <w:rPrChange w:id="1556" w:author="EOS" w:date="2011-08-02T13:47:00Z">
                <w:rPr>
                  <w:rFonts w:ascii="Times New Roman" w:hAnsi="Times New Roman"/>
                  <w:b/>
                  <w:bCs/>
                  <w:i/>
                  <w:iCs/>
                  <w:color w:val="4F81BD"/>
                  <w:sz w:val="24"/>
                  <w:szCs w:val="24"/>
                </w:rPr>
              </w:rPrChange>
            </w:rPr>
            <w:delText>XXX</w:delText>
          </w:r>
        </w:del>
      </w:ins>
      <w:ins w:id="1557" w:author="EOS" w:date="2011-08-02T13:47:00Z">
        <w:r w:rsidR="00962591" w:rsidRPr="00962591">
          <w:rPr>
            <w:rFonts w:ascii="Times New Roman" w:hAnsi="Times New Roman"/>
            <w:sz w:val="24"/>
            <w:szCs w:val="24"/>
            <w:rPrChange w:id="1558" w:author="EOS" w:date="2011-08-02T13:47:00Z">
              <w:rPr>
                <w:rFonts w:ascii="Times New Roman" w:hAnsi="Times New Roman"/>
                <w:b/>
                <w:bCs/>
                <w:i/>
                <w:iCs/>
                <w:color w:val="4F81BD"/>
                <w:sz w:val="24"/>
                <w:szCs w:val="24"/>
              </w:rPr>
            </w:rPrChange>
          </w:rPr>
          <w:t>0.5</w:t>
        </w:r>
      </w:ins>
      <w:ins w:id="1559" w:author="Doug Oldenburg" w:date="2011-07-20T08:41:00Z">
        <w:r>
          <w:rPr>
            <w:rFonts w:ascii="Times New Roman" w:hAnsi="Times New Roman"/>
            <w:b/>
            <w:sz w:val="24"/>
            <w:szCs w:val="24"/>
          </w:rPr>
          <w:t xml:space="preserve"> </w:t>
        </w:r>
      </w:ins>
      <w:ins w:id="1560" w:author="Doug Oldenburg" w:date="2011-07-20T08:42:00Z">
        <w:r>
          <w:rPr>
            <w:rFonts w:ascii="Times New Roman" w:hAnsi="Times New Roman"/>
            <w:sz w:val="24"/>
            <w:szCs w:val="24"/>
          </w:rPr>
          <w:t>was used to omit parts of the model domain</w:t>
        </w:r>
      </w:ins>
      <w:ins w:id="1561" w:author="Doug Oldenburg" w:date="2011-07-20T08:47:00Z">
        <w:r>
          <w:rPr>
            <w:rFonts w:ascii="Times New Roman" w:hAnsi="Times New Roman"/>
            <w:sz w:val="24"/>
            <w:szCs w:val="24"/>
          </w:rPr>
          <w:t xml:space="preserve"> on the model recovered from a 1000 ohm-m background</w:t>
        </w:r>
      </w:ins>
      <w:ins w:id="1562" w:author="Doug Oldenburg" w:date="2011-07-20T08:42:00Z">
        <w:r>
          <w:rPr>
            <w:rFonts w:ascii="Times New Roman" w:hAnsi="Times New Roman"/>
            <w:sz w:val="24"/>
            <w:szCs w:val="24"/>
          </w:rPr>
          <w:t xml:space="preserve">. </w:t>
        </w:r>
        <w:proofErr w:type="gramStart"/>
        <w:r>
          <w:rPr>
            <w:rFonts w:ascii="Times New Roman" w:hAnsi="Times New Roman"/>
            <w:sz w:val="24"/>
            <w:szCs w:val="24"/>
          </w:rPr>
          <w:t>See</w:t>
        </w:r>
      </w:ins>
      <w:del w:id="1563" w:author="Doug Oldenburg" w:date="2011-07-20T08:40:00Z">
        <w:r w:rsidDel="00BD3798">
          <w:rPr>
            <w:rFonts w:ascii="Times New Roman" w:hAnsi="Times New Roman"/>
            <w:sz w:val="24"/>
            <w:szCs w:val="24"/>
          </w:rPr>
          <w:delText xml:space="preserve">this figure the first model has been recovered using </w:delText>
        </w:r>
      </w:del>
      <w:del w:id="1564" w:author="Doug Oldenburg" w:date="2011-07-20T08:38:00Z">
        <w:r w:rsidDel="00BD3798">
          <w:rPr>
            <w:rFonts w:ascii="Times New Roman" w:hAnsi="Times New Roman"/>
            <w:sz w:val="24"/>
            <w:szCs w:val="24"/>
          </w:rPr>
          <w:delText>a different reference model than in t</w:delText>
        </w:r>
      </w:del>
      <w:del w:id="1565" w:author="Doug Oldenburg" w:date="2011-07-20T08:40:00Z">
        <w:r w:rsidDel="00BD3798">
          <w:rPr>
            <w:rFonts w:ascii="Times New Roman" w:hAnsi="Times New Roman"/>
            <w:sz w:val="24"/>
            <w:szCs w:val="24"/>
          </w:rPr>
          <w:delText xml:space="preserve">he second </w:delText>
        </w:r>
      </w:del>
      <w:del w:id="1566" w:author="Doug Oldenburg" w:date="2011-07-20T08:38:00Z">
        <w:r w:rsidDel="00BD3798">
          <w:rPr>
            <w:rFonts w:ascii="Times New Roman" w:hAnsi="Times New Roman"/>
            <w:sz w:val="24"/>
            <w:szCs w:val="24"/>
          </w:rPr>
          <w:delText>case</w:delText>
        </w:r>
      </w:del>
      <w:del w:id="1567" w:author="Doug Oldenburg" w:date="2011-07-20T08:40:00Z">
        <w:r w:rsidDel="00BD3798">
          <w:rPr>
            <w:rFonts w:ascii="Times New Roman" w:hAnsi="Times New Roman"/>
            <w:sz w:val="24"/>
            <w:szCs w:val="24"/>
          </w:rPr>
          <w:delText xml:space="preserve"> (when all-default option was used). </w:delText>
        </w:r>
      </w:del>
      <w:del w:id="1568" w:author="Doug Oldenburg" w:date="2011-07-20T08:42:00Z">
        <w:r w:rsidDel="00E74A18">
          <w:rPr>
            <w:rFonts w:ascii="Times New Roman" w:hAnsi="Times New Roman"/>
            <w:sz w:val="24"/>
            <w:szCs w:val="24"/>
          </w:rPr>
          <w:delText>Further their comparison yields a resultant model</w:delText>
        </w:r>
      </w:del>
      <w:r>
        <w:rPr>
          <w:rFonts w:ascii="Times New Roman" w:hAnsi="Times New Roman"/>
          <w:sz w:val="24"/>
          <w:szCs w:val="24"/>
        </w:rPr>
        <w:t xml:space="preserve"> </w:t>
      </w:r>
      <w:r w:rsidR="00962591">
        <w:fldChar w:fldCharType="begin"/>
      </w:r>
      <w:ins w:id="1569" w:author="EOS" w:date="2011-08-03T09:40:00Z">
        <w:r w:rsidR="006B2C05">
          <w:instrText>HYPERLINK  \l "FIG14"</w:instrText>
        </w:r>
      </w:ins>
      <w:del w:id="1570" w:author="EOS" w:date="2011-08-03T09:40:00Z">
        <w:r w:rsidDel="006B2C05">
          <w:delInstrText>HYPERLINK \l "FIG14"</w:delInstrText>
        </w:r>
      </w:del>
      <w:r w:rsidR="00962591">
        <w:fldChar w:fldCharType="separate"/>
      </w:r>
      <w:r w:rsidRPr="0031307A">
        <w:rPr>
          <w:rStyle w:val="Hyperlink"/>
          <w:rFonts w:ascii="Times New Roman" w:hAnsi="Times New Roman"/>
          <w:sz w:val="24"/>
          <w:szCs w:val="24"/>
        </w:rPr>
        <w:t>figure 14</w:t>
      </w:r>
      <w:ins w:id="1571" w:author="Doug Oldenburg" w:date="2011-07-20T08:42:00Z">
        <w:r>
          <w:rPr>
            <w:rStyle w:val="Hyperlink"/>
            <w:rFonts w:ascii="Times New Roman" w:hAnsi="Times New Roman"/>
            <w:sz w:val="24"/>
            <w:szCs w:val="24"/>
          </w:rPr>
          <w:t xml:space="preserve"> </w:t>
        </w:r>
      </w:ins>
      <w:del w:id="1572" w:author="Doug Oldenburg" w:date="2011-07-20T08:42:00Z">
        <w:r w:rsidRPr="0031307A" w:rsidDel="00E74A18">
          <w:rPr>
            <w:rStyle w:val="Hyperlink"/>
            <w:rFonts w:ascii="Times New Roman" w:hAnsi="Times New Roman"/>
            <w:sz w:val="24"/>
            <w:szCs w:val="24"/>
          </w:rPr>
          <w:delText xml:space="preserve"> </w:delText>
        </w:r>
      </w:del>
      <w:r w:rsidRPr="0031307A">
        <w:rPr>
          <w:rStyle w:val="Hyperlink"/>
          <w:rFonts w:ascii="Times New Roman" w:hAnsi="Times New Roman"/>
          <w:sz w:val="24"/>
          <w:szCs w:val="24"/>
        </w:rPr>
        <w:t>(c)</w:t>
      </w:r>
      <w:r w:rsidR="00962591">
        <w:fldChar w:fldCharType="end"/>
      </w:r>
      <w:ins w:id="1573" w:author="Doug Oldenburg" w:date="2011-07-20T08:42:00Z">
        <w:r>
          <w:rPr>
            <w:rFonts w:ascii="Times New Roman" w:hAnsi="Times New Roman"/>
            <w:sz w:val="24"/>
            <w:szCs w:val="24"/>
          </w:rPr>
          <w:t>.</w:t>
        </w:r>
      </w:ins>
      <w:proofErr w:type="gramEnd"/>
    </w:p>
    <w:p w:rsidR="007E3981" w:rsidRPr="007E3981" w:rsidDel="00B5646E" w:rsidRDefault="007E3981" w:rsidP="00A04AA6">
      <w:pPr>
        <w:numPr>
          <w:ins w:id="1574" w:author="Doug Oldenburg" w:date="2011-07-20T08:43:00Z"/>
        </w:numPr>
        <w:spacing w:before="100" w:beforeAutospacing="1" w:after="100" w:afterAutospacing="1"/>
        <w:rPr>
          <w:ins w:id="1575" w:author="Doug Oldenburg" w:date="2011-07-20T08:43:00Z"/>
          <w:del w:id="1576" w:author="EOS" w:date="2011-08-02T13:47:00Z"/>
          <w:rFonts w:ascii="Times New Roman" w:hAnsi="Times New Roman"/>
          <w:b/>
          <w:sz w:val="24"/>
          <w:szCs w:val="24"/>
          <w:rPrChange w:id="1577" w:author="Unknown">
            <w:rPr>
              <w:ins w:id="1578" w:author="Doug Oldenburg" w:date="2011-07-20T08:43:00Z"/>
              <w:del w:id="1579" w:author="EOS" w:date="2011-08-02T13:47:00Z"/>
              <w:rFonts w:ascii="Times New Roman" w:hAnsi="Times New Roman"/>
              <w:sz w:val="24"/>
              <w:szCs w:val="24"/>
            </w:rPr>
          </w:rPrChange>
        </w:rPr>
      </w:pPr>
      <w:ins w:id="1580" w:author="Doug Oldenburg" w:date="2011-07-20T08:44:00Z">
        <w:del w:id="1581" w:author="EOS" w:date="2011-08-02T13:47:00Z">
          <w:r w:rsidDel="00B5646E">
            <w:rPr>
              <w:rFonts w:ascii="Times New Roman" w:hAnsi="Times New Roman"/>
              <w:b/>
              <w:sz w:val="24"/>
              <w:szCs w:val="24"/>
            </w:rPr>
            <w:delText xml:space="preserve">?????  order of models?? Original </w:delText>
          </w:r>
        </w:del>
      </w:ins>
    </w:p>
    <w:p w:rsidR="007E3981" w:rsidDel="00E74A18" w:rsidRDefault="007E3981" w:rsidP="00A04AA6">
      <w:pPr>
        <w:numPr>
          <w:ins w:id="1582" w:author="Doug Oldenburg" w:date="2011-07-20T08:43:00Z"/>
        </w:numPr>
        <w:spacing w:before="100" w:beforeAutospacing="1" w:after="100" w:afterAutospacing="1"/>
        <w:rPr>
          <w:del w:id="1583" w:author="Doug Oldenburg" w:date="2011-07-20T08:42:00Z"/>
          <w:rFonts w:ascii="Times New Roman" w:hAnsi="Times New Roman"/>
          <w:sz w:val="24"/>
          <w:szCs w:val="24"/>
        </w:rPr>
      </w:pPr>
      <w:del w:id="1584" w:author="Doug Oldenburg" w:date="2011-07-20T08:42:00Z">
        <w:r w:rsidDel="00E74A18">
          <w:rPr>
            <w:rFonts w:ascii="Times New Roman" w:hAnsi="Times New Roman"/>
            <w:sz w:val="24"/>
            <w:szCs w:val="24"/>
          </w:rPr>
          <w:delText>, which has been truncated in accordance with the calculated depth of investigation.</w:delText>
        </w:r>
      </w:del>
    </w:p>
    <w:p w:rsidR="007E3981" w:rsidRDefault="00E1549D" w:rsidP="00A04AA6">
      <w:pPr>
        <w:spacing w:before="100" w:beforeAutospacing="1" w:after="100" w:afterAutospacing="1"/>
        <w:rPr>
          <w:rFonts w:ascii="Times New Roman" w:hAnsi="Times New Roman"/>
          <w:sz w:val="24"/>
          <w:szCs w:val="24"/>
        </w:rPr>
      </w:pPr>
      <w:r>
        <w:rPr>
          <w:rFonts w:ascii="Times New Roman" w:hAnsi="Times New Roman"/>
          <w:noProof/>
          <w:sz w:val="24"/>
          <w:szCs w:val="24"/>
          <w:lang w:val="en-CA" w:eastAsia="en-CA"/>
        </w:rPr>
        <w:drawing>
          <wp:inline distT="0" distB="0" distL="0" distR="0">
            <wp:extent cx="6210300" cy="3454400"/>
            <wp:effectExtent l="0" t="0" r="0" b="0"/>
            <wp:docPr id="19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10300" cy="3454400"/>
                    </a:xfrm>
                    <a:prstGeom prst="rect">
                      <a:avLst/>
                    </a:prstGeom>
                    <a:noFill/>
                    <a:ln>
                      <a:noFill/>
                    </a:ln>
                  </pic:spPr>
                </pic:pic>
              </a:graphicData>
            </a:graphic>
          </wp:inline>
        </w:drawing>
      </w:r>
    </w:p>
    <w:p w:rsidR="00EF6550" w:rsidRDefault="007E3981">
      <w:pPr>
        <w:pStyle w:val="Figurestyle"/>
        <w:pPrChange w:id="1585" w:author="EOS" w:date="2011-06-16T16:19:00Z">
          <w:pPr>
            <w:pStyle w:val="Figurestyle"/>
            <w:spacing w:before="100" w:beforeAutospacing="1" w:after="100" w:afterAutospacing="1"/>
            <w:jc w:val="left"/>
          </w:pPr>
        </w:pPrChange>
      </w:pPr>
      <w:bookmarkStart w:id="1586" w:name="FIG14"/>
      <w:del w:id="1587" w:author="EOS" w:date="2011-06-16T16:19:00Z">
        <w:r w:rsidRPr="0031307A" w:rsidDel="00D90DD6">
          <w:rPr>
            <w:b/>
          </w:rPr>
          <w:delText>Figure 14.</w:delText>
        </w:r>
      </w:del>
      <w:proofErr w:type="gramStart"/>
      <w:ins w:id="1588" w:author="EOS" w:date="2011-06-16T16:19:00Z">
        <w:r>
          <w:t xml:space="preserve">Figure </w:t>
        </w:r>
        <w:proofErr w:type="gramEnd"/>
        <w:r w:rsidR="00962591">
          <w:fldChar w:fldCharType="begin"/>
        </w:r>
        <w:r>
          <w:instrText xml:space="preserve"> SEQ Figure \* ARABIC </w:instrText>
        </w:r>
        <w:r w:rsidR="00962591">
          <w:fldChar w:fldCharType="separate"/>
        </w:r>
      </w:ins>
      <w:ins w:id="1589" w:author="EOS" w:date="2011-09-07T12:31:00Z">
        <w:r w:rsidR="00F26A78">
          <w:rPr>
            <w:noProof/>
          </w:rPr>
          <w:t>14</w:t>
        </w:r>
      </w:ins>
      <w:ins w:id="1590" w:author="EOS" w:date="2011-06-16T16:19:00Z">
        <w:r w:rsidR="00962591">
          <w:fldChar w:fldCharType="end"/>
        </w:r>
        <w:proofErr w:type="gramStart"/>
        <w:r>
          <w:t>.</w:t>
        </w:r>
        <w:proofErr w:type="gramEnd"/>
        <w:r>
          <w:t xml:space="preserve"> </w:t>
        </w:r>
      </w:ins>
      <w:del w:id="1591" w:author="EOS" w:date="2011-06-16T16:19:00Z">
        <w:r w:rsidDel="00D90DD6">
          <w:delText xml:space="preserve"> </w:delText>
        </w:r>
      </w:del>
      <w:r>
        <w:t xml:space="preserve">(a): </w:t>
      </w:r>
      <w:bookmarkEnd w:id="1586"/>
      <w:r>
        <w:t>T</w:t>
      </w:r>
      <w:del w:id="1592" w:author="EOS" w:date="2011-06-14T17:35:00Z">
        <w:r w:rsidDel="00A14982">
          <w:delText>=t</w:delText>
        </w:r>
      </w:del>
      <w:r>
        <w:t>he</w:t>
      </w:r>
      <w:del w:id="1593" w:author="Doug Oldenburg" w:date="2011-07-20T08:47:00Z">
        <w:r w:rsidDel="00E74A18">
          <w:delText xml:space="preserve"> original</w:delText>
        </w:r>
      </w:del>
      <w:r>
        <w:t xml:space="preserve"> model</w:t>
      </w:r>
      <w:ins w:id="1594" w:author="Doug Oldenburg" w:date="2011-07-20T08:47:00Z">
        <w:r>
          <w:t xml:space="preserve"> </w:t>
        </w:r>
      </w:ins>
      <w:ins w:id="1595" w:author="Doug Oldenburg" w:date="2011-07-20T08:48:00Z">
        <w:r>
          <w:t>recovered using a 1000 ohm-m background</w:t>
        </w:r>
      </w:ins>
      <w:r>
        <w:t xml:space="preserve"> (b): model </w:t>
      </w:r>
      <w:ins w:id="1596" w:author="Doug Oldenburg" w:date="2011-07-20T08:48:00Z">
        <w:r>
          <w:t>recovered from using a background of 106 ohm-m;</w:t>
        </w:r>
      </w:ins>
      <w:del w:id="1597" w:author="Doug Oldenburg" w:date="2011-07-20T08:48:00Z">
        <w:r w:rsidDel="00E74A18">
          <w:delText xml:space="preserve">acquired considering a different reference model. </w:delText>
        </w:r>
      </w:del>
      <w:ins w:id="1598" w:author="Doug Oldenburg" w:date="2011-07-20T08:48:00Z">
        <w:r>
          <w:t xml:space="preserve"> </w:t>
        </w:r>
      </w:ins>
      <w:r>
        <w:t xml:space="preserve">(c): </w:t>
      </w:r>
      <w:ins w:id="1599" w:author="Doug Oldenburg" w:date="2011-07-20T08:49:00Z">
        <w:r>
          <w:t xml:space="preserve">the model in (a) </w:t>
        </w:r>
      </w:ins>
      <w:del w:id="1600" w:author="Doug Oldenburg" w:date="2011-07-20T08:49:00Z">
        <w:r w:rsidDel="00E74A18">
          <w:delText>resultant model,</w:delText>
        </w:r>
      </w:del>
      <w:r>
        <w:t xml:space="preserve"> truncated to the depth of investigation</w:t>
      </w:r>
      <w:ins w:id="1601" w:author="Doug Oldenburg" w:date="2011-07-20T08:49:00Z">
        <w:r>
          <w:t xml:space="preserve"> using a cutoff value </w:t>
        </w:r>
        <w:del w:id="1602" w:author="EOS" w:date="2011-08-02T13:48:00Z">
          <w:r w:rsidR="00962591" w:rsidRPr="00962591">
            <w:rPr>
              <w:rPrChange w:id="1603" w:author="EOS" w:date="2011-08-02T13:48:00Z">
                <w:rPr>
                  <w:b/>
                  <w:bCs/>
                  <w:i/>
                  <w:iCs/>
                  <w:color w:val="4F81BD"/>
                </w:rPr>
              </w:rPrChange>
            </w:rPr>
            <w:delText>xxx</w:delText>
          </w:r>
        </w:del>
      </w:ins>
      <w:ins w:id="1604" w:author="EOS" w:date="2011-08-02T13:48:00Z">
        <w:r w:rsidR="00962591" w:rsidRPr="00962591">
          <w:rPr>
            <w:rPrChange w:id="1605" w:author="EOS" w:date="2011-08-02T13:48:00Z">
              <w:rPr>
                <w:b/>
                <w:bCs/>
                <w:i/>
                <w:iCs/>
                <w:color w:val="4F81BD"/>
              </w:rPr>
            </w:rPrChange>
          </w:rPr>
          <w:t>0.5</w:t>
        </w:r>
      </w:ins>
      <w:r>
        <w:t>.</w:t>
      </w:r>
    </w:p>
    <w:p w:rsidR="007E3981" w:rsidRPr="00D15CDF" w:rsidDel="00D90DD6" w:rsidRDefault="007E3981" w:rsidP="00D15CDF">
      <w:pPr>
        <w:pStyle w:val="ListParagraph"/>
        <w:spacing w:before="100" w:beforeAutospacing="1" w:after="100" w:afterAutospacing="1"/>
        <w:ind w:left="450"/>
        <w:rPr>
          <w:del w:id="1606" w:author="EOS" w:date="2011-06-16T16:18:00Z"/>
          <w:rFonts w:ascii="Times New Roman" w:hAnsi="Times New Roman"/>
          <w:sz w:val="24"/>
          <w:szCs w:val="24"/>
        </w:rPr>
      </w:pPr>
    </w:p>
    <w:p w:rsidR="007E3981" w:rsidRPr="005249B8" w:rsidRDefault="007E3981" w:rsidP="008D6697">
      <w:pPr>
        <w:pStyle w:val="NormalWeb"/>
        <w:rPr>
          <w:rFonts w:ascii="Verdana" w:hAnsi="Verdana" w:cs="Verdana"/>
          <w:color w:val="000000"/>
        </w:rPr>
      </w:pPr>
      <w:r>
        <w:br w:type="page"/>
      </w:r>
      <w:bookmarkStart w:id="1607" w:name="EXECUTING_PROGRAMS"/>
      <w:r>
        <w:rPr>
          <w:rFonts w:ascii="Verdana" w:hAnsi="Verdana" w:cs="Verdana"/>
          <w:b/>
          <w:bCs/>
          <w:color w:val="CB0000"/>
        </w:rPr>
        <w:lastRenderedPageBreak/>
        <w:t>DCIP2D</w:t>
      </w:r>
      <w:r w:rsidRPr="005249B8">
        <w:rPr>
          <w:rFonts w:ascii="Verdana" w:hAnsi="Verdana" w:cs="Verdana"/>
          <w:b/>
          <w:bCs/>
          <w:color w:val="CB0000"/>
          <w:spacing w:val="-35"/>
        </w:rPr>
        <w:t xml:space="preserve"> </w:t>
      </w:r>
      <w:r w:rsidRPr="005249B8">
        <w:rPr>
          <w:rFonts w:ascii="Verdana" w:hAnsi="Verdana" w:cs="Verdana"/>
          <w:b/>
          <w:bCs/>
          <w:color w:val="CB0000"/>
          <w:w w:val="99"/>
        </w:rPr>
        <w:t>manual:</w:t>
      </w:r>
    </w:p>
    <w:p w:rsidR="007E3981" w:rsidRPr="005249B8" w:rsidRDefault="00F24369" w:rsidP="003B7E52">
      <w:pPr>
        <w:widowControl w:val="0"/>
        <w:autoSpaceDE w:val="0"/>
        <w:autoSpaceDN w:val="0"/>
        <w:adjustRightInd w:val="0"/>
        <w:spacing w:line="314" w:lineRule="exact"/>
        <w:ind w:right="128"/>
        <w:jc w:val="both"/>
        <w:rPr>
          <w:rFonts w:ascii="Verdana" w:hAnsi="Verdana" w:cs="Verdana"/>
          <w:color w:val="000000"/>
          <w:sz w:val="24"/>
          <w:szCs w:val="24"/>
        </w:rPr>
      </w:pPr>
      <w:r>
        <w:rPr>
          <w:noProof/>
          <w:lang w:val="en-CA" w:eastAsia="en-CA"/>
        </w:rPr>
        <w:pict>
          <v:group id="_x0000_s1152" style="position:absolute;left:0;text-align:left;margin-left:63.75pt;margin-top:8.25pt;width:504.05pt;height:75pt;z-index:-251659264;mso-position-horizontal-relative:page;mso-position-vertical-relative:page" coordorigin="1199,796" coordsize="10081,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" o:allowincell="f">
            <v:shape id="Freeform 38" o:spid="_x0000_s1153" style="position:absolute;left:4123;top:2296;width:7110;height:0;visibility:visible;mso-wrap-style:square;v-text-anchor:top" coordsize="7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rwfcYA&#10;AADcAAAADwAAAGRycy9kb3ducmV2LnhtbESPQWvCQBSE70L/w/IKvUjdWIpJ06xSREFBKVVzf2Rf&#10;k9Ds25DdmtRf7wpCj8PMfMNki8E04kydqy0rmE4iEMSF1TWXCk7H9XMCwnlkjY1lUvBHDhbzh1GG&#10;qbY9f9H54EsRIOxSVFB536ZSuqIig25iW+LgfdvOoA+yK6XusA9w08iXKJpJgzWHhQpbWlZU/Bx+&#10;jYL8c7saN+N42Cz3b6tL3Oe7V1or9fQ4fLyD8DT4//C9vdEKkmkMtzPhCM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rwfcYAAADcAAAADwAAAAAAAAAAAAAAAACYAgAAZHJz&#10;L2Rvd25yZXYueG1sUEsFBgAAAAAEAAQA9QAAAIsDAAAAAA==&#10;" path="m,l7110,e" filled="f" strokecolor="#bfbfbf" strokeweight=".06pt">
              <v:path arrowok="t" o:connecttype="custom" o:connectlocs="0,0;7110,0" o:connectangles="0,0"/>
            </v:shape>
            <v:shape id="Freeform 39" o:spid="_x0000_s1061" style="position:absolute;left:4184;top:1905;width:0;height:30;visibility:visible;mso-wrap-style:square;v-text-anchor:top" coordsize="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NCKL4A&#10;AADcAAAADwAAAGRycy9kb3ducmV2LnhtbERPTYvCMBC9C/6HMMLebFpZFqlGEUEQb+vqfWzGpthM&#10;ShLb7v76zUHw+Hjf6+1oW9GTD41jBUWWgyCunG64VnD5OcyXIEJE1tg6JgW/FGC7mU7WWGo38Df1&#10;51iLFMKhRAUmxq6UMlSGLIbMdcSJuztvMSboa6k9DinctnKR51/SYsOpwWBHe0PV4/y0Cvzf3j9u&#10;XJ2o37X5QX8Wx8FclfqYjbsViEhjfItf7qNWsCzS2nQmHQG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AjQii+AAAA3AAAAA8AAAAAAAAAAAAAAAAAmAIAAGRycy9kb3ducmV2&#10;LnhtbFBLBQYAAAAABAAEAPUAAACDAwAAAAA=&#10;" path="m,l,30e" filled="f" strokecolor="#8d8d8d" strokeweight=".06pt">
              <v:path arrowok="t" o:connecttype="custom" o:connectlocs="0,0;0,30" o:connectangles="0,0"/>
            </v:shape>
            <v:shape id="Freeform 40" o:spid="_x0000_s1062" style="position:absolute;left:4123;top:2296;width:7110;height:0;visibility:visible;mso-wrap-style:square;v-text-anchor:top" coordsize="7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0X98YA&#10;AADcAAAADwAAAGRycy9kb3ducmV2LnhtbESPT2vCQBTE7wW/w/IEb3Wjhxqjq0hA8A891Ip4fGaf&#10;STD7NuxuNfbTdwuFHoeZ+Q0zX3amEXdyvrasYDRMQBAXVtdcKjh+rl9TED4ga2wsk4IneVguei9z&#10;zLR98AfdD6EUEcI+QwVVCG0mpS8qMuiHtiWO3tU6gyFKV0rt8BHhppHjJHmTBmuOCxW2lFdU3A5f&#10;RsE53VO+6i6nFMvt9yl/Tt53W6fUoN+tZiACdeE//NfeaAXpaAq/Z+IR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0X98YAAADcAAAADwAAAAAAAAAAAAAAAACYAgAAZHJz&#10;L2Rvd25yZXYueG1sUEsFBgAAAAAEAAQA9QAAAIsDAAAAAA==&#10;" path="m,l7110,e" filled="f" strokecolor="#8d8d8d" strokeweight=".06pt">
              <v:path arrowok="t" o:connecttype="custom" o:connectlocs="0,0;7110,0" o:connectangles="0,0"/>
            </v:shape>
            <v:shape id="Freeform 41" o:spid="_x0000_s1063" style="position:absolute;left:11280;top:1905;width:0;height:30;visibility:visible;mso-wrap-style:square;v-text-anchor:top" coordsize="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KysQA&#10;AADcAAAADwAAAGRycy9kb3ducmV2LnhtbERPPW/CMBDdkfofrKvUpQKHDCgEnKiCFtoFlUCHbqf4&#10;mkTE5yh2IeXX46ES49P7XuaDacWZetdYVjCdRCCIS6sbrhQcD2/jBITzyBpby6Tgjxzk2cNoiam2&#10;F97TufCVCCHsUlRQe9+lUrqyJoNuYjviwP3Y3qAPsK+k7vESwk0r4yiaSYMNh4YaO1rVVJ6KX6Mg&#10;3n09X+eb3St+znhlt9/rLvlYK/X0OLwsQHga/F38737XCpI4zA9nw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gysrEAAAA3AAAAA8AAAAAAAAAAAAAAAAAmAIAAGRycy9k&#10;b3ducmV2LnhtbFBLBQYAAAAABAAEAPUAAACJAwAAAAA=&#10;" path="m,l,30e" filled="f" strokecolor="#bfbfbf" strokeweight=".06pt">
              <v:path arrowok="t" o:connecttype="custom" o:connectlocs="0,0;0,30" o:connectangles="0,0"/>
            </v:shape>
            <v:rect id="Rectangle 42" o:spid="_x0000_s1064" style="position:absolute;left:1199;top:796;width:2980;height:15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DH8QA&#10;AADcAAAADwAAAGRycy9kb3ducmV2LnhtbESPT4vCMBTE7wt+h/AEb2uqB6nVKKK76HH9A+rt0Tzb&#10;YvNSmmjrfnojCB6HmfkNM523phR3ql1hWcGgH4EgTq0uOFNw2P9+xyCcR9ZYWiYFD3Iwn3W+ppho&#10;2/CW7jufiQBhl6CC3PsqkdKlORl0fVsRB+9ia4M+yDqTusYmwE0ph1E0kgYLDgs5VrTMKb3ubkbB&#10;Oq4Wp439b7Ly57w+/h3Hq/3YK9XrtosJCE+t/4Tf7Y1WEA8H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9Qx/EAAAA3AAAAA8AAAAAAAAAAAAAAAAAmAIAAGRycy9k&#10;b3ducmV2LnhtbFBLBQYAAAAABAAEAPUAAACJAwAAAAA=&#10;" filled="f" stroked="f">
              <v:textbox inset="0,0,0,0">
                <w:txbxContent>
                  <w:p w:rsidR="00F24369" w:rsidRDefault="00F24369" w:rsidP="003B7E52">
                    <w:pPr>
                      <w:spacing w:line="1500" w:lineRule="atLeast"/>
                      <w:rPr>
                        <w:rFonts w:ascii="Times New Roman" w:hAnsi="Times New Roman"/>
                        <w:sz w:val="24"/>
                        <w:szCs w:val="24"/>
                      </w:rPr>
                    </w:pPr>
                    <w:r>
                      <w:rPr>
                        <w:noProof/>
                        <w:lang w:val="en-CA" w:eastAsia="en-CA"/>
                      </w:rPr>
                      <w:drawing>
                        <wp:inline distT="0" distB="0" distL="0" distR="0">
                          <wp:extent cx="1854200" cy="939800"/>
                          <wp:effectExtent l="0" t="0" r="0" b="0"/>
                          <wp:docPr id="19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54200" cy="939800"/>
                                  </a:xfrm>
                                  <a:prstGeom prst="rect">
                                    <a:avLst/>
                                  </a:prstGeom>
                                  <a:noFill/>
                                  <a:ln>
                                    <a:noFill/>
                                  </a:ln>
                                </pic:spPr>
                              </pic:pic>
                            </a:graphicData>
                          </a:graphic>
                        </wp:inline>
                      </w:drawing>
                    </w:r>
                  </w:p>
                  <w:p w:rsidR="00F24369" w:rsidRDefault="00F24369" w:rsidP="003B7E52">
                    <w:pPr>
                      <w:widowControl w:val="0"/>
                      <w:autoSpaceDE w:val="0"/>
                      <w:autoSpaceDN w:val="0"/>
                      <w:adjustRightInd w:val="0"/>
                      <w:rPr>
                        <w:rFonts w:ascii="Times New Roman" w:hAnsi="Times New Roman"/>
                        <w:sz w:val="24"/>
                        <w:szCs w:val="24"/>
                      </w:rPr>
                    </w:pPr>
                  </w:p>
                </w:txbxContent>
              </v:textbox>
            </v:rect>
            <w10:wrap anchorx="page" anchory="page"/>
          </v:group>
        </w:pict>
      </w:r>
      <w:r w:rsidR="007E3981">
        <w:rPr>
          <w:rFonts w:ascii="Verdana" w:hAnsi="Verdana" w:cs="Verdana"/>
          <w:b/>
          <w:bCs/>
          <w:i/>
          <w:iCs/>
          <w:color w:val="CB0000"/>
          <w:position w:val="-2"/>
          <w:sz w:val="24"/>
          <w:szCs w:val="24"/>
        </w:rPr>
        <w:t>Executing Programs</w:t>
      </w:r>
    </w:p>
    <w:bookmarkEnd w:id="1607"/>
    <w:p w:rsidR="007E3981" w:rsidRPr="005249B8" w:rsidRDefault="007E3981" w:rsidP="003B7E52">
      <w:pPr>
        <w:widowControl w:val="0"/>
        <w:autoSpaceDE w:val="0"/>
        <w:autoSpaceDN w:val="0"/>
        <w:adjustRightInd w:val="0"/>
        <w:spacing w:before="8" w:line="180" w:lineRule="exact"/>
        <w:jc w:val="both"/>
        <w:rPr>
          <w:rFonts w:ascii="Verdana" w:hAnsi="Verdana" w:cs="Verdana"/>
          <w:color w:val="000000"/>
          <w:sz w:val="16"/>
          <w:szCs w:val="16"/>
        </w:rPr>
      </w:pPr>
    </w:p>
    <w:p w:rsidR="007E3981" w:rsidRDefault="007E3981" w:rsidP="003B7E52">
      <w:r>
        <w:rPr>
          <w:rStyle w:val="Strong"/>
        </w:rPr>
        <w:t xml:space="preserve">Content: </w:t>
      </w:r>
      <w:r>
        <w:t xml:space="preserve"> </w:t>
      </w:r>
      <w:hyperlink w:anchor="Introduction_executing" w:history="1">
        <w:r>
          <w:rPr>
            <w:rStyle w:val="Hyperlink"/>
          </w:rPr>
          <w:t>Introduction</w:t>
        </w:r>
      </w:hyperlink>
      <w:r>
        <w:t xml:space="preserve"> </w:t>
      </w:r>
      <w:del w:id="1608" w:author="EOS" w:date="2011-08-03T09:40:00Z">
        <w:r w:rsidDel="006B2C05">
          <w:delText xml:space="preserve">| </w:delText>
        </w:r>
        <w:r w:rsidR="00962591" w:rsidDel="006B2C05">
          <w:fldChar w:fldCharType="begin"/>
        </w:r>
        <w:r w:rsidR="006C6DDD" w:rsidDel="006B2C05">
          <w:delInstrText xml:space="preserve"> HYPERLINK \l "DCIPF2D_executing" </w:delInstrText>
        </w:r>
        <w:r w:rsidR="00962591" w:rsidDel="006B2C05">
          <w:fldChar w:fldCharType="separate"/>
        </w:r>
        <w:r w:rsidDel="006B2C05">
          <w:rPr>
            <w:rStyle w:val="Hyperlink"/>
          </w:rPr>
          <w:delText>Workflow</w:delText>
        </w:r>
        <w:r w:rsidR="00962591" w:rsidDel="006B2C05">
          <w:rPr>
            <w:rStyle w:val="Hyperlink"/>
          </w:rPr>
          <w:fldChar w:fldCharType="end"/>
        </w:r>
        <w:r w:rsidDel="006B2C05">
          <w:delText xml:space="preserve"> </w:delText>
        </w:r>
      </w:del>
      <w:r>
        <w:t>|</w:t>
      </w:r>
      <w:hyperlink w:anchor="DCIPF2D_executing" w:history="1">
        <w:r>
          <w:rPr>
            <w:rStyle w:val="Hyperlink"/>
          </w:rPr>
          <w:t>DCIPF2D</w:t>
        </w:r>
      </w:hyperlink>
      <w:r>
        <w:t xml:space="preserve"> | </w:t>
      </w:r>
      <w:hyperlink w:anchor="DCINV2D_executing" w:history="1">
        <w:r>
          <w:rPr>
            <w:rStyle w:val="Hyperlink"/>
          </w:rPr>
          <w:t>DCINV2D</w:t>
        </w:r>
      </w:hyperlink>
      <w:r>
        <w:t xml:space="preserve"> | </w:t>
      </w:r>
      <w:hyperlink w:anchor="IPINV2D_executing" w:history="1">
        <w:r>
          <w:rPr>
            <w:rStyle w:val="Hyperlink"/>
          </w:rPr>
          <w:t>IPINV2D</w:t>
        </w:r>
      </w:hyperlink>
      <w:r>
        <w:t xml:space="preserve"> | </w:t>
      </w:r>
    </w:p>
    <w:p w:rsidR="00422239" w:rsidRDefault="00422239" w:rsidP="003B7E52">
      <w:pPr>
        <w:pStyle w:val="Heading2"/>
        <w:rPr>
          <w:ins w:id="1609" w:author="EOS" w:date="2011-08-02T15:38:00Z"/>
        </w:rPr>
      </w:pPr>
      <w:bookmarkStart w:id="1610" w:name="_Toc296000713"/>
      <w:bookmarkStart w:id="1611" w:name="_Toc296063696"/>
      <w:bookmarkStart w:id="1612" w:name="Introduction_executing"/>
    </w:p>
    <w:p w:rsidR="007E3981" w:rsidRDefault="007E3981" w:rsidP="003B7E52">
      <w:pPr>
        <w:pStyle w:val="Heading2"/>
      </w:pPr>
      <w:r>
        <w:t>Introduction</w:t>
      </w:r>
      <w:bookmarkEnd w:id="1610"/>
      <w:bookmarkEnd w:id="1611"/>
    </w:p>
    <w:bookmarkEnd w:id="1612"/>
    <w:p w:rsidR="007E3981" w:rsidRDefault="007E3981" w:rsidP="00DD6DFB">
      <w:pPr>
        <w:pStyle w:val="NormalWeb"/>
      </w:pPr>
      <w:r>
        <w:t xml:space="preserve">All programs in the package can be run by typing the program name followed by command line arguments. With such a format, they can be executed directly on the command line or in a shell script. When a program is executed without any arguments, it will print a simple message describing the usage. The command format and the control file format are described below. </w:t>
      </w:r>
    </w:p>
    <w:p w:rsidR="007E3981" w:rsidRDefault="007E3981" w:rsidP="00DD6DFB">
      <w:pPr>
        <w:pStyle w:val="Heading4"/>
      </w:pPr>
      <w:r>
        <w:t>Command format:</w:t>
      </w:r>
    </w:p>
    <w:p w:rsidR="007E3981" w:rsidRPr="00607BEA" w:rsidRDefault="007E3981" w:rsidP="00DD6DFB">
      <w:pPr>
        <w:pStyle w:val="NormalWeb"/>
        <w:rPr>
          <w:rFonts w:ascii="Courier New" w:hAnsi="Courier New" w:cs="Courier New"/>
          <w:color w:val="CC3300"/>
          <w:sz w:val="20"/>
          <w:szCs w:val="20"/>
        </w:rPr>
      </w:pPr>
      <w:r w:rsidRPr="00607BEA">
        <w:rPr>
          <w:rFonts w:ascii="Courier New" w:hAnsi="Courier New" w:cs="Courier New"/>
          <w:color w:val="CC3300"/>
          <w:sz w:val="20"/>
          <w:szCs w:val="20"/>
        </w:rPr>
        <w:t>PROGRAM arg_1 arg_2 arg_</w:t>
      </w:r>
      <w:proofErr w:type="gramStart"/>
      <w:r w:rsidRPr="00607BEA">
        <w:rPr>
          <w:rFonts w:ascii="Courier New" w:hAnsi="Courier New" w:cs="Courier New"/>
          <w:color w:val="CC3300"/>
          <w:sz w:val="20"/>
          <w:szCs w:val="20"/>
        </w:rPr>
        <w:t>3 ...</w:t>
      </w:r>
      <w:proofErr w:type="gramEnd"/>
      <w:r w:rsidRPr="00607BEA">
        <w:rPr>
          <w:rFonts w:ascii="Courier New" w:hAnsi="Courier New" w:cs="Courier New"/>
          <w:color w:val="CC3300"/>
          <w:sz w:val="20"/>
          <w:szCs w:val="20"/>
        </w:rPr>
        <w:t xml:space="preserve"> </w:t>
      </w:r>
    </w:p>
    <w:p w:rsidR="007E3981" w:rsidRPr="00E16524" w:rsidRDefault="007E3981" w:rsidP="000C1EB7">
      <w:pPr>
        <w:rPr>
          <w:ins w:id="1613" w:author="EOS" w:date="2011-06-14T17:37:00Z"/>
          <w:rFonts w:ascii="Courier New" w:hAnsi="Courier New" w:cs="Courier New"/>
          <w:color w:val="CC3300"/>
          <w:sz w:val="20"/>
          <w:szCs w:val="20"/>
        </w:rPr>
      </w:pPr>
      <w:ins w:id="1614" w:author="EOS" w:date="2011-06-14T17:37:00Z">
        <w:r>
          <w:rPr>
            <w:rFonts w:ascii="Courier New" w:hAnsi="Courier New" w:cs="Courier New"/>
            <w:iCs/>
            <w:color w:val="CC3300"/>
            <w:sz w:val="20"/>
            <w:szCs w:val="20"/>
          </w:rPr>
          <w:t>PROGRAM</w:t>
        </w:r>
      </w:ins>
    </w:p>
    <w:p w:rsidR="007E3981" w:rsidRDefault="007E3981" w:rsidP="000C1EB7">
      <w:pPr>
        <w:ind w:left="720"/>
      </w:pPr>
      <w:ins w:id="1615" w:author="EOS" w:date="2011-06-14T17:37:00Z">
        <w:del w:id="1616" w:author="EOS" w:date="2011-06-14T17:38:00Z">
          <w:r w:rsidDel="000C1EB7">
            <w:delText>n</w:delText>
          </w:r>
        </w:del>
      </w:ins>
      <w:proofErr w:type="gramStart"/>
      <w:ins w:id="1617" w:author="EOS" w:date="2011-06-14T17:38:00Z">
        <w:r>
          <w:t>N</w:t>
        </w:r>
      </w:ins>
      <w:ins w:id="1618" w:author="EOS" w:date="2011-06-14T17:37:00Z">
        <w:r>
          <w:t>ame of the executable program.</w:t>
        </w:r>
        <w:proofErr w:type="gramEnd"/>
        <w:r>
          <w:t xml:space="preserve"> If the program is not in the current directory, its path must be included also. </w:t>
        </w:r>
      </w:ins>
    </w:p>
    <w:p w:rsidR="007E3981" w:rsidRPr="00E16524" w:rsidRDefault="007E3981" w:rsidP="000C1EB7">
      <w:pPr>
        <w:rPr>
          <w:ins w:id="1619" w:author="EOS" w:date="2011-06-14T17:38:00Z"/>
          <w:rFonts w:ascii="Courier New" w:hAnsi="Courier New" w:cs="Courier New"/>
          <w:color w:val="CC3300"/>
          <w:sz w:val="20"/>
          <w:szCs w:val="20"/>
        </w:rPr>
      </w:pPr>
      <w:ins w:id="1620" w:author="EOS" w:date="2011-06-14T17:38:00Z">
        <w:r>
          <w:rPr>
            <w:rFonts w:ascii="Courier New" w:hAnsi="Courier New" w:cs="Courier New"/>
            <w:iCs/>
            <w:color w:val="CC3300"/>
            <w:sz w:val="20"/>
            <w:szCs w:val="20"/>
          </w:rPr>
          <w:t>ARG n</w:t>
        </w:r>
      </w:ins>
    </w:p>
    <w:p w:rsidR="007E3981" w:rsidRDefault="007E3981" w:rsidP="000C1EB7">
      <w:pPr>
        <w:ind w:left="720"/>
        <w:rPr>
          <w:ins w:id="1621" w:author="EOS" w:date="2011-06-14T17:38:00Z"/>
        </w:rPr>
      </w:pPr>
      <w:proofErr w:type="gramStart"/>
      <w:ins w:id="1622" w:author="EOS" w:date="2011-06-14T17:38:00Z">
        <w:r>
          <w:t>A command line argument which is the name of a file.</w:t>
        </w:r>
        <w:proofErr w:type="gramEnd"/>
        <w:r>
          <w:t xml:space="preserve"> It is usually one of those described in the preceding section or a control file containing input parameters. </w:t>
        </w:r>
      </w:ins>
    </w:p>
    <w:p w:rsidR="007E3981" w:rsidRPr="00766502" w:rsidDel="000C1EB7" w:rsidRDefault="007E3981" w:rsidP="00DD6DFB">
      <w:pPr>
        <w:rPr>
          <w:del w:id="1623" w:author="EOS" w:date="2011-06-14T17:38:00Z"/>
          <w:rFonts w:ascii="Courier New" w:hAnsi="Courier New" w:cs="Courier New"/>
          <w:color w:val="CC3300"/>
          <w:sz w:val="20"/>
          <w:szCs w:val="20"/>
        </w:rPr>
      </w:pPr>
      <w:del w:id="1624" w:author="EOS" w:date="2011-06-14T17:38:00Z">
        <w:r w:rsidRPr="00766502" w:rsidDel="000C1EB7">
          <w:rPr>
            <w:rFonts w:ascii="Courier New" w:hAnsi="Courier New" w:cs="Courier New"/>
            <w:iCs/>
            <w:color w:val="CC3300"/>
            <w:sz w:val="20"/>
            <w:szCs w:val="20"/>
          </w:rPr>
          <w:delText>PROGRAM</w:delText>
        </w:r>
        <w:r w:rsidRPr="00766502" w:rsidDel="000C1EB7">
          <w:rPr>
            <w:rFonts w:ascii="Courier New" w:hAnsi="Courier New" w:cs="Courier New"/>
            <w:color w:val="CC3300"/>
            <w:sz w:val="20"/>
            <w:szCs w:val="20"/>
          </w:rPr>
          <w:delText xml:space="preserve"> </w:delText>
        </w:r>
      </w:del>
    </w:p>
    <w:p w:rsidR="007E3981" w:rsidDel="000C1EB7" w:rsidRDefault="007E3981" w:rsidP="00DD6DFB">
      <w:pPr>
        <w:ind w:left="720"/>
        <w:rPr>
          <w:del w:id="1625" w:author="EOS" w:date="2011-06-14T17:38:00Z"/>
        </w:rPr>
      </w:pPr>
      <w:del w:id="1626" w:author="EOS" w:date="2011-06-14T17:37:00Z">
        <w:r w:rsidDel="000C1EB7">
          <w:delText xml:space="preserve">name of the executable program. If the program is not in the current directory, its path must be included also. </w:delText>
        </w:r>
      </w:del>
    </w:p>
    <w:p w:rsidR="007E3981" w:rsidRPr="00766502" w:rsidDel="000C1EB7" w:rsidRDefault="007E3981" w:rsidP="00DD6DFB">
      <w:pPr>
        <w:rPr>
          <w:del w:id="1627" w:author="EOS" w:date="2011-06-14T17:38:00Z"/>
          <w:rFonts w:ascii="Courier New" w:hAnsi="Courier New" w:cs="Courier New"/>
          <w:color w:val="CC3300"/>
          <w:sz w:val="20"/>
          <w:szCs w:val="20"/>
        </w:rPr>
      </w:pPr>
      <w:del w:id="1628" w:author="EOS" w:date="2011-06-14T17:38:00Z">
        <w:r w:rsidRPr="00766502" w:rsidDel="000C1EB7">
          <w:rPr>
            <w:rFonts w:ascii="Courier New" w:hAnsi="Courier New" w:cs="Courier New"/>
            <w:iCs/>
            <w:color w:val="CC3300"/>
            <w:sz w:val="20"/>
            <w:szCs w:val="20"/>
          </w:rPr>
          <w:delText>ARG_n</w:delText>
        </w:r>
        <w:r w:rsidRPr="00766502" w:rsidDel="000C1EB7">
          <w:rPr>
            <w:rFonts w:ascii="Courier New" w:hAnsi="Courier New" w:cs="Courier New"/>
            <w:color w:val="CC3300"/>
            <w:sz w:val="20"/>
            <w:szCs w:val="20"/>
          </w:rPr>
          <w:delText xml:space="preserve"> </w:delText>
        </w:r>
      </w:del>
    </w:p>
    <w:p w:rsidR="007E3981" w:rsidDel="000C1EB7" w:rsidRDefault="007E3981" w:rsidP="00DD6DFB">
      <w:pPr>
        <w:ind w:left="720"/>
        <w:rPr>
          <w:del w:id="1629" w:author="EOS" w:date="2011-06-14T17:38:00Z"/>
        </w:rPr>
      </w:pPr>
      <w:del w:id="1630" w:author="EOS" w:date="2011-06-14T17:38:00Z">
        <w:r w:rsidDel="000C1EB7">
          <w:delText xml:space="preserve">a command line argument which is the name of a file. It is usually one of those described in the preceding section or a control file containing input parameters. </w:delText>
        </w:r>
      </w:del>
    </w:p>
    <w:p w:rsidR="007E3981" w:rsidRDefault="007E3981" w:rsidP="00DD6DFB">
      <w:pPr>
        <w:pStyle w:val="Heading4"/>
      </w:pPr>
      <w:r>
        <w:t>Control file format:</w:t>
      </w:r>
    </w:p>
    <w:p w:rsidR="007E3981" w:rsidRDefault="00F24369" w:rsidP="00DD6DFB">
      <w:pPr>
        <w:pStyle w:val="HTMLPreformatted"/>
      </w:pPr>
      <w:r>
        <w:pict>
          <v:rect id="_x0000_i1094" style="width:0;height:1.5pt" o:hralign="center" o:hrstd="t" o:hr="t" fillcolor="#a0a0a0" stroked="f"/>
        </w:pict>
      </w:r>
    </w:p>
    <w:p w:rsidR="007E3981" w:rsidRDefault="007E3981" w:rsidP="00DD6DFB">
      <w:pPr>
        <w:pStyle w:val="HTMLPreformatted"/>
      </w:pPr>
    </w:p>
    <w:p w:rsidR="007E3981" w:rsidRPr="00607BEA" w:rsidRDefault="007E3981" w:rsidP="00DD6DFB">
      <w:pPr>
        <w:pStyle w:val="HTMLPreformatted"/>
        <w:rPr>
          <w:color w:val="CC3300"/>
        </w:rPr>
      </w:pPr>
      <w:proofErr w:type="gramStart"/>
      <w:r w:rsidRPr="00607BEA">
        <w:rPr>
          <w:color w:val="CC3300"/>
        </w:rPr>
        <w:t>PARAMETER_1 !COMMENT</w:t>
      </w:r>
      <w:proofErr w:type="gramEnd"/>
    </w:p>
    <w:p w:rsidR="007E3981" w:rsidRPr="00607BEA" w:rsidRDefault="007E3981" w:rsidP="00DD6DFB">
      <w:pPr>
        <w:pStyle w:val="HTMLPreformatted"/>
        <w:rPr>
          <w:color w:val="CC3300"/>
        </w:rPr>
      </w:pPr>
      <w:r w:rsidRPr="00607BEA">
        <w:rPr>
          <w:color w:val="CC3300"/>
        </w:rPr>
        <w:t>:</w:t>
      </w:r>
    </w:p>
    <w:p w:rsidR="007E3981" w:rsidRPr="00607BEA" w:rsidRDefault="007E3981" w:rsidP="00DD6DFB">
      <w:pPr>
        <w:pStyle w:val="HTMLPreformatted"/>
        <w:rPr>
          <w:color w:val="CC3300"/>
        </w:rPr>
      </w:pPr>
      <w:proofErr w:type="spellStart"/>
      <w:proofErr w:type="gramStart"/>
      <w:r w:rsidRPr="00607BEA">
        <w:rPr>
          <w:color w:val="CC3300"/>
        </w:rPr>
        <w:t>PARAMETER_n</w:t>
      </w:r>
      <w:proofErr w:type="spellEnd"/>
      <w:r w:rsidRPr="00607BEA">
        <w:rPr>
          <w:color w:val="CC3300"/>
        </w:rPr>
        <w:t xml:space="preserve"> !COMMENT</w:t>
      </w:r>
      <w:proofErr w:type="gramEnd"/>
    </w:p>
    <w:p w:rsidR="007E3981" w:rsidRPr="00607BEA" w:rsidRDefault="007E3981" w:rsidP="00DD6DFB">
      <w:pPr>
        <w:pStyle w:val="HTMLPreformatted"/>
        <w:rPr>
          <w:color w:val="CC3300"/>
        </w:rPr>
      </w:pPr>
      <w:proofErr w:type="gramStart"/>
      <w:r w:rsidRPr="00607BEA">
        <w:rPr>
          <w:color w:val="CC3300"/>
        </w:rPr>
        <w:t>FILE_NAME_1 !COMMENT</w:t>
      </w:r>
      <w:proofErr w:type="gramEnd"/>
    </w:p>
    <w:p w:rsidR="007E3981" w:rsidRPr="00607BEA" w:rsidRDefault="007E3981" w:rsidP="00DD6DFB">
      <w:pPr>
        <w:pStyle w:val="HTMLPreformatted"/>
        <w:rPr>
          <w:color w:val="CC3300"/>
        </w:rPr>
      </w:pPr>
      <w:r w:rsidRPr="00607BEA">
        <w:rPr>
          <w:color w:val="CC3300"/>
        </w:rPr>
        <w:t>:</w:t>
      </w:r>
    </w:p>
    <w:p w:rsidR="007E3981" w:rsidRPr="00607BEA" w:rsidRDefault="007E3981" w:rsidP="00DD6DFB">
      <w:pPr>
        <w:pStyle w:val="HTMLPreformatted"/>
        <w:rPr>
          <w:color w:val="CC3300"/>
        </w:rPr>
      </w:pPr>
      <w:proofErr w:type="spellStart"/>
      <w:proofErr w:type="gramStart"/>
      <w:r w:rsidRPr="00607BEA">
        <w:rPr>
          <w:color w:val="CC3300"/>
        </w:rPr>
        <w:t>FILE_NAME_n</w:t>
      </w:r>
      <w:proofErr w:type="spellEnd"/>
      <w:r w:rsidRPr="00607BEA">
        <w:rPr>
          <w:color w:val="CC3300"/>
        </w:rPr>
        <w:t xml:space="preserve"> !COMMENT</w:t>
      </w:r>
      <w:proofErr w:type="gramEnd"/>
    </w:p>
    <w:p w:rsidR="007E3981" w:rsidRDefault="00F24369" w:rsidP="00DD6DFB">
      <w:r>
        <w:pict>
          <v:rect id="_x0000_i1095" style="width:0;height:1.5pt" o:hralign="center" o:hrstd="t" o:hr="t" fillcolor="#a0a0a0" stroked="f"/>
        </w:pict>
      </w:r>
    </w:p>
    <w:p w:rsidR="007E3981" w:rsidRPr="00E16524" w:rsidRDefault="007E3981" w:rsidP="000C1EB7">
      <w:pPr>
        <w:rPr>
          <w:ins w:id="1631" w:author="EOS" w:date="2011-06-14T17:40:00Z"/>
          <w:rFonts w:ascii="Courier New" w:hAnsi="Courier New" w:cs="Courier New"/>
          <w:color w:val="CC3300"/>
          <w:sz w:val="20"/>
          <w:szCs w:val="20"/>
        </w:rPr>
      </w:pPr>
      <w:ins w:id="1632" w:author="EOS" w:date="2011-06-14T17:40:00Z">
        <w:r>
          <w:rPr>
            <w:rFonts w:ascii="Courier New" w:hAnsi="Courier New" w:cs="Courier New"/>
            <w:iCs/>
            <w:color w:val="CC3300"/>
            <w:sz w:val="20"/>
            <w:szCs w:val="20"/>
          </w:rPr>
          <w:t>PARAMETER n</w:t>
        </w:r>
      </w:ins>
    </w:p>
    <w:p w:rsidR="007E3981" w:rsidRDefault="007E3981" w:rsidP="000C1EB7">
      <w:pPr>
        <w:ind w:left="720"/>
        <w:rPr>
          <w:ins w:id="1633" w:author="EOS" w:date="2011-06-14T17:40:00Z"/>
        </w:rPr>
      </w:pPr>
      <w:proofErr w:type="gramStart"/>
      <w:ins w:id="1634" w:author="EOS" w:date="2011-07-03T16:06:00Z">
        <w:r>
          <w:t>A</w:t>
        </w:r>
      </w:ins>
      <w:ins w:id="1635" w:author="EOS" w:date="2011-06-14T17:40:00Z">
        <w:r>
          <w:t xml:space="preserve"> constant number which is passed to the program.</w:t>
        </w:r>
        <w:proofErr w:type="gramEnd"/>
        <w:r>
          <w:t xml:space="preserve"> If more than one parameter is required on the same line, they must be separated by a space. </w:t>
        </w:r>
      </w:ins>
    </w:p>
    <w:p w:rsidR="007E3981" w:rsidRPr="00E16524" w:rsidRDefault="007E3981" w:rsidP="000C1EB7">
      <w:pPr>
        <w:rPr>
          <w:ins w:id="1636" w:author="EOS" w:date="2011-06-14T17:41:00Z"/>
          <w:rFonts w:ascii="Courier New" w:hAnsi="Courier New" w:cs="Courier New"/>
          <w:color w:val="CC3300"/>
          <w:sz w:val="20"/>
          <w:szCs w:val="20"/>
        </w:rPr>
      </w:pPr>
      <w:ins w:id="1637" w:author="EOS" w:date="2011-06-14T17:41:00Z">
        <w:r>
          <w:rPr>
            <w:rFonts w:ascii="Courier New" w:hAnsi="Courier New" w:cs="Courier New"/>
            <w:iCs/>
            <w:color w:val="CC3300"/>
            <w:sz w:val="20"/>
            <w:szCs w:val="20"/>
          </w:rPr>
          <w:t>FILE_NAME n</w:t>
        </w:r>
      </w:ins>
    </w:p>
    <w:p w:rsidR="007E3981" w:rsidRDefault="007E3981" w:rsidP="000C1EB7">
      <w:pPr>
        <w:ind w:left="720"/>
        <w:rPr>
          <w:ins w:id="1638" w:author="EOS" w:date="2011-06-14T17:42:00Z"/>
        </w:rPr>
      </w:pPr>
      <w:proofErr w:type="gramStart"/>
      <w:ins w:id="1639" w:author="EOS" w:date="2011-07-03T16:06:00Z">
        <w:r>
          <w:t>N</w:t>
        </w:r>
      </w:ins>
      <w:ins w:id="1640" w:author="EOS" w:date="2011-06-14T17:42:00Z">
        <w:r>
          <w:t>ame of a file to be passed to the program.</w:t>
        </w:r>
        <w:proofErr w:type="gramEnd"/>
        <w:r>
          <w:t xml:space="preserve"> There is always only one file name per line. </w:t>
        </w:r>
      </w:ins>
    </w:p>
    <w:p w:rsidR="007E3981" w:rsidRPr="00E16524" w:rsidRDefault="007E3981" w:rsidP="000C1EB7">
      <w:pPr>
        <w:rPr>
          <w:ins w:id="1641" w:author="EOS" w:date="2011-06-14T17:42:00Z"/>
          <w:rFonts w:ascii="Courier New" w:hAnsi="Courier New" w:cs="Courier New"/>
          <w:color w:val="CC3300"/>
          <w:sz w:val="20"/>
          <w:szCs w:val="20"/>
        </w:rPr>
      </w:pPr>
      <w:ins w:id="1642" w:author="EOS" w:date="2011-06-14T17:42:00Z">
        <w:r>
          <w:rPr>
            <w:rFonts w:ascii="Courier New" w:hAnsi="Courier New" w:cs="Courier New"/>
            <w:iCs/>
            <w:color w:val="CC3300"/>
            <w:sz w:val="20"/>
            <w:szCs w:val="20"/>
          </w:rPr>
          <w:t>COMMENT n</w:t>
        </w:r>
      </w:ins>
    </w:p>
    <w:p w:rsidR="007E3981" w:rsidRDefault="007E3981" w:rsidP="000C1EB7">
      <w:pPr>
        <w:ind w:left="720"/>
        <w:rPr>
          <w:ins w:id="1643" w:author="EOS" w:date="2011-06-14T17:42:00Z"/>
        </w:rPr>
      </w:pPr>
      <w:proofErr w:type="gramStart"/>
      <w:ins w:id="1644" w:author="EOS" w:date="2011-07-03T16:06:00Z">
        <w:r>
          <w:t>O</w:t>
        </w:r>
      </w:ins>
      <w:ins w:id="1645" w:author="EOS" w:date="2011-06-14T17:42:00Z">
        <w:r>
          <w:t>ptional comments which describe the parameter(s) on the same line.</w:t>
        </w:r>
        <w:proofErr w:type="gramEnd"/>
        <w:r>
          <w:t xml:space="preserve"> All comments must be the last fields of each line and be preceded by "!". </w:t>
        </w:r>
      </w:ins>
    </w:p>
    <w:p w:rsidR="007E3981" w:rsidRPr="00E16524" w:rsidDel="000C1EB7" w:rsidRDefault="007E3981" w:rsidP="00DD6DFB">
      <w:pPr>
        <w:rPr>
          <w:del w:id="1646" w:author="EOS" w:date="2011-06-14T17:42:00Z"/>
          <w:rFonts w:ascii="Courier New" w:hAnsi="Courier New" w:cs="Courier New"/>
          <w:color w:val="CC3300"/>
          <w:sz w:val="20"/>
          <w:szCs w:val="20"/>
        </w:rPr>
      </w:pPr>
      <w:del w:id="1647" w:author="EOS" w:date="2011-06-14T17:42:00Z">
        <w:r w:rsidRPr="00E16524" w:rsidDel="000C1EB7">
          <w:rPr>
            <w:rFonts w:ascii="Courier New" w:hAnsi="Courier New" w:cs="Courier New"/>
            <w:iCs/>
            <w:color w:val="CC3300"/>
            <w:sz w:val="20"/>
            <w:szCs w:val="20"/>
          </w:rPr>
          <w:delText>PARAMETER_n</w:delText>
        </w:r>
        <w:r w:rsidRPr="00E16524" w:rsidDel="000C1EB7">
          <w:rPr>
            <w:rFonts w:ascii="Courier New" w:hAnsi="Courier New" w:cs="Courier New"/>
            <w:color w:val="CC3300"/>
            <w:sz w:val="20"/>
            <w:szCs w:val="20"/>
          </w:rPr>
          <w:delText xml:space="preserve"> </w:delText>
        </w:r>
      </w:del>
    </w:p>
    <w:p w:rsidR="007E3981" w:rsidDel="000C1EB7" w:rsidRDefault="007E3981" w:rsidP="00DD6DFB">
      <w:pPr>
        <w:ind w:left="720"/>
        <w:rPr>
          <w:del w:id="1648" w:author="EOS" w:date="2011-06-14T17:42:00Z"/>
        </w:rPr>
      </w:pPr>
      <w:del w:id="1649" w:author="EOS" w:date="2011-06-14T17:42:00Z">
        <w:r w:rsidDel="000C1EB7">
          <w:delText xml:space="preserve">a constant number which is passed to the program. If more than one parameter is required on the same line, they must be separated by a space. </w:delText>
        </w:r>
      </w:del>
    </w:p>
    <w:p w:rsidR="007E3981" w:rsidRPr="00E16524" w:rsidDel="000C1EB7" w:rsidRDefault="007E3981" w:rsidP="00DD6DFB">
      <w:pPr>
        <w:rPr>
          <w:del w:id="1650" w:author="EOS" w:date="2011-06-14T17:42:00Z"/>
          <w:rFonts w:ascii="Courier New" w:hAnsi="Courier New" w:cs="Courier New"/>
          <w:color w:val="CC3300"/>
          <w:sz w:val="20"/>
          <w:szCs w:val="20"/>
        </w:rPr>
      </w:pPr>
      <w:del w:id="1651" w:author="EOS" w:date="2011-06-14T17:42:00Z">
        <w:r w:rsidRPr="00E16524" w:rsidDel="000C1EB7">
          <w:rPr>
            <w:rFonts w:ascii="Courier New" w:hAnsi="Courier New" w:cs="Courier New"/>
            <w:iCs/>
            <w:color w:val="CC3300"/>
            <w:sz w:val="20"/>
            <w:szCs w:val="20"/>
          </w:rPr>
          <w:delText>FILE_NAME_n</w:delText>
        </w:r>
        <w:r w:rsidRPr="00E16524" w:rsidDel="000C1EB7">
          <w:rPr>
            <w:rFonts w:ascii="Courier New" w:hAnsi="Courier New" w:cs="Courier New"/>
            <w:color w:val="CC3300"/>
            <w:sz w:val="20"/>
            <w:szCs w:val="20"/>
          </w:rPr>
          <w:delText xml:space="preserve"> </w:delText>
        </w:r>
      </w:del>
    </w:p>
    <w:p w:rsidR="007E3981" w:rsidDel="000C1EB7" w:rsidRDefault="007E3981" w:rsidP="00DD6DFB">
      <w:pPr>
        <w:ind w:left="720"/>
        <w:rPr>
          <w:del w:id="1652" w:author="EOS" w:date="2011-06-14T17:42:00Z"/>
        </w:rPr>
      </w:pPr>
      <w:del w:id="1653" w:author="EOS" w:date="2011-06-14T17:42:00Z">
        <w:r w:rsidDel="000C1EB7">
          <w:delText xml:space="preserve">name of a file to be passed to the program. There is always only one file name per line. </w:delText>
        </w:r>
      </w:del>
    </w:p>
    <w:p w:rsidR="007E3981" w:rsidRPr="00E16524" w:rsidDel="000C1EB7" w:rsidRDefault="007E3981" w:rsidP="00DD6DFB">
      <w:pPr>
        <w:rPr>
          <w:del w:id="1654" w:author="EOS" w:date="2011-06-14T17:42:00Z"/>
          <w:rFonts w:ascii="Courier New" w:hAnsi="Courier New" w:cs="Courier New"/>
          <w:color w:val="CC3300"/>
          <w:sz w:val="20"/>
          <w:szCs w:val="20"/>
        </w:rPr>
      </w:pPr>
      <w:del w:id="1655" w:author="EOS" w:date="2011-06-14T17:42:00Z">
        <w:r w:rsidRPr="00E16524" w:rsidDel="000C1EB7">
          <w:rPr>
            <w:rFonts w:ascii="Courier New" w:hAnsi="Courier New" w:cs="Courier New"/>
            <w:iCs/>
            <w:color w:val="CC3300"/>
            <w:sz w:val="20"/>
            <w:szCs w:val="20"/>
          </w:rPr>
          <w:delText>COMMENT</w:delText>
        </w:r>
        <w:r w:rsidRPr="00E16524" w:rsidDel="000C1EB7">
          <w:rPr>
            <w:rFonts w:ascii="Courier New" w:hAnsi="Courier New" w:cs="Courier New"/>
            <w:color w:val="CC3300"/>
            <w:sz w:val="20"/>
            <w:szCs w:val="20"/>
          </w:rPr>
          <w:delText xml:space="preserve"> </w:delText>
        </w:r>
      </w:del>
    </w:p>
    <w:p w:rsidR="007E3981" w:rsidDel="000C1EB7" w:rsidRDefault="007E3981" w:rsidP="00DD6DFB">
      <w:pPr>
        <w:ind w:left="720"/>
        <w:rPr>
          <w:del w:id="1656" w:author="EOS" w:date="2011-06-14T17:42:00Z"/>
        </w:rPr>
      </w:pPr>
      <w:del w:id="1657" w:author="EOS" w:date="2011-06-14T17:42:00Z">
        <w:r w:rsidDel="000C1EB7">
          <w:delText xml:space="preserve">optional comments which describe the parameter(s) on the same line. All comments must be the last fields of each line and be preceded by "!". </w:delText>
        </w:r>
      </w:del>
    </w:p>
    <w:p w:rsidR="007E3981" w:rsidRPr="00DD6DFB" w:rsidRDefault="007E3981" w:rsidP="00DD6DFB"/>
    <w:p w:rsidR="007E3981" w:rsidRDefault="007E3981" w:rsidP="00D02B22">
      <w:pPr>
        <w:pStyle w:val="Heading2"/>
      </w:pPr>
      <w:bookmarkStart w:id="1658" w:name="_Toc296000714"/>
      <w:bookmarkStart w:id="1659" w:name="_Toc296063697"/>
      <w:bookmarkStart w:id="1660" w:name="DCIPF2D_executing"/>
      <w:r>
        <w:t>DCIPF2D</w:t>
      </w:r>
      <w:bookmarkEnd w:id="1658"/>
      <w:bookmarkEnd w:id="1659"/>
    </w:p>
    <w:bookmarkEnd w:id="1660"/>
    <w:p w:rsidR="007E3981" w:rsidRDefault="007E3981" w:rsidP="00D02B22">
      <w:pPr>
        <w:pStyle w:val="NormalWeb"/>
      </w:pPr>
      <w:r>
        <w:t xml:space="preserve">This program performs forward 2D DC and IP modelling. As command line arguments, it requires </w:t>
      </w:r>
      <w:hyperlink w:anchor="fdmeshdat_elements" w:history="1">
        <w:r>
          <w:rPr>
            <w:rStyle w:val="Hyperlink"/>
          </w:rPr>
          <w:t>fdmesh.dat</w:t>
        </w:r>
      </w:hyperlink>
      <w:r>
        <w:t xml:space="preserve">, </w:t>
      </w:r>
      <w:hyperlink w:anchor="potgriddat_elements" w:history="1">
        <w:r>
          <w:rPr>
            <w:rStyle w:val="Hyperlink"/>
          </w:rPr>
          <w:t>potgrid.dat</w:t>
        </w:r>
      </w:hyperlink>
      <w:r>
        <w:t xml:space="preserve">, and </w:t>
      </w:r>
      <w:hyperlink w:anchor="modelcon_elements" w:history="1">
        <w:r>
          <w:rPr>
            <w:rStyle w:val="Hyperlink"/>
          </w:rPr>
          <w:t>model.con</w:t>
        </w:r>
      </w:hyperlink>
      <w:r>
        <w:t xml:space="preserve"> for DC forward modelling. As alternative to </w:t>
      </w:r>
      <w:hyperlink w:anchor="modelcon_elements" w:history="1">
        <w:r>
          <w:rPr>
            <w:rStyle w:val="Hyperlink"/>
          </w:rPr>
          <w:t>model.con</w:t>
        </w:r>
      </w:hyperlink>
      <w:r>
        <w:t xml:space="preserve"> the argument </w:t>
      </w:r>
      <w:hyperlink w:anchor="modelcon_elements" w:history="1">
        <w:r>
          <w:rPr>
            <w:rStyle w:val="Hyperlink"/>
          </w:rPr>
          <w:t>model.chg</w:t>
        </w:r>
      </w:hyperlink>
      <w:r>
        <w:t xml:space="preserve"> is required for IP modelling. An optional argument </w:t>
      </w:r>
      <w:hyperlink w:anchor="topodat_elements" w:history="1">
        <w:r>
          <w:rPr>
            <w:rStyle w:val="Hyperlink"/>
          </w:rPr>
          <w:t>topo.dat</w:t>
        </w:r>
      </w:hyperlink>
      <w:r>
        <w:t xml:space="preserve"> is required when </w:t>
      </w:r>
      <w:r>
        <w:lastRenderedPageBreak/>
        <w:t>surface topography is present. The program produces a potential data file named “</w:t>
      </w:r>
      <w:hyperlink w:anchor="Obs_dat_elements" w:history="1">
        <w:r>
          <w:rPr>
            <w:rStyle w:val="Hyperlink"/>
          </w:rPr>
          <w:t>obs.dat</w:t>
        </w:r>
      </w:hyperlink>
      <w:r>
        <w:t>”, and an apparent chargeability data file named “</w:t>
      </w:r>
      <w:hyperlink w:anchor="Obs_dat_elements" w:history="1">
        <w:r>
          <w:rPr>
            <w:rStyle w:val="Hyperlink"/>
          </w:rPr>
          <w:t>obs_ip.dat</w:t>
        </w:r>
      </w:hyperlink>
      <w:r>
        <w:t xml:space="preserve">” when IP forward modelling is requested. The names of input files are specified by users but the names of output files are fixed. When </w:t>
      </w:r>
      <w:hyperlink w:anchor="topodat_elements" w:history="1">
        <w:r>
          <w:rPr>
            <w:rStyle w:val="Hyperlink"/>
          </w:rPr>
          <w:t>topo.dat</w:t>
        </w:r>
      </w:hyperlink>
      <w:r>
        <w:t xml:space="preserve"> is supplied, it is used by </w:t>
      </w:r>
      <w:hyperlink w:anchor="DCIPF2D_executing" w:history="1">
        <w:r w:rsidRPr="00A23582">
          <w:rPr>
            <w:rStyle w:val="Hyperlink"/>
            <w:bCs/>
          </w:rPr>
          <w:t>DCIPF2D</w:t>
        </w:r>
      </w:hyperlink>
      <w:r>
        <w:t xml:space="preserve"> to define the topographic surface of the model and the forward modelled apparent conductivities and chargeabilities simulate the data acquired on the topography; otherwise, the program assumes a flat earth's surface at </w:t>
      </w:r>
      <w:r>
        <w:rPr>
          <w:i/>
          <w:iCs/>
        </w:rPr>
        <w:t xml:space="preserve">z </w:t>
      </w:r>
      <w:r>
        <w:t xml:space="preserve">= 0 and carries out the modelling accordingly. </w:t>
      </w:r>
    </w:p>
    <w:p w:rsidR="007E3981" w:rsidRDefault="007E3981" w:rsidP="00F270DA">
      <w:pPr>
        <w:pStyle w:val="Heading4"/>
      </w:pPr>
      <w:r>
        <w:t>Command line usage:</w:t>
      </w:r>
    </w:p>
    <w:p w:rsidR="007E3981" w:rsidRPr="00773382" w:rsidRDefault="007E3981" w:rsidP="00F270DA">
      <w:pPr>
        <w:pStyle w:val="NormalWeb"/>
        <w:rPr>
          <w:rFonts w:ascii="Courier New" w:hAnsi="Courier New" w:cs="Courier New"/>
          <w:color w:val="993300"/>
          <w:sz w:val="20"/>
          <w:szCs w:val="20"/>
        </w:rPr>
      </w:pPr>
      <w:r w:rsidRPr="00773382">
        <w:rPr>
          <w:rFonts w:ascii="Courier New" w:hAnsi="Courier New" w:cs="Courier New"/>
          <w:color w:val="993300"/>
          <w:sz w:val="20"/>
          <w:szCs w:val="20"/>
        </w:rPr>
        <w:t>dci</w:t>
      </w:r>
      <w:r>
        <w:rPr>
          <w:rFonts w:ascii="Courier New" w:hAnsi="Courier New" w:cs="Courier New"/>
          <w:color w:val="993300"/>
          <w:sz w:val="20"/>
          <w:szCs w:val="20"/>
        </w:rPr>
        <w:t>pf</w:t>
      </w:r>
      <w:r w:rsidRPr="00773382">
        <w:rPr>
          <w:rFonts w:ascii="Courier New" w:hAnsi="Courier New" w:cs="Courier New"/>
          <w:color w:val="993300"/>
          <w:sz w:val="20"/>
          <w:szCs w:val="20"/>
        </w:rPr>
        <w:t>2d dci</w:t>
      </w:r>
      <w:r>
        <w:rPr>
          <w:rFonts w:ascii="Courier New" w:hAnsi="Courier New" w:cs="Courier New"/>
          <w:color w:val="993300"/>
          <w:sz w:val="20"/>
          <w:szCs w:val="20"/>
        </w:rPr>
        <w:t>pf2</w:t>
      </w:r>
      <w:r w:rsidRPr="00773382">
        <w:rPr>
          <w:rFonts w:ascii="Courier New" w:hAnsi="Courier New" w:cs="Courier New"/>
          <w:color w:val="993300"/>
          <w:sz w:val="20"/>
          <w:szCs w:val="20"/>
        </w:rPr>
        <w:t xml:space="preserve">d.inp </w:t>
      </w:r>
    </w:p>
    <w:p w:rsidR="007E3981" w:rsidRDefault="007E3981" w:rsidP="00F270DA">
      <w:pPr>
        <w:pStyle w:val="Heading4"/>
      </w:pPr>
      <w:r>
        <w:t xml:space="preserve">Format of the control file </w:t>
      </w:r>
      <w:r>
        <w:rPr>
          <w:rStyle w:val="HTMLKeyboard"/>
        </w:rPr>
        <w:t>dcipf2d.inp</w:t>
      </w:r>
      <w:r>
        <w:t>:</w:t>
      </w:r>
    </w:p>
    <w:p w:rsidR="007E3981" w:rsidRDefault="007E3981" w:rsidP="002D5597">
      <w:pPr>
        <w:pStyle w:val="HTMLPreformatted"/>
      </w:pPr>
      <w:r w:rsidRPr="001F3487">
        <w:rPr>
          <w:rFonts w:ascii="Times New Roman" w:hAnsi="Times New Roman" w:cs="Times New Roman"/>
          <w:sz w:val="24"/>
          <w:szCs w:val="24"/>
        </w:rPr>
        <w:t xml:space="preserve">The following is a list of valid tags that can appear in the </w:t>
      </w:r>
      <w:r w:rsidRPr="001F3487">
        <w:rPr>
          <w:rFonts w:ascii="Times New Roman" w:hAnsi="Times New Roman" w:cs="Times New Roman"/>
          <w:color w:val="0000FF"/>
          <w:sz w:val="24"/>
          <w:szCs w:val="24"/>
          <w:u w:val="single"/>
        </w:rPr>
        <w:t>dci</w:t>
      </w:r>
      <w:r>
        <w:rPr>
          <w:rFonts w:ascii="Times New Roman" w:hAnsi="Times New Roman" w:cs="Times New Roman"/>
          <w:color w:val="0000FF"/>
          <w:sz w:val="24"/>
          <w:szCs w:val="24"/>
          <w:u w:val="single"/>
        </w:rPr>
        <w:t>pf2d</w:t>
      </w:r>
      <w:r w:rsidRPr="001F3487">
        <w:rPr>
          <w:rFonts w:ascii="Times New Roman" w:hAnsi="Times New Roman" w:cs="Times New Roman"/>
          <w:color w:val="0000FF"/>
          <w:sz w:val="24"/>
          <w:szCs w:val="24"/>
          <w:u w:val="single"/>
        </w:rPr>
        <w:t>.inp</w:t>
      </w:r>
      <w:r>
        <w:rPr>
          <w:rFonts w:ascii="Times New Roman" w:hAnsi="Times New Roman" w:cs="Times New Roman"/>
          <w:sz w:val="24"/>
          <w:szCs w:val="24"/>
        </w:rPr>
        <w:t xml:space="preserve"> file. </w:t>
      </w:r>
      <w:r w:rsidRPr="001F3487">
        <w:rPr>
          <w:rFonts w:ascii="Times New Roman" w:hAnsi="Times New Roman" w:cs="Times New Roman"/>
          <w:sz w:val="24"/>
          <w:szCs w:val="24"/>
        </w:rPr>
        <w:t>The tags should be in all UPPERCASE followed by extra information</w:t>
      </w:r>
      <w:r>
        <w:rPr>
          <w:rFonts w:ascii="Times New Roman" w:hAnsi="Times New Roman" w:cs="Times New Roman"/>
          <w:sz w:val="24"/>
          <w:szCs w:val="24"/>
        </w:rPr>
        <w:t xml:space="preserve"> </w:t>
      </w:r>
      <w:r w:rsidRPr="001F3487">
        <w:rPr>
          <w:rFonts w:ascii="Times New Roman" w:hAnsi="Times New Roman" w:cs="Times New Roman"/>
          <w:sz w:val="24"/>
          <w:szCs w:val="24"/>
        </w:rPr>
        <w:t>such as filenames or values. The tags can appear in any order in the input file.</w:t>
      </w:r>
      <w:r>
        <w:rPr>
          <w:rFonts w:ascii="Times New Roman" w:hAnsi="Times New Roman" w:cs="Times New Roman"/>
          <w:sz w:val="24"/>
          <w:szCs w:val="24"/>
        </w:rPr>
        <w:t xml:space="preserve"> Each new tag has to start from the new line. </w:t>
      </w:r>
      <w:r w:rsidRPr="001F3487">
        <w:rPr>
          <w:rFonts w:ascii="Times New Roman" w:hAnsi="Times New Roman" w:cs="Times New Roman"/>
          <w:sz w:val="24"/>
          <w:szCs w:val="24"/>
        </w:rPr>
        <w:t xml:space="preserve">If the supplied filename contains spaces, then the full filename </w:t>
      </w:r>
      <w:r>
        <w:rPr>
          <w:rFonts w:ascii="Times New Roman" w:hAnsi="Times New Roman" w:cs="Times New Roman"/>
          <w:sz w:val="24"/>
          <w:szCs w:val="24"/>
        </w:rPr>
        <w:t xml:space="preserve">typed in the command line </w:t>
      </w:r>
      <w:r w:rsidRPr="001F3487">
        <w:rPr>
          <w:rFonts w:ascii="Times New Roman" w:hAnsi="Times New Roman" w:cs="Times New Roman"/>
          <w:sz w:val="24"/>
          <w:szCs w:val="24"/>
        </w:rPr>
        <w:t>should</w:t>
      </w:r>
      <w:r>
        <w:rPr>
          <w:rFonts w:ascii="Times New Roman" w:hAnsi="Times New Roman" w:cs="Times New Roman"/>
          <w:sz w:val="24"/>
          <w:szCs w:val="24"/>
        </w:rPr>
        <w:t xml:space="preserve"> </w:t>
      </w:r>
      <w:r w:rsidRPr="001F3487">
        <w:rPr>
          <w:rFonts w:ascii="Times New Roman" w:hAnsi="Times New Roman" w:cs="Times New Roman"/>
          <w:sz w:val="24"/>
          <w:szCs w:val="24"/>
        </w:rPr>
        <w:t xml:space="preserve">be in "quotes". In the input file, everything after </w:t>
      </w:r>
      <w:proofErr w:type="gramStart"/>
      <w:r w:rsidRPr="001F3487">
        <w:rPr>
          <w:rFonts w:ascii="Times New Roman" w:hAnsi="Times New Roman" w:cs="Times New Roman"/>
          <w:sz w:val="24"/>
          <w:szCs w:val="24"/>
        </w:rPr>
        <w:t xml:space="preserve">the </w:t>
      </w:r>
      <w:r w:rsidRPr="001F3487">
        <w:rPr>
          <w:color w:val="993300"/>
        </w:rPr>
        <w:t>!</w:t>
      </w:r>
      <w:proofErr w:type="gramEnd"/>
      <w:r w:rsidRPr="001F3487">
        <w:rPr>
          <w:rFonts w:ascii="Times New Roman" w:hAnsi="Times New Roman" w:cs="Times New Roman"/>
          <w:sz w:val="24"/>
          <w:szCs w:val="24"/>
        </w:rPr>
        <w:t xml:space="preserve"> </w:t>
      </w:r>
      <w:proofErr w:type="gramStart"/>
      <w:r w:rsidRPr="001F3487">
        <w:rPr>
          <w:rFonts w:ascii="Times New Roman" w:hAnsi="Times New Roman" w:cs="Times New Roman"/>
          <w:sz w:val="24"/>
          <w:szCs w:val="24"/>
        </w:rPr>
        <w:t>will</w:t>
      </w:r>
      <w:proofErr w:type="gramEnd"/>
      <w:r w:rsidRPr="001F3487">
        <w:rPr>
          <w:rFonts w:ascii="Times New Roman" w:hAnsi="Times New Roman" w:cs="Times New Roman"/>
          <w:sz w:val="24"/>
          <w:szCs w:val="24"/>
        </w:rPr>
        <w:t xml:space="preserve"> be treated</w:t>
      </w:r>
      <w:r>
        <w:rPr>
          <w:rFonts w:ascii="Times New Roman" w:hAnsi="Times New Roman" w:cs="Times New Roman"/>
          <w:sz w:val="24"/>
          <w:szCs w:val="24"/>
        </w:rPr>
        <w:t xml:space="preserve"> </w:t>
      </w:r>
      <w:r w:rsidRPr="001F3487">
        <w:rPr>
          <w:rFonts w:ascii="Times New Roman" w:hAnsi="Times New Roman" w:cs="Times New Roman"/>
          <w:sz w:val="24"/>
          <w:szCs w:val="24"/>
        </w:rPr>
        <w:t>as a comment and ignored</w:t>
      </w:r>
      <w:r>
        <w:rPr>
          <w:rFonts w:ascii="Times New Roman" w:hAnsi="Times New Roman" w:cs="Times New Roman"/>
          <w:sz w:val="24"/>
          <w:szCs w:val="24"/>
        </w:rPr>
        <w:t>.</w:t>
      </w:r>
      <w:r w:rsidRPr="002D5597">
        <w:t xml:space="preserve"> </w:t>
      </w:r>
    </w:p>
    <w:p w:rsidR="007E3981" w:rsidRDefault="007E3981" w:rsidP="002D5597">
      <w:pPr>
        <w:pStyle w:val="HTMLPreformatted"/>
      </w:pPr>
    </w:p>
    <w:p w:rsidR="007E3981" w:rsidRPr="002D5597" w:rsidRDefault="007E3981" w:rsidP="002D5597">
      <w:pPr>
        <w:pStyle w:val="HTMLPreformatted"/>
        <w:rPr>
          <w:rFonts w:ascii="Times New Roman" w:hAnsi="Times New Roman" w:cs="Times New Roman"/>
          <w:sz w:val="24"/>
          <w:szCs w:val="24"/>
        </w:rPr>
      </w:pPr>
      <w:r w:rsidRPr="002D5597">
        <w:rPr>
          <w:rFonts w:ascii="Times New Roman" w:hAnsi="Times New Roman" w:cs="Times New Roman"/>
          <w:sz w:val="24"/>
          <w:szCs w:val="24"/>
        </w:rPr>
        <w:t>FWD DC - only forward model conductivities to calculate DC data.</w:t>
      </w:r>
    </w:p>
    <w:p w:rsidR="007E3981" w:rsidRPr="002D5597" w:rsidRDefault="007E3981" w:rsidP="002D5597">
      <w:pPr>
        <w:pStyle w:val="HTMLPreformatted"/>
        <w:rPr>
          <w:rFonts w:ascii="Times New Roman" w:hAnsi="Times New Roman" w:cs="Times New Roman"/>
          <w:sz w:val="24"/>
          <w:szCs w:val="24"/>
        </w:rPr>
      </w:pPr>
      <w:r w:rsidRPr="002D5597">
        <w:rPr>
          <w:rFonts w:ascii="Times New Roman" w:hAnsi="Times New Roman" w:cs="Times New Roman"/>
          <w:sz w:val="24"/>
          <w:szCs w:val="24"/>
        </w:rPr>
        <w:t>Chargeability file is not needed.</w:t>
      </w:r>
    </w:p>
    <w:p w:rsidR="007E3981" w:rsidRPr="002D5597" w:rsidRDefault="007E3981" w:rsidP="002D5597">
      <w:pPr>
        <w:pStyle w:val="HTMLPreformatted"/>
        <w:rPr>
          <w:rFonts w:ascii="Times New Roman" w:hAnsi="Times New Roman" w:cs="Times New Roman"/>
          <w:sz w:val="24"/>
          <w:szCs w:val="24"/>
        </w:rPr>
      </w:pPr>
    </w:p>
    <w:p w:rsidR="007E3981" w:rsidRPr="002D5597" w:rsidRDefault="007E3981" w:rsidP="002D5597">
      <w:pPr>
        <w:pStyle w:val="HTMLPreformatted"/>
        <w:rPr>
          <w:rFonts w:ascii="Times New Roman" w:hAnsi="Times New Roman" w:cs="Times New Roman"/>
          <w:sz w:val="24"/>
          <w:szCs w:val="24"/>
        </w:rPr>
      </w:pPr>
      <w:r w:rsidRPr="002D5597">
        <w:rPr>
          <w:rFonts w:ascii="Times New Roman" w:hAnsi="Times New Roman" w:cs="Times New Roman"/>
          <w:sz w:val="24"/>
          <w:szCs w:val="24"/>
        </w:rPr>
        <w:t>FWD IP - forward model chargeabilities to calculate IP data.</w:t>
      </w:r>
    </w:p>
    <w:p w:rsidR="007E3981" w:rsidRPr="002D5597" w:rsidRDefault="007E3981" w:rsidP="002D5597">
      <w:pPr>
        <w:pStyle w:val="HTMLPreformatted"/>
        <w:rPr>
          <w:rFonts w:ascii="Times New Roman" w:hAnsi="Times New Roman" w:cs="Times New Roman"/>
          <w:sz w:val="24"/>
          <w:szCs w:val="24"/>
        </w:rPr>
      </w:pPr>
    </w:p>
    <w:p w:rsidR="007E3981" w:rsidRPr="002D5597" w:rsidRDefault="007E3981" w:rsidP="002D5597">
      <w:pPr>
        <w:pStyle w:val="HTMLPreformatted"/>
        <w:rPr>
          <w:rFonts w:ascii="Times New Roman" w:hAnsi="Times New Roman" w:cs="Times New Roman"/>
          <w:sz w:val="24"/>
          <w:szCs w:val="24"/>
        </w:rPr>
      </w:pPr>
      <w:r w:rsidRPr="002D5597">
        <w:rPr>
          <w:rFonts w:ascii="Times New Roman" w:hAnsi="Times New Roman" w:cs="Times New Roman"/>
          <w:sz w:val="24"/>
          <w:szCs w:val="24"/>
        </w:rPr>
        <w:t>FWD IPL - forward model chargeabilities to calculate IP data.  This is accomplished</w:t>
      </w:r>
    </w:p>
    <w:p w:rsidR="007E3981" w:rsidRPr="002D5597" w:rsidRDefault="007E3981" w:rsidP="002D5597">
      <w:pPr>
        <w:pStyle w:val="HTMLPreformatted"/>
        <w:rPr>
          <w:rFonts w:ascii="Times New Roman" w:hAnsi="Times New Roman" w:cs="Times New Roman"/>
          <w:sz w:val="24"/>
          <w:szCs w:val="24"/>
        </w:rPr>
      </w:pPr>
      <w:proofErr w:type="gramStart"/>
      <w:r w:rsidRPr="002D5597">
        <w:rPr>
          <w:rFonts w:ascii="Times New Roman" w:hAnsi="Times New Roman" w:cs="Times New Roman"/>
          <w:sz w:val="24"/>
          <w:szCs w:val="24"/>
        </w:rPr>
        <w:t>by</w:t>
      </w:r>
      <w:proofErr w:type="gramEnd"/>
      <w:r w:rsidRPr="002D5597">
        <w:rPr>
          <w:rFonts w:ascii="Times New Roman" w:hAnsi="Times New Roman" w:cs="Times New Roman"/>
          <w:sz w:val="24"/>
          <w:szCs w:val="24"/>
        </w:rPr>
        <w:t xml:space="preserve"> multiplying chargeabilities by the sensitivity matrix.</w:t>
      </w:r>
    </w:p>
    <w:p w:rsidR="007E3981" w:rsidRPr="002D5597" w:rsidRDefault="007E3981" w:rsidP="002D5597">
      <w:pPr>
        <w:pStyle w:val="HTMLPreformatted"/>
        <w:rPr>
          <w:rFonts w:ascii="Times New Roman" w:hAnsi="Times New Roman" w:cs="Times New Roman"/>
          <w:sz w:val="24"/>
          <w:szCs w:val="24"/>
        </w:rPr>
      </w:pPr>
    </w:p>
    <w:p w:rsidR="007E3981" w:rsidRDefault="007E3981" w:rsidP="002D5597">
      <w:pPr>
        <w:pStyle w:val="HTMLPreformatted"/>
        <w:rPr>
          <w:rFonts w:ascii="Times New Roman" w:hAnsi="Times New Roman" w:cs="Times New Roman"/>
          <w:sz w:val="24"/>
          <w:szCs w:val="24"/>
        </w:rPr>
      </w:pPr>
      <w:r w:rsidRPr="002D5597">
        <w:rPr>
          <w:rFonts w:ascii="Times New Roman" w:hAnsi="Times New Roman" w:cs="Times New Roman"/>
          <w:sz w:val="24"/>
          <w:szCs w:val="24"/>
        </w:rPr>
        <w:t>For both the IP and IPL options, the DC data is also calculated.</w:t>
      </w:r>
    </w:p>
    <w:p w:rsidR="007E3981" w:rsidRDefault="00F24369" w:rsidP="00817A14">
      <w:pPr>
        <w:pStyle w:val="HTMLPreformatted"/>
        <w:rPr>
          <w:rFonts w:ascii="Times New Roman" w:hAnsi="Times New Roman" w:cs="Times New Roman"/>
          <w:sz w:val="24"/>
          <w:szCs w:val="24"/>
        </w:rPr>
      </w:pPr>
      <w:r>
        <w:pict>
          <v:rect id="_x0000_i1096" style="width:0;height:1.5pt" o:hralign="center" o:hrstd="t" o:hr="t" fillcolor="#a0a0a0" stroked="f"/>
        </w:pict>
      </w:r>
    </w:p>
    <w:p w:rsidR="007E3981" w:rsidRPr="00817A14" w:rsidRDefault="007E3981" w:rsidP="00BE195E">
      <w:pPr>
        <w:pStyle w:val="HTMLPreformatted"/>
        <w:rPr>
          <w:color w:val="993300"/>
        </w:rPr>
      </w:pPr>
      <w:r w:rsidRPr="00817A14">
        <w:rPr>
          <w:color w:val="993300"/>
        </w:rPr>
        <w:t>FWD DC</w:t>
      </w:r>
      <w:r>
        <w:rPr>
          <w:color w:val="993300"/>
        </w:rPr>
        <w:t xml:space="preserve"> | </w:t>
      </w:r>
      <w:r w:rsidRPr="00817A14">
        <w:rPr>
          <w:color w:val="993300"/>
        </w:rPr>
        <w:t>FWD IP</w:t>
      </w:r>
      <w:r>
        <w:rPr>
          <w:color w:val="993300"/>
        </w:rPr>
        <w:t xml:space="preserve"> | </w:t>
      </w:r>
      <w:r w:rsidRPr="00817A14">
        <w:rPr>
          <w:color w:val="993300"/>
        </w:rPr>
        <w:t>FWD IPL</w:t>
      </w:r>
    </w:p>
    <w:p w:rsidR="007E3981" w:rsidRPr="00817A14" w:rsidRDefault="007E3981" w:rsidP="00817A14">
      <w:pPr>
        <w:pStyle w:val="HTMLPreformatted"/>
        <w:rPr>
          <w:color w:val="993300"/>
        </w:rPr>
      </w:pPr>
      <w:r w:rsidRPr="00817A14">
        <w:rPr>
          <w:color w:val="993300"/>
        </w:rPr>
        <w:t>MESH FILE filename</w:t>
      </w:r>
    </w:p>
    <w:p w:rsidR="007E3981" w:rsidRPr="00817A14" w:rsidRDefault="007E3981" w:rsidP="00BE195E">
      <w:pPr>
        <w:pStyle w:val="HTMLPreformatted"/>
        <w:rPr>
          <w:color w:val="993300"/>
        </w:rPr>
      </w:pPr>
      <w:r w:rsidRPr="00817A14">
        <w:rPr>
          <w:color w:val="993300"/>
        </w:rPr>
        <w:t>LOC LOC_X filename</w:t>
      </w:r>
      <w:r>
        <w:rPr>
          <w:color w:val="993300"/>
        </w:rPr>
        <w:t xml:space="preserve"> | </w:t>
      </w:r>
      <w:r w:rsidRPr="00817A14">
        <w:rPr>
          <w:color w:val="993300"/>
        </w:rPr>
        <w:t>LOC LOC_XZ filename</w:t>
      </w:r>
    </w:p>
    <w:p w:rsidR="007E3981" w:rsidRPr="00817A14" w:rsidRDefault="007E3981" w:rsidP="00407854">
      <w:pPr>
        <w:pStyle w:val="HTMLPreformatted"/>
        <w:rPr>
          <w:color w:val="993300"/>
        </w:rPr>
      </w:pPr>
      <w:r w:rsidRPr="00817A14">
        <w:rPr>
          <w:color w:val="993300"/>
        </w:rPr>
        <w:t>TOPO DEFAULT</w:t>
      </w:r>
      <w:r>
        <w:rPr>
          <w:color w:val="993300"/>
        </w:rPr>
        <w:t xml:space="preserve"> | </w:t>
      </w:r>
      <w:r w:rsidRPr="00817A14">
        <w:rPr>
          <w:color w:val="993300"/>
        </w:rPr>
        <w:t>TOPO FILE filename</w:t>
      </w:r>
    </w:p>
    <w:p w:rsidR="007E3981" w:rsidRPr="00817A14" w:rsidRDefault="007E3981" w:rsidP="00BE195E">
      <w:pPr>
        <w:pStyle w:val="HTMLPreformatted"/>
        <w:rPr>
          <w:color w:val="993300"/>
        </w:rPr>
      </w:pPr>
      <w:r w:rsidRPr="00817A14">
        <w:rPr>
          <w:color w:val="993300"/>
        </w:rPr>
        <w:t>COND FILE filename</w:t>
      </w:r>
      <w:r>
        <w:rPr>
          <w:color w:val="993300"/>
        </w:rPr>
        <w:t xml:space="preserve"> | </w:t>
      </w:r>
      <w:r w:rsidRPr="00817A14">
        <w:rPr>
          <w:color w:val="993300"/>
        </w:rPr>
        <w:t>COND VALUE m</w:t>
      </w:r>
    </w:p>
    <w:p w:rsidR="007E3981" w:rsidRPr="00817A14" w:rsidRDefault="007E3981" w:rsidP="002760B8">
      <w:pPr>
        <w:pStyle w:val="HTMLPreformatted"/>
        <w:rPr>
          <w:color w:val="993300"/>
        </w:rPr>
      </w:pPr>
      <w:r w:rsidRPr="00817A14">
        <w:rPr>
          <w:color w:val="993300"/>
        </w:rPr>
        <w:t>CHG FILE filename</w:t>
      </w:r>
      <w:r>
        <w:rPr>
          <w:color w:val="993300"/>
        </w:rPr>
        <w:t xml:space="preserve"> | </w:t>
      </w:r>
      <w:r w:rsidRPr="00817A14">
        <w:rPr>
          <w:color w:val="993300"/>
        </w:rPr>
        <w:t>CHG VALUE m</w:t>
      </w:r>
    </w:p>
    <w:p w:rsidR="007E3981" w:rsidRPr="00817A14" w:rsidRDefault="007E3981" w:rsidP="00817A14">
      <w:pPr>
        <w:pStyle w:val="HTMLPreformatted"/>
        <w:rPr>
          <w:color w:val="993300"/>
        </w:rPr>
      </w:pPr>
      <w:r w:rsidRPr="00817A14">
        <w:rPr>
          <w:color w:val="993300"/>
        </w:rPr>
        <w:t>WAVE min max n</w:t>
      </w:r>
    </w:p>
    <w:p w:rsidR="007E3981" w:rsidRPr="00817A14" w:rsidRDefault="00F24369" w:rsidP="00817A14">
      <w:pPr>
        <w:pStyle w:val="HTMLPreformatted"/>
        <w:rPr>
          <w:color w:val="993300"/>
        </w:rPr>
      </w:pPr>
      <w:r>
        <w:pict>
          <v:rect id="_x0000_i1097" style="width:0;height:1.5pt" o:hralign="center" o:hrstd="t" o:hr="t" fillcolor="#a0a0a0" stroked="f"/>
        </w:pict>
      </w:r>
    </w:p>
    <w:p w:rsidR="007E3981" w:rsidRDefault="007E3981" w:rsidP="000C1EB7">
      <w:pPr>
        <w:rPr>
          <w:ins w:id="1661" w:author="EOS" w:date="2011-06-14T17:43:00Z"/>
          <w:rFonts w:ascii="Courier New" w:hAnsi="Courier New" w:cs="Courier New"/>
          <w:iCs/>
          <w:color w:val="CC3300"/>
          <w:sz w:val="20"/>
          <w:szCs w:val="20"/>
        </w:rPr>
      </w:pPr>
    </w:p>
    <w:p w:rsidR="007E3981" w:rsidRPr="00B5646E" w:rsidRDefault="00962591" w:rsidP="000C1EB7">
      <w:pPr>
        <w:rPr>
          <w:ins w:id="1662" w:author="EOS" w:date="2011-06-14T17:43:00Z"/>
          <w:rFonts w:ascii="Courier New" w:hAnsi="Courier New" w:cs="Courier New"/>
          <w:color w:val="993300"/>
          <w:sz w:val="20"/>
          <w:szCs w:val="20"/>
          <w:rPrChange w:id="1663" w:author="EOS" w:date="2011-08-02T13:49:00Z">
            <w:rPr>
              <w:ins w:id="1664" w:author="EOS" w:date="2011-06-14T17:43:00Z"/>
              <w:rFonts w:ascii="Courier New" w:hAnsi="Courier New" w:cs="Courier New"/>
              <w:color w:val="CC3300"/>
              <w:sz w:val="20"/>
              <w:szCs w:val="20"/>
            </w:rPr>
          </w:rPrChange>
        </w:rPr>
      </w:pPr>
      <w:ins w:id="1665" w:author="EOS" w:date="2011-06-14T17:43:00Z">
        <w:r w:rsidRPr="00962591">
          <w:rPr>
            <w:rFonts w:ascii="Courier New" w:hAnsi="Courier New" w:cs="Courier New"/>
            <w:iCs/>
            <w:color w:val="993300"/>
            <w:sz w:val="20"/>
            <w:szCs w:val="20"/>
            <w:rPrChange w:id="1666" w:author="EOS" w:date="2011-08-02T13:49:00Z">
              <w:rPr>
                <w:rFonts w:ascii="Courier New" w:hAnsi="Courier New" w:cs="Courier New"/>
                <w:b/>
                <w:bCs/>
                <w:i/>
                <w:iCs/>
                <w:color w:val="CC3300"/>
                <w:sz w:val="20"/>
                <w:szCs w:val="20"/>
              </w:rPr>
            </w:rPrChange>
          </w:rPr>
          <w:t>FWD DC filename</w:t>
        </w:r>
      </w:ins>
    </w:p>
    <w:p w:rsidR="007E3981" w:rsidDel="000C1EB7" w:rsidRDefault="007E3981" w:rsidP="002760B8">
      <w:pPr>
        <w:pStyle w:val="Heading4"/>
        <w:rPr>
          <w:del w:id="1667" w:author="EOS" w:date="2011-06-14T17:43:00Z"/>
          <w:rFonts w:ascii="Calibri" w:hAnsi="Calibri"/>
          <w:b w:val="0"/>
          <w:bCs w:val="0"/>
          <w:iCs/>
          <w:sz w:val="22"/>
          <w:szCs w:val="22"/>
        </w:rPr>
      </w:pPr>
      <w:del w:id="1668" w:author="EOS" w:date="2011-06-14T17:43:00Z">
        <w:r w:rsidDel="000C1EB7">
          <w:rPr>
            <w:rFonts w:ascii="Courier New" w:hAnsi="Courier New" w:cs="Courier New"/>
            <w:b w:val="0"/>
            <w:bCs w:val="0"/>
            <w:iCs/>
            <w:color w:val="993300"/>
            <w:sz w:val="20"/>
            <w:szCs w:val="20"/>
          </w:rPr>
          <w:delText xml:space="preserve">FWD DC </w:delText>
        </w:r>
        <w:r w:rsidRPr="00B320D1" w:rsidDel="000C1EB7">
          <w:rPr>
            <w:rFonts w:ascii="Courier New" w:hAnsi="Courier New" w:cs="Courier New"/>
            <w:b w:val="0"/>
            <w:bCs w:val="0"/>
            <w:iCs/>
            <w:color w:val="993300"/>
            <w:sz w:val="20"/>
            <w:szCs w:val="20"/>
          </w:rPr>
          <w:delText>filename</w:delText>
        </w:r>
        <w:r w:rsidDel="000C1EB7">
          <w:rPr>
            <w:rFonts w:ascii="Calibri" w:hAnsi="Calibri"/>
            <w:b w:val="0"/>
            <w:bCs w:val="0"/>
            <w:iCs/>
            <w:sz w:val="22"/>
            <w:szCs w:val="22"/>
          </w:rPr>
          <w:delText xml:space="preserve">  </w:delText>
        </w:r>
      </w:del>
    </w:p>
    <w:p w:rsidR="007E3981" w:rsidRDefault="007E3981" w:rsidP="002D5597">
      <w:pPr>
        <w:pStyle w:val="HTMLPreformatted"/>
        <w:tabs>
          <w:tab w:val="clear" w:pos="916"/>
          <w:tab w:val="clear" w:pos="1832"/>
          <w:tab w:val="left" w:pos="720"/>
        </w:tabs>
        <w:rPr>
          <w:rFonts w:ascii="Calibri" w:hAnsi="Calibri" w:cs="Calibri"/>
          <w:sz w:val="22"/>
          <w:szCs w:val="22"/>
        </w:rPr>
      </w:pPr>
      <w:r>
        <w:rPr>
          <w:rFonts w:ascii="Times New Roman" w:hAnsi="Times New Roman" w:cs="Times New Roman"/>
          <w:sz w:val="24"/>
          <w:szCs w:val="24"/>
        </w:rPr>
        <w:tab/>
      </w:r>
      <w:del w:id="1669" w:author="EOS" w:date="2011-06-17T11:09:00Z">
        <w:r w:rsidRPr="002D5597" w:rsidDel="00FE5049">
          <w:rPr>
            <w:rFonts w:ascii="Calibri" w:hAnsi="Calibri" w:cs="Calibri"/>
            <w:sz w:val="22"/>
            <w:szCs w:val="22"/>
          </w:rPr>
          <w:delText xml:space="preserve">only </w:delText>
        </w:r>
      </w:del>
      <w:ins w:id="1670" w:author="EOS" w:date="2011-06-17T11:09:00Z">
        <w:r>
          <w:rPr>
            <w:rFonts w:ascii="Calibri" w:hAnsi="Calibri" w:cs="Calibri"/>
            <w:sz w:val="22"/>
            <w:szCs w:val="22"/>
          </w:rPr>
          <w:t>O</w:t>
        </w:r>
        <w:r w:rsidRPr="002D5597">
          <w:rPr>
            <w:rFonts w:ascii="Calibri" w:hAnsi="Calibri" w:cs="Calibri"/>
            <w:sz w:val="22"/>
            <w:szCs w:val="22"/>
          </w:rPr>
          <w:t xml:space="preserve">nly </w:t>
        </w:r>
      </w:ins>
      <w:r w:rsidRPr="002D5597">
        <w:rPr>
          <w:rFonts w:ascii="Calibri" w:hAnsi="Calibri" w:cs="Calibri"/>
          <w:sz w:val="22"/>
          <w:szCs w:val="22"/>
        </w:rPr>
        <w:t>forward model cond</w:t>
      </w:r>
      <w:r>
        <w:rPr>
          <w:rFonts w:ascii="Calibri" w:hAnsi="Calibri" w:cs="Calibri"/>
          <w:sz w:val="22"/>
          <w:szCs w:val="22"/>
        </w:rPr>
        <w:t>uctivities to calculate DC data, chargeability file is not needed</w:t>
      </w:r>
    </w:p>
    <w:p w:rsidR="007E3981" w:rsidRPr="00B5646E" w:rsidRDefault="00962591" w:rsidP="000C1EB7">
      <w:pPr>
        <w:rPr>
          <w:ins w:id="1671" w:author="EOS" w:date="2011-06-14T17:44:00Z"/>
          <w:rFonts w:ascii="Courier New" w:hAnsi="Courier New" w:cs="Courier New"/>
          <w:color w:val="993300"/>
          <w:sz w:val="20"/>
          <w:szCs w:val="20"/>
          <w:rPrChange w:id="1672" w:author="EOS" w:date="2011-08-02T13:49:00Z">
            <w:rPr>
              <w:ins w:id="1673" w:author="EOS" w:date="2011-06-14T17:44:00Z"/>
              <w:rFonts w:ascii="Courier New" w:hAnsi="Courier New" w:cs="Courier New"/>
              <w:color w:val="CC3300"/>
              <w:sz w:val="20"/>
              <w:szCs w:val="20"/>
            </w:rPr>
          </w:rPrChange>
        </w:rPr>
      </w:pPr>
      <w:ins w:id="1674" w:author="EOS" w:date="2011-06-14T17:44:00Z">
        <w:r w:rsidRPr="00962591">
          <w:rPr>
            <w:rFonts w:ascii="Courier New" w:hAnsi="Courier New" w:cs="Courier New"/>
            <w:iCs/>
            <w:color w:val="993300"/>
            <w:sz w:val="20"/>
            <w:szCs w:val="20"/>
            <w:rPrChange w:id="1675" w:author="EOS" w:date="2011-08-02T13:49:00Z">
              <w:rPr>
                <w:rFonts w:ascii="Courier New" w:hAnsi="Courier New" w:cs="Courier New"/>
                <w:b/>
                <w:bCs/>
                <w:i/>
                <w:iCs/>
                <w:color w:val="CC3300"/>
                <w:sz w:val="20"/>
                <w:szCs w:val="20"/>
              </w:rPr>
            </w:rPrChange>
          </w:rPr>
          <w:t>FWD IP filename</w:t>
        </w:r>
      </w:ins>
    </w:p>
    <w:p w:rsidR="007E3981" w:rsidDel="000C1EB7" w:rsidRDefault="007E3981" w:rsidP="002D5597">
      <w:pPr>
        <w:pStyle w:val="Heading4"/>
        <w:rPr>
          <w:del w:id="1676" w:author="EOS" w:date="2011-06-14T17:44:00Z"/>
          <w:rFonts w:ascii="Calibri" w:hAnsi="Calibri"/>
          <w:b w:val="0"/>
          <w:bCs w:val="0"/>
          <w:iCs/>
          <w:sz w:val="22"/>
          <w:szCs w:val="22"/>
        </w:rPr>
      </w:pPr>
      <w:del w:id="1677" w:author="EOS" w:date="2011-06-14T17:44:00Z">
        <w:r w:rsidDel="000C1EB7">
          <w:rPr>
            <w:rFonts w:ascii="Courier New" w:hAnsi="Courier New" w:cs="Courier New"/>
            <w:b w:val="0"/>
            <w:bCs w:val="0"/>
            <w:iCs/>
            <w:color w:val="993300"/>
            <w:sz w:val="20"/>
            <w:szCs w:val="20"/>
          </w:rPr>
          <w:delText xml:space="preserve">FWD IP </w:delText>
        </w:r>
        <w:r w:rsidRPr="00B320D1" w:rsidDel="000C1EB7">
          <w:rPr>
            <w:rFonts w:ascii="Courier New" w:hAnsi="Courier New" w:cs="Courier New"/>
            <w:b w:val="0"/>
            <w:bCs w:val="0"/>
            <w:iCs/>
            <w:color w:val="993300"/>
            <w:sz w:val="20"/>
            <w:szCs w:val="20"/>
          </w:rPr>
          <w:delText>filename</w:delText>
        </w:r>
        <w:r w:rsidDel="000C1EB7">
          <w:rPr>
            <w:rFonts w:ascii="Calibri" w:hAnsi="Calibri"/>
            <w:b w:val="0"/>
            <w:bCs w:val="0"/>
            <w:iCs/>
            <w:sz w:val="22"/>
            <w:szCs w:val="22"/>
          </w:rPr>
          <w:delText xml:space="preserve">  </w:delText>
        </w:r>
      </w:del>
    </w:p>
    <w:p w:rsidR="007E3981" w:rsidRDefault="007E3981" w:rsidP="002D5597">
      <w:pPr>
        <w:pStyle w:val="HTMLPreformatted"/>
        <w:tabs>
          <w:tab w:val="clear" w:pos="916"/>
          <w:tab w:val="left" w:pos="720"/>
        </w:tabs>
        <w:rPr>
          <w:rFonts w:ascii="Calibri" w:hAnsi="Calibri" w:cs="Calibri"/>
          <w:sz w:val="22"/>
          <w:szCs w:val="22"/>
        </w:rPr>
      </w:pPr>
      <w:r>
        <w:rPr>
          <w:rFonts w:ascii="Calibri" w:hAnsi="Calibri" w:cs="Calibri"/>
          <w:sz w:val="22"/>
          <w:szCs w:val="22"/>
        </w:rPr>
        <w:tab/>
      </w:r>
      <w:del w:id="1678" w:author="EOS" w:date="2011-06-17T11:09:00Z">
        <w:r w:rsidDel="00FE5049">
          <w:rPr>
            <w:rFonts w:ascii="Calibri" w:hAnsi="Calibri" w:cs="Calibri"/>
            <w:sz w:val="22"/>
            <w:szCs w:val="22"/>
          </w:rPr>
          <w:delText xml:space="preserve">forward </w:delText>
        </w:r>
      </w:del>
      <w:ins w:id="1679" w:author="EOS" w:date="2011-06-17T11:09:00Z">
        <w:r>
          <w:rPr>
            <w:rFonts w:ascii="Calibri" w:hAnsi="Calibri" w:cs="Calibri"/>
            <w:sz w:val="22"/>
            <w:szCs w:val="22"/>
          </w:rPr>
          <w:t xml:space="preserve">Forward </w:t>
        </w:r>
      </w:ins>
      <w:r>
        <w:rPr>
          <w:rFonts w:ascii="Calibri" w:hAnsi="Calibri" w:cs="Calibri"/>
          <w:sz w:val="22"/>
          <w:szCs w:val="22"/>
        </w:rPr>
        <w:t>model chargeabilities to calculate IP data, DC data will be also calculated</w:t>
      </w:r>
    </w:p>
    <w:p w:rsidR="007E3981" w:rsidRPr="00B5646E" w:rsidRDefault="00962591" w:rsidP="000C1EB7">
      <w:pPr>
        <w:rPr>
          <w:ins w:id="1680" w:author="EOS" w:date="2011-06-14T17:44:00Z"/>
          <w:rFonts w:ascii="Courier New" w:hAnsi="Courier New" w:cs="Courier New"/>
          <w:color w:val="993300"/>
          <w:sz w:val="20"/>
          <w:szCs w:val="20"/>
          <w:rPrChange w:id="1681" w:author="EOS" w:date="2011-08-02T13:49:00Z">
            <w:rPr>
              <w:ins w:id="1682" w:author="EOS" w:date="2011-06-14T17:44:00Z"/>
              <w:rFonts w:ascii="Courier New" w:hAnsi="Courier New" w:cs="Courier New"/>
              <w:color w:val="CC3300"/>
              <w:sz w:val="20"/>
              <w:szCs w:val="20"/>
            </w:rPr>
          </w:rPrChange>
        </w:rPr>
      </w:pPr>
      <w:ins w:id="1683" w:author="EOS" w:date="2011-06-14T17:44:00Z">
        <w:r w:rsidRPr="00962591">
          <w:rPr>
            <w:rFonts w:ascii="Courier New" w:hAnsi="Courier New" w:cs="Courier New"/>
            <w:iCs/>
            <w:color w:val="993300"/>
            <w:sz w:val="20"/>
            <w:szCs w:val="20"/>
            <w:rPrChange w:id="1684" w:author="EOS" w:date="2011-08-02T13:49:00Z">
              <w:rPr>
                <w:rFonts w:ascii="Courier New" w:hAnsi="Courier New" w:cs="Courier New"/>
                <w:b/>
                <w:bCs/>
                <w:i/>
                <w:iCs/>
                <w:color w:val="CC3300"/>
                <w:sz w:val="20"/>
                <w:szCs w:val="20"/>
              </w:rPr>
            </w:rPrChange>
          </w:rPr>
          <w:t>FWD IPL filename</w:t>
        </w:r>
      </w:ins>
    </w:p>
    <w:p w:rsidR="007E3981" w:rsidDel="000C1EB7" w:rsidRDefault="007E3981" w:rsidP="002D5597">
      <w:pPr>
        <w:pStyle w:val="Heading4"/>
        <w:rPr>
          <w:del w:id="1685" w:author="EOS" w:date="2011-06-14T17:44:00Z"/>
          <w:rFonts w:ascii="Calibri" w:hAnsi="Calibri"/>
          <w:b w:val="0"/>
          <w:bCs w:val="0"/>
          <w:iCs/>
          <w:sz w:val="22"/>
          <w:szCs w:val="22"/>
        </w:rPr>
      </w:pPr>
      <w:del w:id="1686" w:author="EOS" w:date="2011-06-14T17:44:00Z">
        <w:r w:rsidDel="000C1EB7">
          <w:rPr>
            <w:rFonts w:ascii="Courier New" w:hAnsi="Courier New" w:cs="Courier New"/>
            <w:b w:val="0"/>
            <w:bCs w:val="0"/>
            <w:iCs/>
            <w:color w:val="993300"/>
            <w:sz w:val="20"/>
            <w:szCs w:val="20"/>
          </w:rPr>
          <w:delText xml:space="preserve">FWD IPL </w:delText>
        </w:r>
        <w:r w:rsidRPr="00B320D1" w:rsidDel="000C1EB7">
          <w:rPr>
            <w:rFonts w:ascii="Courier New" w:hAnsi="Courier New" w:cs="Courier New"/>
            <w:b w:val="0"/>
            <w:bCs w:val="0"/>
            <w:iCs/>
            <w:color w:val="993300"/>
            <w:sz w:val="20"/>
            <w:szCs w:val="20"/>
          </w:rPr>
          <w:delText>filename</w:delText>
        </w:r>
        <w:r w:rsidDel="000C1EB7">
          <w:rPr>
            <w:rFonts w:ascii="Calibri" w:hAnsi="Calibri"/>
            <w:b w:val="0"/>
            <w:bCs w:val="0"/>
            <w:iCs/>
            <w:sz w:val="22"/>
            <w:szCs w:val="22"/>
          </w:rPr>
          <w:delText xml:space="preserve">  </w:delText>
        </w:r>
      </w:del>
    </w:p>
    <w:p w:rsidR="007E3981" w:rsidRDefault="007E3981" w:rsidP="002D5597">
      <w:pPr>
        <w:pStyle w:val="HTMLPreformatted"/>
        <w:tabs>
          <w:tab w:val="clear" w:pos="916"/>
          <w:tab w:val="left" w:pos="720"/>
        </w:tabs>
        <w:ind w:left="720" w:hanging="90"/>
        <w:rPr>
          <w:rFonts w:ascii="Calibri" w:hAnsi="Calibri" w:cs="Calibri"/>
          <w:b/>
          <w:bCs/>
          <w:iCs/>
          <w:color w:val="993300"/>
          <w:sz w:val="22"/>
          <w:szCs w:val="22"/>
        </w:rPr>
      </w:pPr>
      <w:r>
        <w:rPr>
          <w:rFonts w:ascii="Calibri" w:hAnsi="Calibri" w:cs="Calibri"/>
          <w:sz w:val="22"/>
          <w:szCs w:val="22"/>
        </w:rPr>
        <w:tab/>
      </w:r>
      <w:del w:id="1687" w:author="EOS" w:date="2011-06-17T11:08:00Z">
        <w:r w:rsidRPr="002D5597" w:rsidDel="00FE5049">
          <w:rPr>
            <w:rFonts w:ascii="Calibri" w:hAnsi="Calibri" w:cs="Calibri"/>
            <w:sz w:val="22"/>
            <w:szCs w:val="22"/>
          </w:rPr>
          <w:delText xml:space="preserve">forward </w:delText>
        </w:r>
      </w:del>
      <w:proofErr w:type="gramStart"/>
      <w:ins w:id="1688" w:author="EOS" w:date="2011-06-17T11:08:00Z">
        <w:r>
          <w:rPr>
            <w:rFonts w:ascii="Calibri" w:hAnsi="Calibri" w:cs="Calibri"/>
            <w:sz w:val="22"/>
            <w:szCs w:val="22"/>
          </w:rPr>
          <w:t>F</w:t>
        </w:r>
        <w:r w:rsidRPr="002D5597">
          <w:rPr>
            <w:rFonts w:ascii="Calibri" w:hAnsi="Calibri" w:cs="Calibri"/>
            <w:sz w:val="22"/>
            <w:szCs w:val="22"/>
          </w:rPr>
          <w:t xml:space="preserve">orward </w:t>
        </w:r>
      </w:ins>
      <w:r w:rsidRPr="002D5597">
        <w:rPr>
          <w:rFonts w:ascii="Calibri" w:hAnsi="Calibri" w:cs="Calibri"/>
          <w:sz w:val="22"/>
          <w:szCs w:val="22"/>
        </w:rPr>
        <w:t>model chargeabilities to calculate IP data.</w:t>
      </w:r>
      <w:proofErr w:type="gramEnd"/>
      <w:r w:rsidRPr="002D5597">
        <w:rPr>
          <w:rFonts w:ascii="Calibri" w:hAnsi="Calibri" w:cs="Calibri"/>
          <w:sz w:val="22"/>
          <w:szCs w:val="22"/>
        </w:rPr>
        <w:t xml:space="preserve">  This is accomplished</w:t>
      </w:r>
      <w:r>
        <w:rPr>
          <w:rFonts w:ascii="Calibri" w:hAnsi="Calibri" w:cs="Calibri"/>
          <w:sz w:val="22"/>
          <w:szCs w:val="22"/>
        </w:rPr>
        <w:t xml:space="preserve"> </w:t>
      </w:r>
      <w:r w:rsidRPr="002D5597">
        <w:rPr>
          <w:rFonts w:ascii="Calibri" w:hAnsi="Calibri" w:cs="Calibri"/>
          <w:sz w:val="22"/>
          <w:szCs w:val="22"/>
        </w:rPr>
        <w:t>by multiplying chargeabi</w:t>
      </w:r>
      <w:r>
        <w:rPr>
          <w:rFonts w:ascii="Calibri" w:hAnsi="Calibri" w:cs="Calibri"/>
          <w:sz w:val="22"/>
          <w:szCs w:val="22"/>
        </w:rPr>
        <w:t xml:space="preserve">lities by the sensitivity matrix (see </w:t>
      </w:r>
      <w:hyperlink w:anchor="EQN07" w:history="1">
        <w:r w:rsidRPr="006474D4">
          <w:rPr>
            <w:rStyle w:val="Hyperlink"/>
            <w:rFonts w:ascii="Calibri" w:hAnsi="Calibri" w:cs="Calibri"/>
            <w:sz w:val="22"/>
            <w:szCs w:val="22"/>
          </w:rPr>
          <w:t>equation (</w:t>
        </w:r>
        <w:r>
          <w:rPr>
            <w:rStyle w:val="Hyperlink"/>
            <w:rFonts w:ascii="Calibri" w:hAnsi="Calibri" w:cs="Calibri"/>
            <w:sz w:val="22"/>
            <w:szCs w:val="22"/>
          </w:rPr>
          <w:t>9</w:t>
        </w:r>
        <w:r w:rsidRPr="006474D4">
          <w:rPr>
            <w:rStyle w:val="Hyperlink"/>
            <w:rFonts w:ascii="Calibri" w:hAnsi="Calibri" w:cs="Calibri"/>
            <w:sz w:val="22"/>
            <w:szCs w:val="22"/>
          </w:rPr>
          <w:t>)</w:t>
        </w:r>
      </w:hyperlink>
      <w:r>
        <w:rPr>
          <w:rFonts w:ascii="Calibri" w:hAnsi="Calibri" w:cs="Calibri"/>
          <w:sz w:val="22"/>
          <w:szCs w:val="22"/>
        </w:rPr>
        <w:t xml:space="preserve"> for details)</w:t>
      </w:r>
    </w:p>
    <w:p w:rsidR="007E3981" w:rsidRPr="00B5646E" w:rsidDel="00B5646E" w:rsidRDefault="007E3981" w:rsidP="002D5597">
      <w:pPr>
        <w:pStyle w:val="HTMLPreformatted"/>
        <w:rPr>
          <w:del w:id="1689" w:author="EOS" w:date="2011-08-02T13:49:00Z"/>
          <w:rFonts w:ascii="Calibri" w:hAnsi="Calibri" w:cs="Calibri"/>
          <w:b/>
          <w:bCs/>
          <w:iCs/>
          <w:color w:val="993300"/>
          <w:sz w:val="22"/>
          <w:szCs w:val="22"/>
        </w:rPr>
      </w:pPr>
    </w:p>
    <w:p w:rsidR="007E3981" w:rsidRPr="00B5646E" w:rsidRDefault="00962591" w:rsidP="000C1EB7">
      <w:pPr>
        <w:rPr>
          <w:ins w:id="1690" w:author="EOS" w:date="2011-06-14T17:45:00Z"/>
          <w:rFonts w:ascii="Courier New" w:hAnsi="Courier New" w:cs="Courier New"/>
          <w:color w:val="993300"/>
          <w:sz w:val="20"/>
          <w:szCs w:val="20"/>
          <w:rPrChange w:id="1691" w:author="EOS" w:date="2011-08-02T13:49:00Z">
            <w:rPr>
              <w:ins w:id="1692" w:author="EOS" w:date="2011-06-14T17:45:00Z"/>
              <w:rFonts w:ascii="Courier New" w:hAnsi="Courier New" w:cs="Courier New"/>
              <w:color w:val="CC3300"/>
              <w:sz w:val="20"/>
              <w:szCs w:val="20"/>
            </w:rPr>
          </w:rPrChange>
        </w:rPr>
      </w:pPr>
      <w:ins w:id="1693" w:author="EOS" w:date="2011-06-14T17:45:00Z">
        <w:r w:rsidRPr="00962591">
          <w:rPr>
            <w:rFonts w:ascii="Courier New" w:hAnsi="Courier New" w:cs="Courier New"/>
            <w:iCs/>
            <w:color w:val="993300"/>
            <w:sz w:val="20"/>
            <w:szCs w:val="20"/>
            <w:rPrChange w:id="1694" w:author="EOS" w:date="2011-08-02T13:49:00Z">
              <w:rPr>
                <w:rFonts w:ascii="Courier New" w:hAnsi="Courier New" w:cs="Courier New"/>
                <w:b/>
                <w:bCs/>
                <w:i/>
                <w:iCs/>
                <w:color w:val="CC3300"/>
                <w:sz w:val="20"/>
                <w:szCs w:val="20"/>
              </w:rPr>
            </w:rPrChange>
          </w:rPr>
          <w:t>MESH FILE filename</w:t>
        </w:r>
      </w:ins>
    </w:p>
    <w:p w:rsidR="00EF6550" w:rsidRDefault="007E3981">
      <w:pPr>
        <w:pStyle w:val="HTMLPreformatted"/>
        <w:tabs>
          <w:tab w:val="clear" w:pos="916"/>
          <w:tab w:val="left" w:pos="630"/>
        </w:tabs>
        <w:ind w:left="720" w:hanging="180"/>
        <w:rPr>
          <w:ins w:id="1695" w:author="EOS" w:date="2011-06-14T17:45:00Z"/>
          <w:rFonts w:ascii="Calibri" w:hAnsi="Calibri" w:cs="Calibri"/>
          <w:bCs/>
          <w:iCs/>
          <w:color w:val="993300"/>
          <w:sz w:val="22"/>
          <w:szCs w:val="22"/>
          <w:rPrChange w:id="1696" w:author="EOS" w:date="2011-06-17T11:08:00Z">
            <w:rPr>
              <w:ins w:id="1697" w:author="EOS" w:date="2011-06-14T17:45:00Z"/>
              <w:rFonts w:ascii="Calibri" w:hAnsi="Calibri" w:cs="Calibri"/>
              <w:b/>
              <w:bCs/>
              <w:iCs/>
              <w:color w:val="993300"/>
              <w:sz w:val="22"/>
              <w:szCs w:val="22"/>
            </w:rPr>
          </w:rPrChange>
        </w:rPr>
        <w:pPrChange w:id="1698" w:author="EOS" w:date="2011-06-17T11:08:00Z">
          <w:pPr>
            <w:pStyle w:val="HTMLPreformatted"/>
            <w:tabs>
              <w:tab w:val="left" w:pos="630"/>
              <w:tab w:val="left" w:pos="720"/>
            </w:tabs>
            <w:ind w:left="720" w:hanging="90"/>
          </w:pPr>
        </w:pPrChange>
      </w:pPr>
      <w:ins w:id="1699" w:author="EOS" w:date="2011-06-14T17:45:00Z">
        <w:r>
          <w:rPr>
            <w:rFonts w:ascii="Calibri" w:hAnsi="Calibri" w:cs="Calibri"/>
            <w:sz w:val="22"/>
            <w:szCs w:val="22"/>
          </w:rPr>
          <w:tab/>
        </w:r>
      </w:ins>
      <w:ins w:id="1700" w:author="EOS" w:date="2011-06-17T11:08:00Z">
        <w:r>
          <w:rPr>
            <w:rFonts w:ascii="Calibri" w:hAnsi="Calibri"/>
            <w:bCs/>
            <w:iCs/>
            <w:sz w:val="22"/>
            <w:szCs w:val="22"/>
          </w:rPr>
          <w:t>A</w:t>
        </w:r>
      </w:ins>
      <w:ins w:id="1701" w:author="EOS" w:date="2011-06-14T17:45:00Z">
        <w:r w:rsidR="00962591" w:rsidRPr="00962591">
          <w:rPr>
            <w:rFonts w:ascii="Calibri" w:hAnsi="Calibri"/>
            <w:bCs/>
            <w:iCs/>
            <w:sz w:val="22"/>
            <w:szCs w:val="22"/>
            <w:rPrChange w:id="1702" w:author="EOS" w:date="2011-06-14T17:45:00Z">
              <w:rPr>
                <w:rFonts w:ascii="Calibri" w:hAnsi="Calibri" w:cs="Times New Roman"/>
                <w:b/>
                <w:bCs/>
                <w:i/>
                <w:iCs/>
                <w:color w:val="0000FF"/>
                <w:sz w:val="22"/>
                <w:szCs w:val="22"/>
                <w:u w:val="single"/>
              </w:rPr>
            </w:rPrChange>
          </w:rPr>
          <w:t xml:space="preserve"> mesh file is supplied</w:t>
        </w:r>
      </w:ins>
    </w:p>
    <w:p w:rsidR="007E3981" w:rsidRPr="00E16524" w:rsidRDefault="00962591" w:rsidP="001F11A9">
      <w:pPr>
        <w:rPr>
          <w:ins w:id="1703" w:author="EOS" w:date="2011-06-14T17:48:00Z"/>
          <w:rFonts w:ascii="Courier New" w:hAnsi="Courier New" w:cs="Courier New"/>
          <w:color w:val="CC3300"/>
          <w:sz w:val="20"/>
          <w:szCs w:val="20"/>
        </w:rPr>
      </w:pPr>
      <w:ins w:id="1704" w:author="EOS" w:date="2011-06-14T17:48:00Z">
        <w:r w:rsidRPr="00962591">
          <w:rPr>
            <w:rFonts w:ascii="Courier New" w:hAnsi="Courier New" w:cs="Courier New"/>
            <w:iCs/>
            <w:color w:val="993300"/>
            <w:sz w:val="20"/>
            <w:szCs w:val="20"/>
            <w:rPrChange w:id="1705" w:author="EOS" w:date="2011-08-02T13:49:00Z">
              <w:rPr>
                <w:rFonts w:ascii="Courier New" w:hAnsi="Courier New" w:cs="Courier New"/>
                <w:b/>
                <w:bCs/>
                <w:i/>
                <w:iCs/>
                <w:color w:val="CC3300"/>
                <w:sz w:val="20"/>
                <w:szCs w:val="20"/>
              </w:rPr>
            </w:rPrChange>
          </w:rPr>
          <w:t>LOC LOC_X filename</w:t>
        </w:r>
      </w:ins>
    </w:p>
    <w:p w:rsidR="007E3981" w:rsidRPr="00134CC8" w:rsidRDefault="007E3981" w:rsidP="001F11A9">
      <w:pPr>
        <w:pStyle w:val="HTMLPreformatted"/>
        <w:tabs>
          <w:tab w:val="clear" w:pos="916"/>
          <w:tab w:val="left" w:pos="720"/>
        </w:tabs>
        <w:ind w:left="720" w:hanging="90"/>
        <w:rPr>
          <w:ins w:id="1706" w:author="EOS" w:date="2011-06-14T17:48:00Z"/>
          <w:rFonts w:ascii="Calibri" w:hAnsi="Calibri" w:cs="Calibri"/>
          <w:bCs/>
          <w:iCs/>
          <w:color w:val="993300"/>
          <w:sz w:val="22"/>
          <w:szCs w:val="22"/>
        </w:rPr>
      </w:pPr>
      <w:ins w:id="1707" w:author="EOS" w:date="2011-06-14T17:48:00Z">
        <w:r>
          <w:rPr>
            <w:rFonts w:ascii="Calibri" w:hAnsi="Calibri" w:cs="Calibri"/>
            <w:sz w:val="22"/>
            <w:szCs w:val="22"/>
          </w:rPr>
          <w:t>File contains only X locations</w:t>
        </w:r>
      </w:ins>
    </w:p>
    <w:p w:rsidR="007E3981" w:rsidRPr="00B5646E" w:rsidRDefault="00962591" w:rsidP="001F11A9">
      <w:pPr>
        <w:rPr>
          <w:ins w:id="1708" w:author="EOS" w:date="2011-06-14T17:48:00Z"/>
          <w:rFonts w:ascii="Courier New" w:hAnsi="Courier New" w:cs="Courier New"/>
          <w:color w:val="993300"/>
          <w:sz w:val="20"/>
          <w:szCs w:val="20"/>
          <w:rPrChange w:id="1709" w:author="EOS" w:date="2011-08-02T13:49:00Z">
            <w:rPr>
              <w:ins w:id="1710" w:author="EOS" w:date="2011-06-14T17:48:00Z"/>
              <w:rFonts w:ascii="Courier New" w:hAnsi="Courier New" w:cs="Courier New"/>
              <w:color w:val="CC3300"/>
              <w:sz w:val="20"/>
              <w:szCs w:val="20"/>
            </w:rPr>
          </w:rPrChange>
        </w:rPr>
      </w:pPr>
      <w:ins w:id="1711" w:author="EOS" w:date="2011-06-14T17:48:00Z">
        <w:r w:rsidRPr="00962591">
          <w:rPr>
            <w:rFonts w:ascii="Courier New" w:hAnsi="Courier New" w:cs="Courier New"/>
            <w:iCs/>
            <w:color w:val="993300"/>
            <w:sz w:val="20"/>
            <w:szCs w:val="20"/>
            <w:rPrChange w:id="1712" w:author="EOS" w:date="2011-08-02T13:49:00Z">
              <w:rPr>
                <w:rFonts w:ascii="Courier New" w:hAnsi="Courier New" w:cs="Courier New"/>
                <w:b/>
                <w:bCs/>
                <w:i/>
                <w:iCs/>
                <w:color w:val="CC3300"/>
                <w:sz w:val="20"/>
                <w:szCs w:val="20"/>
              </w:rPr>
            </w:rPrChange>
          </w:rPr>
          <w:t>LOC LOC_XZ filename</w:t>
        </w:r>
      </w:ins>
    </w:p>
    <w:p w:rsidR="007E3981" w:rsidRPr="00134CC8" w:rsidRDefault="007E3981" w:rsidP="001F11A9">
      <w:pPr>
        <w:pStyle w:val="HTMLPreformatted"/>
        <w:tabs>
          <w:tab w:val="clear" w:pos="916"/>
          <w:tab w:val="left" w:pos="720"/>
        </w:tabs>
        <w:ind w:left="720" w:hanging="90"/>
        <w:rPr>
          <w:ins w:id="1713" w:author="EOS" w:date="2011-06-14T17:48:00Z"/>
          <w:rFonts w:ascii="Calibri" w:hAnsi="Calibri" w:cs="Calibri"/>
          <w:bCs/>
          <w:iCs/>
          <w:color w:val="993300"/>
          <w:sz w:val="22"/>
          <w:szCs w:val="22"/>
        </w:rPr>
      </w:pPr>
      <w:ins w:id="1714" w:author="EOS" w:date="2011-06-14T17:48:00Z">
        <w:r>
          <w:rPr>
            <w:rFonts w:ascii="Calibri" w:hAnsi="Calibri" w:cs="Calibri"/>
            <w:sz w:val="22"/>
            <w:szCs w:val="22"/>
          </w:rPr>
          <w:t>File contains X and Z locations</w:t>
        </w:r>
      </w:ins>
    </w:p>
    <w:p w:rsidR="007E3981" w:rsidRPr="00B5646E" w:rsidRDefault="00962591" w:rsidP="001F11A9">
      <w:pPr>
        <w:rPr>
          <w:ins w:id="1715" w:author="EOS" w:date="2011-06-14T17:49:00Z"/>
          <w:rFonts w:ascii="Courier New" w:hAnsi="Courier New" w:cs="Courier New"/>
          <w:color w:val="993300"/>
          <w:sz w:val="20"/>
          <w:szCs w:val="20"/>
          <w:rPrChange w:id="1716" w:author="EOS" w:date="2011-08-02T13:49:00Z">
            <w:rPr>
              <w:ins w:id="1717" w:author="EOS" w:date="2011-06-14T17:49:00Z"/>
              <w:rFonts w:ascii="Courier New" w:hAnsi="Courier New" w:cs="Courier New"/>
              <w:color w:val="CC3300"/>
              <w:sz w:val="20"/>
              <w:szCs w:val="20"/>
            </w:rPr>
          </w:rPrChange>
        </w:rPr>
      </w:pPr>
      <w:ins w:id="1718" w:author="EOS" w:date="2011-06-14T17:49:00Z">
        <w:r w:rsidRPr="00962591">
          <w:rPr>
            <w:rFonts w:ascii="Courier New" w:hAnsi="Courier New" w:cs="Courier New"/>
            <w:iCs/>
            <w:color w:val="993300"/>
            <w:sz w:val="20"/>
            <w:szCs w:val="20"/>
            <w:rPrChange w:id="1719" w:author="EOS" w:date="2011-08-02T13:49:00Z">
              <w:rPr>
                <w:rFonts w:ascii="Courier New" w:hAnsi="Courier New" w:cs="Courier New"/>
                <w:b/>
                <w:bCs/>
                <w:i/>
                <w:iCs/>
                <w:color w:val="CC3300"/>
                <w:sz w:val="20"/>
                <w:szCs w:val="20"/>
              </w:rPr>
            </w:rPrChange>
          </w:rPr>
          <w:t>TOPO DEFAULT</w:t>
        </w:r>
      </w:ins>
    </w:p>
    <w:p w:rsidR="007E3981" w:rsidRPr="00134CC8" w:rsidRDefault="007E3981" w:rsidP="001F11A9">
      <w:pPr>
        <w:pStyle w:val="HTMLPreformatted"/>
        <w:tabs>
          <w:tab w:val="clear" w:pos="916"/>
          <w:tab w:val="left" w:pos="720"/>
        </w:tabs>
        <w:ind w:left="720" w:hanging="90"/>
        <w:rPr>
          <w:ins w:id="1720" w:author="EOS" w:date="2011-06-14T17:49:00Z"/>
          <w:rFonts w:ascii="Calibri" w:hAnsi="Calibri" w:cs="Calibri"/>
          <w:bCs/>
          <w:iCs/>
          <w:color w:val="993300"/>
          <w:sz w:val="22"/>
          <w:szCs w:val="22"/>
        </w:rPr>
      </w:pPr>
      <w:ins w:id="1721" w:author="EOS" w:date="2011-06-14T17:49:00Z">
        <w:r>
          <w:rPr>
            <w:rFonts w:ascii="Calibri" w:hAnsi="Calibri" w:cs="Calibri"/>
            <w:sz w:val="22"/>
            <w:szCs w:val="22"/>
          </w:rPr>
          <w:lastRenderedPageBreak/>
          <w:t>No topography</w:t>
        </w:r>
      </w:ins>
    </w:p>
    <w:p w:rsidR="007E3981" w:rsidRPr="00B5646E" w:rsidRDefault="00962591" w:rsidP="001F11A9">
      <w:pPr>
        <w:rPr>
          <w:ins w:id="1722" w:author="EOS" w:date="2011-06-14T17:49:00Z"/>
          <w:rFonts w:ascii="Courier New" w:hAnsi="Courier New" w:cs="Courier New"/>
          <w:color w:val="993300"/>
          <w:sz w:val="20"/>
          <w:szCs w:val="20"/>
          <w:rPrChange w:id="1723" w:author="EOS" w:date="2011-08-02T13:49:00Z">
            <w:rPr>
              <w:ins w:id="1724" w:author="EOS" w:date="2011-06-14T17:49:00Z"/>
              <w:rFonts w:ascii="Courier New" w:hAnsi="Courier New" w:cs="Courier New"/>
              <w:color w:val="CC3300"/>
              <w:sz w:val="20"/>
              <w:szCs w:val="20"/>
            </w:rPr>
          </w:rPrChange>
        </w:rPr>
      </w:pPr>
      <w:ins w:id="1725" w:author="EOS" w:date="2011-06-14T17:49:00Z">
        <w:r w:rsidRPr="00962591">
          <w:rPr>
            <w:rFonts w:ascii="Courier New" w:hAnsi="Courier New" w:cs="Courier New"/>
            <w:iCs/>
            <w:color w:val="993300"/>
            <w:sz w:val="20"/>
            <w:szCs w:val="20"/>
            <w:rPrChange w:id="1726" w:author="EOS" w:date="2011-08-02T13:49:00Z">
              <w:rPr>
                <w:rFonts w:ascii="Courier New" w:hAnsi="Courier New" w:cs="Courier New"/>
                <w:b/>
                <w:bCs/>
                <w:i/>
                <w:iCs/>
                <w:color w:val="CC3300"/>
                <w:sz w:val="20"/>
                <w:szCs w:val="20"/>
              </w:rPr>
            </w:rPrChange>
          </w:rPr>
          <w:t>TOPO FILE filename</w:t>
        </w:r>
      </w:ins>
    </w:p>
    <w:p w:rsidR="007E3981" w:rsidRPr="00134CC8" w:rsidRDefault="007E3981" w:rsidP="001F11A9">
      <w:pPr>
        <w:pStyle w:val="HTMLPreformatted"/>
        <w:tabs>
          <w:tab w:val="clear" w:pos="916"/>
          <w:tab w:val="left" w:pos="720"/>
        </w:tabs>
        <w:ind w:left="720" w:hanging="90"/>
        <w:rPr>
          <w:ins w:id="1727" w:author="EOS" w:date="2011-06-14T17:49:00Z"/>
          <w:rFonts w:ascii="Calibri" w:hAnsi="Calibri" w:cs="Calibri"/>
          <w:bCs/>
          <w:iCs/>
          <w:color w:val="993300"/>
          <w:sz w:val="22"/>
          <w:szCs w:val="22"/>
        </w:rPr>
      </w:pPr>
      <w:ins w:id="1728" w:author="EOS" w:date="2011-06-14T17:49:00Z">
        <w:r>
          <w:rPr>
            <w:rFonts w:ascii="Calibri" w:hAnsi="Calibri" w:cs="Calibri"/>
            <w:sz w:val="22"/>
            <w:szCs w:val="22"/>
          </w:rPr>
          <w:t>Topography is stored in a file</w:t>
        </w:r>
      </w:ins>
    </w:p>
    <w:p w:rsidR="007E3981" w:rsidRPr="00B5646E" w:rsidRDefault="00962591" w:rsidP="001F11A9">
      <w:pPr>
        <w:rPr>
          <w:ins w:id="1729" w:author="EOS" w:date="2011-06-14T17:50:00Z"/>
          <w:rFonts w:ascii="Courier New" w:hAnsi="Courier New" w:cs="Courier New"/>
          <w:color w:val="993300"/>
          <w:sz w:val="20"/>
          <w:szCs w:val="20"/>
          <w:rPrChange w:id="1730" w:author="EOS" w:date="2011-08-02T13:49:00Z">
            <w:rPr>
              <w:ins w:id="1731" w:author="EOS" w:date="2011-06-14T17:50:00Z"/>
              <w:rFonts w:ascii="Courier New" w:hAnsi="Courier New" w:cs="Courier New"/>
              <w:color w:val="CC3300"/>
              <w:sz w:val="20"/>
              <w:szCs w:val="20"/>
            </w:rPr>
          </w:rPrChange>
        </w:rPr>
      </w:pPr>
      <w:ins w:id="1732" w:author="EOS" w:date="2011-06-14T17:50:00Z">
        <w:r w:rsidRPr="00962591">
          <w:rPr>
            <w:rFonts w:ascii="Courier New" w:hAnsi="Courier New" w:cs="Courier New"/>
            <w:iCs/>
            <w:color w:val="993300"/>
            <w:sz w:val="20"/>
            <w:szCs w:val="20"/>
            <w:rPrChange w:id="1733" w:author="EOS" w:date="2011-08-02T13:49:00Z">
              <w:rPr>
                <w:rFonts w:ascii="Courier New" w:hAnsi="Courier New" w:cs="Courier New"/>
                <w:b/>
                <w:bCs/>
                <w:i/>
                <w:iCs/>
                <w:color w:val="CC3300"/>
                <w:sz w:val="20"/>
                <w:szCs w:val="20"/>
              </w:rPr>
            </w:rPrChange>
          </w:rPr>
          <w:t>COND FILE filename</w:t>
        </w:r>
      </w:ins>
    </w:p>
    <w:p w:rsidR="007E3981" w:rsidRPr="00134CC8" w:rsidRDefault="007E3981" w:rsidP="001F11A9">
      <w:pPr>
        <w:pStyle w:val="HTMLPreformatted"/>
        <w:tabs>
          <w:tab w:val="clear" w:pos="916"/>
          <w:tab w:val="left" w:pos="720"/>
        </w:tabs>
        <w:ind w:left="720" w:hanging="90"/>
        <w:rPr>
          <w:ins w:id="1734" w:author="EOS" w:date="2011-06-14T17:50:00Z"/>
          <w:rFonts w:ascii="Calibri" w:hAnsi="Calibri" w:cs="Calibri"/>
          <w:bCs/>
          <w:iCs/>
          <w:color w:val="993300"/>
          <w:sz w:val="22"/>
          <w:szCs w:val="22"/>
        </w:rPr>
      </w:pPr>
      <w:ins w:id="1735" w:author="EOS" w:date="2011-06-14T17:50:00Z">
        <w:r>
          <w:rPr>
            <w:rFonts w:ascii="Calibri" w:hAnsi="Calibri" w:cs="Calibri"/>
            <w:sz w:val="22"/>
            <w:szCs w:val="22"/>
          </w:rPr>
          <w:t xml:space="preserve">File containing electrical </w:t>
        </w:r>
        <w:r w:rsidRPr="001F11A9">
          <w:rPr>
            <w:rFonts w:ascii="Calibri" w:hAnsi="Calibri" w:cs="Calibri"/>
            <w:sz w:val="22"/>
            <w:szCs w:val="22"/>
          </w:rPr>
          <w:t>conductivities</w:t>
        </w:r>
      </w:ins>
      <w:ins w:id="1736" w:author="EOS" w:date="2011-06-14T17:51:00Z">
        <w:r w:rsidRPr="001F11A9">
          <w:rPr>
            <w:rFonts w:ascii="Calibri" w:hAnsi="Calibri" w:cs="Calibri"/>
            <w:sz w:val="22"/>
            <w:szCs w:val="22"/>
          </w:rPr>
          <w:t xml:space="preserve"> </w:t>
        </w:r>
        <w:r w:rsidR="00962591" w:rsidRPr="00962591">
          <w:rPr>
            <w:rFonts w:ascii="Calibri" w:hAnsi="Calibri"/>
            <w:bCs/>
            <w:iCs/>
            <w:sz w:val="22"/>
            <w:szCs w:val="22"/>
            <w:rPrChange w:id="1737" w:author="EOS" w:date="2011-06-14T17:51:00Z">
              <w:rPr>
                <w:rFonts w:ascii="Calibri" w:hAnsi="Calibri" w:cs="Times New Roman"/>
                <w:b/>
                <w:bCs/>
                <w:i/>
                <w:iCs/>
                <w:color w:val="0000FF"/>
                <w:sz w:val="22"/>
                <w:szCs w:val="22"/>
                <w:u w:val="single"/>
              </w:rPr>
            </w:rPrChange>
          </w:rPr>
          <w:t>for forward modeling for the given mesh</w:t>
        </w:r>
      </w:ins>
    </w:p>
    <w:p w:rsidR="007E3981" w:rsidRPr="00B5646E" w:rsidRDefault="00962591" w:rsidP="001F11A9">
      <w:pPr>
        <w:rPr>
          <w:ins w:id="1738" w:author="EOS" w:date="2011-06-14T17:51:00Z"/>
          <w:rFonts w:ascii="Courier New" w:hAnsi="Courier New" w:cs="Courier New"/>
          <w:color w:val="993300"/>
          <w:sz w:val="20"/>
          <w:szCs w:val="20"/>
          <w:rPrChange w:id="1739" w:author="EOS" w:date="2011-08-02T13:49:00Z">
            <w:rPr>
              <w:ins w:id="1740" w:author="EOS" w:date="2011-06-14T17:51:00Z"/>
              <w:rFonts w:ascii="Courier New" w:hAnsi="Courier New" w:cs="Courier New"/>
              <w:color w:val="CC3300"/>
              <w:sz w:val="20"/>
              <w:szCs w:val="20"/>
            </w:rPr>
          </w:rPrChange>
        </w:rPr>
      </w:pPr>
      <w:ins w:id="1741" w:author="EOS" w:date="2011-06-14T17:51:00Z">
        <w:r w:rsidRPr="00962591">
          <w:rPr>
            <w:rFonts w:ascii="Courier New" w:hAnsi="Courier New" w:cs="Courier New"/>
            <w:iCs/>
            <w:color w:val="993300"/>
            <w:sz w:val="20"/>
            <w:szCs w:val="20"/>
            <w:rPrChange w:id="1742" w:author="EOS" w:date="2011-08-02T13:49:00Z">
              <w:rPr>
                <w:rFonts w:ascii="Courier New" w:hAnsi="Courier New" w:cs="Courier New"/>
                <w:b/>
                <w:bCs/>
                <w:i/>
                <w:iCs/>
                <w:color w:val="CC3300"/>
                <w:sz w:val="20"/>
                <w:szCs w:val="20"/>
              </w:rPr>
            </w:rPrChange>
          </w:rPr>
          <w:t xml:space="preserve">COND VALUE </w:t>
        </w:r>
      </w:ins>
    </w:p>
    <w:p w:rsidR="007E3981" w:rsidRPr="00134CC8" w:rsidRDefault="007E3981" w:rsidP="001F11A9">
      <w:pPr>
        <w:pStyle w:val="HTMLPreformatted"/>
        <w:tabs>
          <w:tab w:val="clear" w:pos="916"/>
          <w:tab w:val="left" w:pos="720"/>
        </w:tabs>
        <w:ind w:left="720" w:hanging="90"/>
        <w:rPr>
          <w:ins w:id="1743" w:author="EOS" w:date="2011-06-14T17:51:00Z"/>
          <w:rFonts w:ascii="Calibri" w:hAnsi="Calibri" w:cs="Calibri"/>
          <w:bCs/>
          <w:iCs/>
          <w:color w:val="993300"/>
          <w:sz w:val="22"/>
          <w:szCs w:val="22"/>
        </w:rPr>
      </w:pPr>
      <w:ins w:id="1744" w:author="EOS" w:date="2011-06-14T17:51:00Z">
        <w:r>
          <w:rPr>
            <w:rFonts w:ascii="Calibri" w:hAnsi="Calibri" w:cs="Calibri"/>
            <w:sz w:val="22"/>
            <w:szCs w:val="22"/>
          </w:rPr>
          <w:t>Fixed uniform halfspace electrical conductivity value for forward modeling</w:t>
        </w:r>
      </w:ins>
    </w:p>
    <w:p w:rsidR="007E3981" w:rsidRPr="00B5646E" w:rsidRDefault="00962591" w:rsidP="001F11A9">
      <w:pPr>
        <w:rPr>
          <w:ins w:id="1745" w:author="EOS" w:date="2011-06-14T17:52:00Z"/>
          <w:rFonts w:ascii="Courier New" w:hAnsi="Courier New" w:cs="Courier New"/>
          <w:color w:val="993300"/>
          <w:sz w:val="20"/>
          <w:szCs w:val="20"/>
          <w:rPrChange w:id="1746" w:author="EOS" w:date="2011-08-02T13:49:00Z">
            <w:rPr>
              <w:ins w:id="1747" w:author="EOS" w:date="2011-06-14T17:52:00Z"/>
              <w:rFonts w:ascii="Courier New" w:hAnsi="Courier New" w:cs="Courier New"/>
              <w:color w:val="CC3300"/>
              <w:sz w:val="20"/>
              <w:szCs w:val="20"/>
            </w:rPr>
          </w:rPrChange>
        </w:rPr>
      </w:pPr>
      <w:ins w:id="1748" w:author="EOS" w:date="2011-06-14T17:52:00Z">
        <w:r w:rsidRPr="00962591">
          <w:rPr>
            <w:rFonts w:ascii="Courier New" w:hAnsi="Courier New" w:cs="Courier New"/>
            <w:iCs/>
            <w:color w:val="993300"/>
            <w:sz w:val="20"/>
            <w:szCs w:val="20"/>
            <w:rPrChange w:id="1749" w:author="EOS" w:date="2011-08-02T13:49:00Z">
              <w:rPr>
                <w:rFonts w:ascii="Courier New" w:hAnsi="Courier New" w:cs="Courier New"/>
                <w:b/>
                <w:bCs/>
                <w:i/>
                <w:iCs/>
                <w:color w:val="CC3300"/>
                <w:sz w:val="20"/>
                <w:szCs w:val="20"/>
              </w:rPr>
            </w:rPrChange>
          </w:rPr>
          <w:t>CHG FILE filename</w:t>
        </w:r>
      </w:ins>
    </w:p>
    <w:p w:rsidR="007E3981" w:rsidRPr="00134CC8" w:rsidRDefault="007E3981" w:rsidP="001F11A9">
      <w:pPr>
        <w:pStyle w:val="HTMLPreformatted"/>
        <w:tabs>
          <w:tab w:val="clear" w:pos="916"/>
          <w:tab w:val="left" w:pos="720"/>
        </w:tabs>
        <w:ind w:left="720" w:hanging="90"/>
        <w:rPr>
          <w:ins w:id="1750" w:author="EOS" w:date="2011-06-14T17:52:00Z"/>
          <w:rFonts w:ascii="Calibri" w:hAnsi="Calibri" w:cs="Calibri"/>
          <w:bCs/>
          <w:iCs/>
          <w:color w:val="993300"/>
          <w:sz w:val="22"/>
          <w:szCs w:val="22"/>
        </w:rPr>
      </w:pPr>
      <w:ins w:id="1751" w:author="EOS" w:date="2011-06-14T17:52:00Z">
        <w:r>
          <w:rPr>
            <w:rFonts w:ascii="Calibri" w:hAnsi="Calibri" w:cs="Calibri"/>
            <w:sz w:val="22"/>
            <w:szCs w:val="22"/>
          </w:rPr>
          <w:t>File containing chargeabilities</w:t>
        </w:r>
        <w:r w:rsidRPr="00134CC8">
          <w:rPr>
            <w:rFonts w:ascii="Calibri" w:hAnsi="Calibri" w:cs="Calibri"/>
            <w:sz w:val="22"/>
            <w:szCs w:val="22"/>
          </w:rPr>
          <w:t xml:space="preserve"> </w:t>
        </w:r>
        <w:r w:rsidRPr="00134CC8">
          <w:rPr>
            <w:rFonts w:ascii="Calibri" w:hAnsi="Calibri"/>
            <w:bCs/>
            <w:iCs/>
            <w:sz w:val="22"/>
            <w:szCs w:val="22"/>
          </w:rPr>
          <w:t>for forward modeling for the given mesh</w:t>
        </w:r>
      </w:ins>
    </w:p>
    <w:p w:rsidR="007E3981" w:rsidRPr="00B5646E" w:rsidRDefault="00962591" w:rsidP="001F11A9">
      <w:pPr>
        <w:rPr>
          <w:ins w:id="1752" w:author="EOS" w:date="2011-06-14T17:52:00Z"/>
          <w:rFonts w:ascii="Courier New" w:hAnsi="Courier New" w:cs="Courier New"/>
          <w:color w:val="993300"/>
          <w:sz w:val="20"/>
          <w:szCs w:val="20"/>
          <w:rPrChange w:id="1753" w:author="EOS" w:date="2011-08-02T13:49:00Z">
            <w:rPr>
              <w:ins w:id="1754" w:author="EOS" w:date="2011-06-14T17:52:00Z"/>
              <w:rFonts w:ascii="Courier New" w:hAnsi="Courier New" w:cs="Courier New"/>
              <w:color w:val="CC3300"/>
              <w:sz w:val="20"/>
              <w:szCs w:val="20"/>
            </w:rPr>
          </w:rPrChange>
        </w:rPr>
      </w:pPr>
      <w:ins w:id="1755" w:author="EOS" w:date="2011-06-14T17:52:00Z">
        <w:r w:rsidRPr="00962591">
          <w:rPr>
            <w:rFonts w:ascii="Courier New" w:hAnsi="Courier New" w:cs="Courier New"/>
            <w:iCs/>
            <w:color w:val="993300"/>
            <w:sz w:val="20"/>
            <w:szCs w:val="20"/>
            <w:rPrChange w:id="1756" w:author="EOS" w:date="2011-08-02T13:49:00Z">
              <w:rPr>
                <w:rFonts w:ascii="Courier New" w:hAnsi="Courier New" w:cs="Courier New"/>
                <w:b/>
                <w:bCs/>
                <w:i/>
                <w:iCs/>
                <w:color w:val="CC3300"/>
                <w:sz w:val="20"/>
                <w:szCs w:val="20"/>
              </w:rPr>
            </w:rPrChange>
          </w:rPr>
          <w:t xml:space="preserve">CHG VALUE </w:t>
        </w:r>
      </w:ins>
    </w:p>
    <w:p w:rsidR="007E3981" w:rsidRDefault="007E3981">
      <w:pPr>
        <w:ind w:firstLine="630"/>
        <w:rPr>
          <w:ins w:id="1757" w:author="EOS" w:date="2011-06-14T17:53:00Z"/>
          <w:rFonts w:cs="Calibri"/>
        </w:rPr>
      </w:pPr>
      <w:ins w:id="1758" w:author="EOS" w:date="2011-06-14T17:52:00Z">
        <w:r>
          <w:rPr>
            <w:rFonts w:cs="Calibri"/>
          </w:rPr>
          <w:t>Fixed uniform halfspace chargeability value for forward modeling</w:t>
        </w:r>
      </w:ins>
    </w:p>
    <w:p w:rsidR="007E3981" w:rsidRPr="00E16524" w:rsidRDefault="00962591" w:rsidP="001F11A9">
      <w:pPr>
        <w:rPr>
          <w:ins w:id="1759" w:author="EOS" w:date="2011-06-14T17:53:00Z"/>
          <w:rFonts w:ascii="Courier New" w:hAnsi="Courier New" w:cs="Courier New"/>
          <w:color w:val="CC3300"/>
          <w:sz w:val="20"/>
          <w:szCs w:val="20"/>
        </w:rPr>
      </w:pPr>
      <w:ins w:id="1760" w:author="EOS" w:date="2011-06-14T17:53:00Z">
        <w:r w:rsidRPr="00962591">
          <w:rPr>
            <w:rFonts w:ascii="Courier New" w:hAnsi="Courier New" w:cs="Courier New"/>
            <w:iCs/>
            <w:color w:val="993300"/>
            <w:sz w:val="20"/>
            <w:szCs w:val="20"/>
            <w:rPrChange w:id="1761" w:author="EOS" w:date="2011-08-02T13:50:00Z">
              <w:rPr>
                <w:rFonts w:ascii="Courier New" w:hAnsi="Courier New" w:cs="Courier New"/>
                <w:b/>
                <w:bCs/>
                <w:i/>
                <w:iCs/>
                <w:color w:val="CC3300"/>
                <w:sz w:val="20"/>
                <w:szCs w:val="20"/>
              </w:rPr>
            </w:rPrChange>
          </w:rPr>
          <w:t xml:space="preserve">WAVE </w:t>
        </w:r>
        <w:proofErr w:type="spellStart"/>
        <w:r w:rsidRPr="00962591">
          <w:rPr>
            <w:rFonts w:ascii="Courier New" w:hAnsi="Courier New" w:cs="Courier New"/>
            <w:iCs/>
            <w:color w:val="993300"/>
            <w:sz w:val="20"/>
            <w:szCs w:val="20"/>
            <w:rPrChange w:id="1762" w:author="EOS" w:date="2011-08-02T13:50:00Z">
              <w:rPr>
                <w:rFonts w:ascii="Courier New" w:hAnsi="Courier New" w:cs="Courier New"/>
                <w:b/>
                <w:bCs/>
                <w:i/>
                <w:iCs/>
                <w:color w:val="CC3300"/>
                <w:sz w:val="20"/>
                <w:szCs w:val="20"/>
              </w:rPr>
            </w:rPrChange>
          </w:rPr>
          <w:t>wave_min</w:t>
        </w:r>
        <w:proofErr w:type="spellEnd"/>
        <w:r w:rsidRPr="00962591">
          <w:rPr>
            <w:rFonts w:ascii="Courier New" w:hAnsi="Courier New" w:cs="Courier New"/>
            <w:iCs/>
            <w:color w:val="993300"/>
            <w:sz w:val="20"/>
            <w:szCs w:val="20"/>
            <w:rPrChange w:id="1763" w:author="EOS" w:date="2011-08-02T13:50:00Z">
              <w:rPr>
                <w:rFonts w:ascii="Courier New" w:hAnsi="Courier New" w:cs="Courier New"/>
                <w:b/>
                <w:bCs/>
                <w:i/>
                <w:iCs/>
                <w:color w:val="CC3300"/>
                <w:sz w:val="20"/>
                <w:szCs w:val="20"/>
              </w:rPr>
            </w:rPrChange>
          </w:rPr>
          <w:t xml:space="preserve"> </w:t>
        </w:r>
        <w:proofErr w:type="spellStart"/>
        <w:r w:rsidRPr="00962591">
          <w:rPr>
            <w:rFonts w:ascii="Courier New" w:hAnsi="Courier New" w:cs="Courier New"/>
            <w:iCs/>
            <w:color w:val="993300"/>
            <w:sz w:val="20"/>
            <w:szCs w:val="20"/>
            <w:rPrChange w:id="1764" w:author="EOS" w:date="2011-08-02T13:50:00Z">
              <w:rPr>
                <w:rFonts w:ascii="Courier New" w:hAnsi="Courier New" w:cs="Courier New"/>
                <w:b/>
                <w:bCs/>
                <w:i/>
                <w:iCs/>
                <w:color w:val="CC3300"/>
                <w:sz w:val="20"/>
                <w:szCs w:val="20"/>
              </w:rPr>
            </w:rPrChange>
          </w:rPr>
          <w:t>wave_max</w:t>
        </w:r>
        <w:proofErr w:type="spellEnd"/>
      </w:ins>
    </w:p>
    <w:p w:rsidR="00EF6550" w:rsidRDefault="007E3981">
      <w:pPr>
        <w:ind w:left="720" w:hanging="90"/>
        <w:rPr>
          <w:ins w:id="1765" w:author="EOS" w:date="2011-06-14T17:53:00Z"/>
          <w:rFonts w:ascii="Courier New" w:hAnsi="Courier New" w:cs="Courier New"/>
          <w:iCs/>
          <w:color w:val="CC3300"/>
          <w:sz w:val="20"/>
          <w:szCs w:val="20"/>
        </w:rPr>
        <w:pPrChange w:id="1766" w:author="EOS" w:date="2011-06-17T11:08:00Z">
          <w:pPr>
            <w:ind w:firstLine="720"/>
          </w:pPr>
        </w:pPrChange>
      </w:pPr>
      <w:ins w:id="1767" w:author="EOS" w:date="2011-06-14T17:53:00Z">
        <w:r>
          <w:rPr>
            <w:rFonts w:cs="Calibri"/>
          </w:rPr>
          <w:t xml:space="preserve">Wave values to use. There will be n wave values, log spaced from </w:t>
        </w:r>
        <w:proofErr w:type="spellStart"/>
        <w:r>
          <w:rPr>
            <w:rFonts w:cs="Calibri"/>
          </w:rPr>
          <w:t>wave_min</w:t>
        </w:r>
        <w:proofErr w:type="spellEnd"/>
        <w:r>
          <w:rPr>
            <w:rFonts w:cs="Calibri"/>
          </w:rPr>
          <w:t xml:space="preserve"> to </w:t>
        </w:r>
        <w:proofErr w:type="spellStart"/>
        <w:r>
          <w:rPr>
            <w:rFonts w:cs="Calibri"/>
          </w:rPr>
          <w:t>wave_max</w:t>
        </w:r>
        <w:proofErr w:type="spellEnd"/>
        <w:r>
          <w:rPr>
            <w:rFonts w:cs="Calibri"/>
          </w:rPr>
          <w:t xml:space="preserve">. </w:t>
        </w:r>
      </w:ins>
      <w:ins w:id="1768" w:author="EOS" w:date="2011-06-14T17:54:00Z">
        <w:r>
          <w:rPr>
            <w:rFonts w:cs="Calibri"/>
          </w:rPr>
          <w:t xml:space="preserve">The default is </w:t>
        </w:r>
        <w:r w:rsidR="00962591" w:rsidRPr="00962591">
          <w:rPr>
            <w:rFonts w:ascii="Courier New" w:hAnsi="Courier New" w:cs="Courier New"/>
            <w:bCs/>
            <w:iCs/>
            <w:color w:val="993300"/>
            <w:sz w:val="20"/>
            <w:szCs w:val="20"/>
            <w:rPrChange w:id="1769" w:author="EOS" w:date="2011-06-14T17:54:00Z">
              <w:rPr>
                <w:rFonts w:ascii="Courier New" w:hAnsi="Courier New" w:cs="Courier New"/>
                <w:b/>
                <w:bCs/>
                <w:i/>
                <w:iCs/>
                <w:color w:val="993300"/>
                <w:sz w:val="20"/>
                <w:szCs w:val="20"/>
                <w:u w:val="single"/>
              </w:rPr>
            </w:rPrChange>
          </w:rPr>
          <w:t>WAVE 2.5e-4 1.0 13</w:t>
        </w:r>
        <w:r w:rsidRPr="00407854">
          <w:rPr>
            <w:rFonts w:ascii="Courier New" w:hAnsi="Courier New" w:cs="Courier New"/>
            <w:b/>
            <w:bCs/>
            <w:iCs/>
            <w:color w:val="000000"/>
            <w:sz w:val="20"/>
            <w:szCs w:val="20"/>
          </w:rPr>
          <w:t>.</w:t>
        </w:r>
      </w:ins>
    </w:p>
    <w:p w:rsidR="007E3981" w:rsidDel="000C1EB7" w:rsidRDefault="007E3981" w:rsidP="002D5597">
      <w:pPr>
        <w:pStyle w:val="HTMLPreformatted"/>
        <w:rPr>
          <w:del w:id="1770" w:author="EOS" w:date="2011-06-14T17:44:00Z"/>
          <w:rFonts w:ascii="Calibri" w:hAnsi="Calibri"/>
          <w:b/>
          <w:bCs/>
          <w:iCs/>
          <w:sz w:val="22"/>
          <w:szCs w:val="22"/>
        </w:rPr>
      </w:pPr>
      <w:del w:id="1771" w:author="EOS" w:date="2011-06-14T17:44:00Z">
        <w:r w:rsidRPr="00E16524" w:rsidDel="000C1EB7">
          <w:rPr>
            <w:b/>
            <w:bCs/>
            <w:iCs/>
            <w:color w:val="993300"/>
          </w:rPr>
          <w:delText xml:space="preserve">MESH FILE </w:delText>
        </w:r>
        <w:r w:rsidRPr="00B320D1" w:rsidDel="000C1EB7">
          <w:rPr>
            <w:b/>
            <w:bCs/>
            <w:iCs/>
            <w:color w:val="993300"/>
          </w:rPr>
          <w:delText>filename</w:delText>
        </w:r>
        <w:r w:rsidDel="000C1EB7">
          <w:rPr>
            <w:rFonts w:ascii="Calibri" w:hAnsi="Calibri"/>
            <w:b/>
            <w:bCs/>
            <w:iCs/>
            <w:sz w:val="22"/>
            <w:szCs w:val="22"/>
          </w:rPr>
          <w:delText xml:space="preserve">  </w:delText>
        </w:r>
      </w:del>
    </w:p>
    <w:p w:rsidR="007E3981" w:rsidRPr="00766502" w:rsidDel="000C1EB7" w:rsidRDefault="007E3981" w:rsidP="002760B8">
      <w:pPr>
        <w:pStyle w:val="Heading4"/>
        <w:ind w:firstLine="720"/>
        <w:rPr>
          <w:del w:id="1772" w:author="EOS" w:date="2011-06-14T17:45:00Z"/>
          <w:rFonts w:ascii="Calibri" w:hAnsi="Calibri"/>
          <w:b w:val="0"/>
          <w:bCs w:val="0"/>
          <w:i/>
          <w:iCs/>
          <w:sz w:val="22"/>
          <w:szCs w:val="22"/>
        </w:rPr>
      </w:pPr>
      <w:del w:id="1773" w:author="EOS" w:date="2011-06-14T17:45:00Z">
        <w:r w:rsidRPr="00E16524" w:rsidDel="000C1EB7">
          <w:rPr>
            <w:rFonts w:ascii="Calibri" w:hAnsi="Calibri"/>
            <w:b w:val="0"/>
            <w:bCs w:val="0"/>
            <w:iCs/>
            <w:sz w:val="22"/>
            <w:szCs w:val="22"/>
          </w:rPr>
          <w:delText>a mesh file is supplied</w:delText>
        </w:r>
        <w:r w:rsidRPr="00766502" w:rsidDel="000C1EB7">
          <w:rPr>
            <w:rFonts w:ascii="Calibri" w:hAnsi="Calibri"/>
            <w:b w:val="0"/>
            <w:bCs w:val="0"/>
            <w:i/>
            <w:iCs/>
            <w:sz w:val="22"/>
            <w:szCs w:val="22"/>
          </w:rPr>
          <w:delText>.</w:delText>
        </w:r>
      </w:del>
    </w:p>
    <w:p w:rsidR="007E3981" w:rsidRPr="00E16524" w:rsidDel="001F11A9" w:rsidRDefault="007E3981" w:rsidP="00407854">
      <w:pPr>
        <w:pStyle w:val="Heading4"/>
        <w:rPr>
          <w:del w:id="1774" w:author="EOS" w:date="2011-06-14T17:51:00Z"/>
          <w:rFonts w:ascii="Courier New" w:hAnsi="Courier New" w:cs="Courier New"/>
          <w:b w:val="0"/>
          <w:bCs w:val="0"/>
          <w:iCs/>
          <w:color w:val="993300"/>
          <w:sz w:val="20"/>
          <w:szCs w:val="20"/>
        </w:rPr>
      </w:pPr>
      <w:del w:id="1775" w:author="EOS" w:date="2011-06-14T17:51:00Z">
        <w:r w:rsidDel="001F11A9">
          <w:rPr>
            <w:rFonts w:ascii="Courier New" w:hAnsi="Courier New" w:cs="Courier New"/>
            <w:b w:val="0"/>
            <w:bCs w:val="0"/>
            <w:iCs/>
            <w:color w:val="993300"/>
            <w:sz w:val="20"/>
            <w:szCs w:val="20"/>
          </w:rPr>
          <w:delText>LOC</w:delText>
        </w:r>
        <w:r w:rsidRPr="00E16524" w:rsidDel="001F11A9">
          <w:rPr>
            <w:rFonts w:ascii="Courier New" w:hAnsi="Courier New" w:cs="Courier New"/>
            <w:b w:val="0"/>
            <w:bCs w:val="0"/>
            <w:iCs/>
            <w:color w:val="993300"/>
            <w:sz w:val="20"/>
            <w:szCs w:val="20"/>
          </w:rPr>
          <w:delText xml:space="preserve"> LOC_X filename  </w:delText>
        </w:r>
      </w:del>
    </w:p>
    <w:p w:rsidR="007E3981" w:rsidRPr="00E16524" w:rsidDel="001F11A9" w:rsidRDefault="007E3981" w:rsidP="00407854">
      <w:pPr>
        <w:pStyle w:val="Heading4"/>
        <w:ind w:firstLine="720"/>
        <w:rPr>
          <w:del w:id="1776" w:author="EOS" w:date="2011-06-14T17:51:00Z"/>
          <w:rFonts w:ascii="Calibri" w:hAnsi="Calibri"/>
          <w:b w:val="0"/>
          <w:bCs w:val="0"/>
          <w:iCs/>
          <w:sz w:val="22"/>
          <w:szCs w:val="22"/>
        </w:rPr>
      </w:pPr>
      <w:del w:id="1777" w:author="EOS" w:date="2011-06-14T17:51:00Z">
        <w:r w:rsidRPr="00E16524" w:rsidDel="001F11A9">
          <w:rPr>
            <w:rFonts w:ascii="Calibri" w:hAnsi="Calibri"/>
            <w:b w:val="0"/>
            <w:bCs w:val="0"/>
            <w:iCs/>
            <w:sz w:val="22"/>
            <w:szCs w:val="22"/>
          </w:rPr>
          <w:delText>file contains only X locations (surface).</w:delText>
        </w:r>
      </w:del>
    </w:p>
    <w:p w:rsidR="007E3981" w:rsidDel="001F11A9" w:rsidRDefault="007E3981" w:rsidP="00407854">
      <w:pPr>
        <w:pStyle w:val="Heading4"/>
        <w:rPr>
          <w:del w:id="1778" w:author="EOS" w:date="2011-06-14T17:51:00Z"/>
          <w:rFonts w:ascii="Calibri" w:hAnsi="Calibri"/>
          <w:b w:val="0"/>
          <w:bCs w:val="0"/>
          <w:i/>
          <w:iCs/>
          <w:sz w:val="22"/>
          <w:szCs w:val="22"/>
        </w:rPr>
      </w:pPr>
      <w:del w:id="1779" w:author="EOS" w:date="2011-06-14T17:51:00Z">
        <w:r w:rsidDel="001F11A9">
          <w:rPr>
            <w:rFonts w:ascii="Courier New" w:hAnsi="Courier New" w:cs="Courier New"/>
            <w:b w:val="0"/>
            <w:bCs w:val="0"/>
            <w:iCs/>
            <w:color w:val="993300"/>
            <w:sz w:val="20"/>
            <w:szCs w:val="20"/>
          </w:rPr>
          <w:delText>LOC</w:delText>
        </w:r>
        <w:r w:rsidRPr="00E16524" w:rsidDel="001F11A9">
          <w:rPr>
            <w:rFonts w:ascii="Courier New" w:hAnsi="Courier New" w:cs="Courier New"/>
            <w:b w:val="0"/>
            <w:bCs w:val="0"/>
            <w:iCs/>
            <w:color w:val="993300"/>
            <w:sz w:val="20"/>
            <w:szCs w:val="20"/>
          </w:rPr>
          <w:delText xml:space="preserve"> LOC_XZ filename</w:delText>
        </w:r>
        <w:r w:rsidDel="001F11A9">
          <w:rPr>
            <w:rFonts w:ascii="Calibri" w:hAnsi="Calibri"/>
            <w:b w:val="0"/>
            <w:bCs w:val="0"/>
            <w:i/>
            <w:iCs/>
            <w:sz w:val="22"/>
            <w:szCs w:val="22"/>
          </w:rPr>
          <w:delText xml:space="preserve"> </w:delText>
        </w:r>
      </w:del>
    </w:p>
    <w:p w:rsidR="007E3981" w:rsidDel="001F11A9" w:rsidRDefault="007E3981" w:rsidP="00407854">
      <w:pPr>
        <w:pStyle w:val="HTMLPreformatted"/>
        <w:tabs>
          <w:tab w:val="clear" w:pos="916"/>
          <w:tab w:val="left" w:pos="720"/>
        </w:tabs>
        <w:rPr>
          <w:del w:id="1780" w:author="EOS" w:date="2011-06-14T17:51:00Z"/>
          <w:rFonts w:ascii="Calibri" w:hAnsi="Calibri"/>
          <w:bCs/>
          <w:iCs/>
          <w:sz w:val="22"/>
          <w:szCs w:val="22"/>
        </w:rPr>
      </w:pPr>
      <w:del w:id="1781" w:author="EOS" w:date="2011-06-14T17:51:00Z">
        <w:r w:rsidDel="001F11A9">
          <w:rPr>
            <w:rFonts w:ascii="Calibri" w:hAnsi="Calibri"/>
            <w:bCs/>
            <w:iCs/>
            <w:sz w:val="22"/>
            <w:szCs w:val="22"/>
          </w:rPr>
          <w:tab/>
        </w:r>
        <w:r w:rsidRPr="00407854" w:rsidDel="001F11A9">
          <w:rPr>
            <w:rFonts w:ascii="Calibri" w:hAnsi="Calibri"/>
            <w:bCs/>
            <w:iCs/>
            <w:sz w:val="22"/>
            <w:szCs w:val="22"/>
          </w:rPr>
          <w:delText>file contains X</w:delText>
        </w:r>
        <w:r w:rsidDel="001F11A9">
          <w:rPr>
            <w:rFonts w:ascii="Calibri" w:hAnsi="Calibri"/>
            <w:bCs/>
            <w:iCs/>
            <w:sz w:val="22"/>
            <w:szCs w:val="22"/>
          </w:rPr>
          <w:delText xml:space="preserve"> and </w:delText>
        </w:r>
        <w:r w:rsidRPr="00407854" w:rsidDel="001F11A9">
          <w:rPr>
            <w:rFonts w:ascii="Calibri" w:hAnsi="Calibri"/>
            <w:bCs/>
            <w:iCs/>
            <w:sz w:val="22"/>
            <w:szCs w:val="22"/>
          </w:rPr>
          <w:delText>Z locations</w:delText>
        </w:r>
      </w:del>
    </w:p>
    <w:p w:rsidR="007E3981" w:rsidRPr="00465B96" w:rsidDel="001F11A9" w:rsidRDefault="007E3981" w:rsidP="00407854">
      <w:pPr>
        <w:pStyle w:val="Heading4"/>
        <w:rPr>
          <w:del w:id="1782" w:author="EOS" w:date="2011-06-14T17:51:00Z"/>
          <w:rFonts w:ascii="Courier New" w:hAnsi="Courier New" w:cs="Courier New"/>
          <w:b w:val="0"/>
          <w:bCs w:val="0"/>
          <w:iCs/>
          <w:color w:val="993300"/>
          <w:sz w:val="20"/>
          <w:szCs w:val="20"/>
        </w:rPr>
      </w:pPr>
      <w:del w:id="1783" w:author="EOS" w:date="2011-06-14T17:51:00Z">
        <w:r w:rsidRPr="00465B96" w:rsidDel="001F11A9">
          <w:rPr>
            <w:rFonts w:ascii="Courier New" w:hAnsi="Courier New" w:cs="Courier New"/>
            <w:b w:val="0"/>
            <w:bCs w:val="0"/>
            <w:iCs/>
            <w:color w:val="993300"/>
            <w:sz w:val="20"/>
            <w:szCs w:val="20"/>
          </w:rPr>
          <w:delText xml:space="preserve">TOPO DEFAULT  </w:delText>
        </w:r>
      </w:del>
    </w:p>
    <w:p w:rsidR="007E3981" w:rsidRPr="00465B96" w:rsidDel="001F11A9" w:rsidRDefault="007E3981" w:rsidP="00407854">
      <w:pPr>
        <w:pStyle w:val="Heading4"/>
        <w:ind w:firstLine="720"/>
        <w:rPr>
          <w:del w:id="1784" w:author="EOS" w:date="2011-06-14T17:51:00Z"/>
          <w:rFonts w:ascii="Calibri" w:hAnsi="Calibri"/>
          <w:b w:val="0"/>
          <w:bCs w:val="0"/>
          <w:iCs/>
          <w:sz w:val="22"/>
          <w:szCs w:val="22"/>
        </w:rPr>
      </w:pPr>
      <w:del w:id="1785" w:author="EOS" w:date="2011-06-14T17:51:00Z">
        <w:r w:rsidRPr="00766502" w:rsidDel="001F11A9">
          <w:rPr>
            <w:rFonts w:ascii="Calibri" w:hAnsi="Calibri"/>
            <w:b w:val="0"/>
            <w:bCs w:val="0"/>
            <w:i/>
            <w:iCs/>
            <w:sz w:val="22"/>
            <w:szCs w:val="22"/>
          </w:rPr>
          <w:delText xml:space="preserve"> </w:delText>
        </w:r>
        <w:r w:rsidRPr="00465B96" w:rsidDel="001F11A9">
          <w:rPr>
            <w:rFonts w:ascii="Calibri" w:hAnsi="Calibri"/>
            <w:b w:val="0"/>
            <w:bCs w:val="0"/>
            <w:iCs/>
            <w:sz w:val="22"/>
            <w:szCs w:val="22"/>
          </w:rPr>
          <w:delText>no topography</w:delText>
        </w:r>
      </w:del>
    </w:p>
    <w:p w:rsidR="007E3981" w:rsidRPr="00846C55" w:rsidDel="001F11A9" w:rsidRDefault="007E3981" w:rsidP="00407854">
      <w:pPr>
        <w:pStyle w:val="Heading4"/>
        <w:rPr>
          <w:del w:id="1786" w:author="EOS" w:date="2011-06-14T17:51:00Z"/>
          <w:rFonts w:ascii="Courier New" w:hAnsi="Courier New" w:cs="Courier New"/>
          <w:b w:val="0"/>
          <w:bCs w:val="0"/>
          <w:iCs/>
          <w:color w:val="993300"/>
          <w:sz w:val="20"/>
          <w:szCs w:val="20"/>
        </w:rPr>
      </w:pPr>
      <w:del w:id="1787" w:author="EOS" w:date="2011-06-14T17:51:00Z">
        <w:r w:rsidRPr="00846C55" w:rsidDel="001F11A9">
          <w:rPr>
            <w:rFonts w:ascii="Courier New" w:hAnsi="Courier New" w:cs="Courier New"/>
            <w:b w:val="0"/>
            <w:bCs w:val="0"/>
            <w:iCs/>
            <w:color w:val="993300"/>
            <w:sz w:val="20"/>
            <w:szCs w:val="20"/>
          </w:rPr>
          <w:delText xml:space="preserve">TOPO FILE filename  </w:delText>
        </w:r>
      </w:del>
    </w:p>
    <w:p w:rsidR="007E3981" w:rsidDel="001F11A9" w:rsidRDefault="007E3981" w:rsidP="00407854">
      <w:pPr>
        <w:pStyle w:val="Heading4"/>
        <w:ind w:firstLine="720"/>
        <w:rPr>
          <w:del w:id="1788" w:author="EOS" w:date="2011-06-14T17:51:00Z"/>
          <w:rFonts w:ascii="Calibri" w:hAnsi="Calibri"/>
          <w:b w:val="0"/>
          <w:bCs w:val="0"/>
          <w:iCs/>
          <w:sz w:val="22"/>
          <w:szCs w:val="22"/>
        </w:rPr>
      </w:pPr>
      <w:del w:id="1789" w:author="EOS" w:date="2011-06-14T17:51:00Z">
        <w:r w:rsidRPr="00766502" w:rsidDel="001F11A9">
          <w:rPr>
            <w:rFonts w:ascii="Calibri" w:hAnsi="Calibri"/>
            <w:b w:val="0"/>
            <w:bCs w:val="0"/>
            <w:i/>
            <w:iCs/>
            <w:sz w:val="22"/>
            <w:szCs w:val="22"/>
          </w:rPr>
          <w:delText xml:space="preserve"> </w:delText>
        </w:r>
        <w:r w:rsidDel="001F11A9">
          <w:rPr>
            <w:rFonts w:ascii="Calibri" w:hAnsi="Calibri"/>
            <w:b w:val="0"/>
            <w:bCs w:val="0"/>
            <w:iCs/>
            <w:sz w:val="22"/>
            <w:szCs w:val="22"/>
          </w:rPr>
          <w:delText>topography is stored in a file</w:delText>
        </w:r>
      </w:del>
    </w:p>
    <w:p w:rsidR="007E3981" w:rsidRPr="00465B96" w:rsidDel="001F11A9" w:rsidRDefault="007E3981" w:rsidP="00407854">
      <w:pPr>
        <w:pStyle w:val="Heading4"/>
        <w:rPr>
          <w:del w:id="1790" w:author="EOS" w:date="2011-06-14T17:51:00Z"/>
          <w:rFonts w:ascii="Courier New" w:hAnsi="Courier New" w:cs="Courier New"/>
          <w:b w:val="0"/>
          <w:bCs w:val="0"/>
          <w:iCs/>
          <w:color w:val="993300"/>
          <w:sz w:val="20"/>
          <w:szCs w:val="20"/>
        </w:rPr>
      </w:pPr>
      <w:del w:id="1791" w:author="EOS" w:date="2011-06-14T17:51:00Z">
        <w:r w:rsidDel="001F11A9">
          <w:rPr>
            <w:rFonts w:ascii="Courier New" w:hAnsi="Courier New" w:cs="Courier New"/>
            <w:b w:val="0"/>
            <w:bCs w:val="0"/>
            <w:iCs/>
            <w:color w:val="993300"/>
            <w:sz w:val="20"/>
            <w:szCs w:val="20"/>
          </w:rPr>
          <w:delText>COND</w:delText>
        </w:r>
        <w:r w:rsidRPr="00465B96" w:rsidDel="001F11A9">
          <w:rPr>
            <w:rFonts w:ascii="Courier New" w:hAnsi="Courier New" w:cs="Courier New"/>
            <w:b w:val="0"/>
            <w:bCs w:val="0"/>
            <w:iCs/>
            <w:color w:val="993300"/>
            <w:sz w:val="20"/>
            <w:szCs w:val="20"/>
          </w:rPr>
          <w:delText xml:space="preserve"> </w:delText>
        </w:r>
        <w:r w:rsidDel="001F11A9">
          <w:rPr>
            <w:rFonts w:ascii="Courier New" w:hAnsi="Courier New" w:cs="Courier New"/>
            <w:b w:val="0"/>
            <w:bCs w:val="0"/>
            <w:iCs/>
            <w:color w:val="993300"/>
            <w:sz w:val="20"/>
            <w:szCs w:val="20"/>
          </w:rPr>
          <w:delText>FILE filemane</w:delText>
        </w:r>
        <w:r w:rsidRPr="00465B96" w:rsidDel="001F11A9">
          <w:rPr>
            <w:rFonts w:ascii="Courier New" w:hAnsi="Courier New" w:cs="Courier New"/>
            <w:b w:val="0"/>
            <w:bCs w:val="0"/>
            <w:iCs/>
            <w:color w:val="993300"/>
            <w:sz w:val="20"/>
            <w:szCs w:val="20"/>
          </w:rPr>
          <w:delText xml:space="preserve">  </w:delText>
        </w:r>
      </w:del>
    </w:p>
    <w:p w:rsidR="007E3981" w:rsidRPr="00465B96" w:rsidDel="001F11A9" w:rsidRDefault="007E3981" w:rsidP="00407854">
      <w:pPr>
        <w:pStyle w:val="Heading4"/>
        <w:ind w:firstLine="720"/>
        <w:rPr>
          <w:del w:id="1792" w:author="EOS" w:date="2011-06-14T17:51:00Z"/>
          <w:rFonts w:ascii="Calibri" w:hAnsi="Calibri"/>
          <w:b w:val="0"/>
          <w:bCs w:val="0"/>
          <w:iCs/>
          <w:sz w:val="22"/>
          <w:szCs w:val="22"/>
        </w:rPr>
      </w:pPr>
      <w:del w:id="1793" w:author="EOS" w:date="2011-06-14T17:51:00Z">
        <w:r w:rsidRPr="00766502" w:rsidDel="001F11A9">
          <w:rPr>
            <w:rFonts w:ascii="Calibri" w:hAnsi="Calibri"/>
            <w:b w:val="0"/>
            <w:bCs w:val="0"/>
            <w:i/>
            <w:iCs/>
            <w:sz w:val="22"/>
            <w:szCs w:val="22"/>
          </w:rPr>
          <w:delText xml:space="preserve"> </w:delText>
        </w:r>
        <w:r w:rsidDel="001F11A9">
          <w:rPr>
            <w:rFonts w:ascii="Calibri" w:hAnsi="Calibri"/>
            <w:b w:val="0"/>
            <w:bCs w:val="0"/>
            <w:iCs/>
            <w:sz w:val="22"/>
            <w:szCs w:val="22"/>
          </w:rPr>
          <w:delText>file containing electrical conductivities for forward modeling for the given mesh</w:delText>
        </w:r>
      </w:del>
    </w:p>
    <w:p w:rsidR="007E3981" w:rsidRPr="00846C55" w:rsidDel="001F11A9" w:rsidRDefault="007E3981" w:rsidP="00407854">
      <w:pPr>
        <w:pStyle w:val="Heading4"/>
        <w:rPr>
          <w:del w:id="1794" w:author="EOS" w:date="2011-06-14T17:53:00Z"/>
          <w:rFonts w:ascii="Courier New" w:hAnsi="Courier New" w:cs="Courier New"/>
          <w:b w:val="0"/>
          <w:bCs w:val="0"/>
          <w:iCs/>
          <w:color w:val="993300"/>
          <w:sz w:val="20"/>
          <w:szCs w:val="20"/>
        </w:rPr>
      </w:pPr>
      <w:del w:id="1795" w:author="EOS" w:date="2011-06-14T17:53:00Z">
        <w:r w:rsidDel="001F11A9">
          <w:rPr>
            <w:rFonts w:ascii="Courier New" w:hAnsi="Courier New" w:cs="Courier New"/>
            <w:b w:val="0"/>
            <w:bCs w:val="0"/>
            <w:iCs/>
            <w:color w:val="993300"/>
            <w:sz w:val="20"/>
            <w:szCs w:val="20"/>
          </w:rPr>
          <w:delText>COND VALUE</w:delText>
        </w:r>
        <w:r w:rsidRPr="00846C55" w:rsidDel="001F11A9">
          <w:rPr>
            <w:rFonts w:ascii="Courier New" w:hAnsi="Courier New" w:cs="Courier New"/>
            <w:b w:val="0"/>
            <w:bCs w:val="0"/>
            <w:iCs/>
            <w:color w:val="993300"/>
            <w:sz w:val="20"/>
            <w:szCs w:val="20"/>
          </w:rPr>
          <w:delText xml:space="preserve">  </w:delText>
        </w:r>
      </w:del>
    </w:p>
    <w:p w:rsidR="007E3981" w:rsidRPr="00846C55" w:rsidDel="001F11A9" w:rsidRDefault="007E3981" w:rsidP="00407854">
      <w:pPr>
        <w:pStyle w:val="Heading4"/>
        <w:ind w:firstLine="720"/>
        <w:rPr>
          <w:del w:id="1796" w:author="EOS" w:date="2011-06-14T17:53:00Z"/>
          <w:rFonts w:ascii="Calibri" w:hAnsi="Calibri"/>
          <w:b w:val="0"/>
          <w:bCs w:val="0"/>
          <w:iCs/>
          <w:sz w:val="22"/>
          <w:szCs w:val="22"/>
        </w:rPr>
      </w:pPr>
      <w:del w:id="1797" w:author="EOS" w:date="2011-06-14T17:53:00Z">
        <w:r w:rsidRPr="00766502" w:rsidDel="001F11A9">
          <w:rPr>
            <w:rFonts w:ascii="Calibri" w:hAnsi="Calibri"/>
            <w:b w:val="0"/>
            <w:bCs w:val="0"/>
            <w:i/>
            <w:iCs/>
            <w:sz w:val="22"/>
            <w:szCs w:val="22"/>
          </w:rPr>
          <w:delText xml:space="preserve"> </w:delText>
        </w:r>
        <w:r w:rsidDel="001F11A9">
          <w:rPr>
            <w:rFonts w:ascii="Calibri" w:hAnsi="Calibri"/>
            <w:b w:val="0"/>
            <w:bCs w:val="0"/>
            <w:iCs/>
            <w:sz w:val="22"/>
            <w:szCs w:val="22"/>
          </w:rPr>
          <w:delText xml:space="preserve">fixed uniform </w:delText>
        </w:r>
      </w:del>
      <w:del w:id="1798" w:author="EOS" w:date="2011-06-14T16:24:00Z">
        <w:r w:rsidDel="00E23C5B">
          <w:rPr>
            <w:rFonts w:ascii="Calibri" w:hAnsi="Calibri"/>
            <w:b w:val="0"/>
            <w:bCs w:val="0"/>
            <w:iCs/>
            <w:sz w:val="22"/>
            <w:szCs w:val="22"/>
          </w:rPr>
          <w:delText>half-space</w:delText>
        </w:r>
      </w:del>
      <w:del w:id="1799" w:author="EOS" w:date="2011-06-14T17:53:00Z">
        <w:r w:rsidDel="001F11A9">
          <w:rPr>
            <w:rFonts w:ascii="Calibri" w:hAnsi="Calibri"/>
            <w:b w:val="0"/>
            <w:bCs w:val="0"/>
            <w:iCs/>
            <w:sz w:val="22"/>
            <w:szCs w:val="22"/>
          </w:rPr>
          <w:delText xml:space="preserve"> electrical conductivity value for forward modeling</w:delText>
        </w:r>
      </w:del>
    </w:p>
    <w:p w:rsidR="007E3981" w:rsidRPr="00465B96" w:rsidDel="001F11A9" w:rsidRDefault="007E3981" w:rsidP="00407854">
      <w:pPr>
        <w:pStyle w:val="Heading4"/>
        <w:rPr>
          <w:del w:id="1800" w:author="EOS" w:date="2011-06-14T17:53:00Z"/>
          <w:rFonts w:ascii="Courier New" w:hAnsi="Courier New" w:cs="Courier New"/>
          <w:b w:val="0"/>
          <w:bCs w:val="0"/>
          <w:iCs/>
          <w:color w:val="993300"/>
          <w:sz w:val="20"/>
          <w:szCs w:val="20"/>
        </w:rPr>
      </w:pPr>
      <w:del w:id="1801" w:author="EOS" w:date="2011-06-14T17:53:00Z">
        <w:r w:rsidDel="001F11A9">
          <w:rPr>
            <w:rFonts w:ascii="Courier New" w:hAnsi="Courier New" w:cs="Courier New"/>
            <w:b w:val="0"/>
            <w:bCs w:val="0"/>
            <w:iCs/>
            <w:color w:val="993300"/>
            <w:sz w:val="20"/>
            <w:szCs w:val="20"/>
          </w:rPr>
          <w:delText>CHG</w:delText>
        </w:r>
        <w:r w:rsidRPr="00465B96" w:rsidDel="001F11A9">
          <w:rPr>
            <w:rFonts w:ascii="Courier New" w:hAnsi="Courier New" w:cs="Courier New"/>
            <w:b w:val="0"/>
            <w:bCs w:val="0"/>
            <w:iCs/>
            <w:color w:val="993300"/>
            <w:sz w:val="20"/>
            <w:szCs w:val="20"/>
          </w:rPr>
          <w:delText xml:space="preserve"> </w:delText>
        </w:r>
        <w:r w:rsidDel="001F11A9">
          <w:rPr>
            <w:rFonts w:ascii="Courier New" w:hAnsi="Courier New" w:cs="Courier New"/>
            <w:b w:val="0"/>
            <w:bCs w:val="0"/>
            <w:iCs/>
            <w:color w:val="993300"/>
            <w:sz w:val="20"/>
            <w:szCs w:val="20"/>
          </w:rPr>
          <w:delText>FILE filemane</w:delText>
        </w:r>
        <w:r w:rsidRPr="00465B96" w:rsidDel="001F11A9">
          <w:rPr>
            <w:rFonts w:ascii="Courier New" w:hAnsi="Courier New" w:cs="Courier New"/>
            <w:b w:val="0"/>
            <w:bCs w:val="0"/>
            <w:iCs/>
            <w:color w:val="993300"/>
            <w:sz w:val="20"/>
            <w:szCs w:val="20"/>
          </w:rPr>
          <w:delText xml:space="preserve">  </w:delText>
        </w:r>
      </w:del>
    </w:p>
    <w:p w:rsidR="007E3981" w:rsidRPr="00465B96" w:rsidDel="001F11A9" w:rsidRDefault="007E3981" w:rsidP="00407854">
      <w:pPr>
        <w:pStyle w:val="Heading4"/>
        <w:ind w:firstLine="720"/>
        <w:rPr>
          <w:del w:id="1802" w:author="EOS" w:date="2011-06-14T17:53:00Z"/>
          <w:rFonts w:ascii="Calibri" w:hAnsi="Calibri"/>
          <w:b w:val="0"/>
          <w:bCs w:val="0"/>
          <w:iCs/>
          <w:sz w:val="22"/>
          <w:szCs w:val="22"/>
        </w:rPr>
      </w:pPr>
      <w:del w:id="1803" w:author="EOS" w:date="2011-06-14T17:53:00Z">
        <w:r w:rsidRPr="00766502" w:rsidDel="001F11A9">
          <w:rPr>
            <w:rFonts w:ascii="Calibri" w:hAnsi="Calibri"/>
            <w:b w:val="0"/>
            <w:bCs w:val="0"/>
            <w:i/>
            <w:iCs/>
            <w:sz w:val="22"/>
            <w:szCs w:val="22"/>
          </w:rPr>
          <w:delText xml:space="preserve"> </w:delText>
        </w:r>
        <w:r w:rsidDel="001F11A9">
          <w:rPr>
            <w:rFonts w:ascii="Calibri" w:hAnsi="Calibri"/>
            <w:b w:val="0"/>
            <w:bCs w:val="0"/>
            <w:iCs/>
            <w:sz w:val="22"/>
            <w:szCs w:val="22"/>
          </w:rPr>
          <w:delText>file containing chergeabilities for forward modeling for the given mesh</w:delText>
        </w:r>
      </w:del>
    </w:p>
    <w:p w:rsidR="007E3981" w:rsidRPr="00846C55" w:rsidDel="001F11A9" w:rsidRDefault="007E3981" w:rsidP="00407854">
      <w:pPr>
        <w:pStyle w:val="Heading4"/>
        <w:rPr>
          <w:del w:id="1804" w:author="EOS" w:date="2011-06-14T17:53:00Z"/>
          <w:rFonts w:ascii="Courier New" w:hAnsi="Courier New" w:cs="Courier New"/>
          <w:b w:val="0"/>
          <w:bCs w:val="0"/>
          <w:iCs/>
          <w:color w:val="993300"/>
          <w:sz w:val="20"/>
          <w:szCs w:val="20"/>
        </w:rPr>
      </w:pPr>
      <w:del w:id="1805" w:author="EOS" w:date="2011-06-14T17:53:00Z">
        <w:r w:rsidDel="001F11A9">
          <w:rPr>
            <w:rFonts w:ascii="Courier New" w:hAnsi="Courier New" w:cs="Courier New"/>
            <w:b w:val="0"/>
            <w:bCs w:val="0"/>
            <w:iCs/>
            <w:color w:val="993300"/>
            <w:sz w:val="20"/>
            <w:szCs w:val="20"/>
          </w:rPr>
          <w:delText>CHG VALUE</w:delText>
        </w:r>
        <w:r w:rsidRPr="00846C55" w:rsidDel="001F11A9">
          <w:rPr>
            <w:rFonts w:ascii="Courier New" w:hAnsi="Courier New" w:cs="Courier New"/>
            <w:b w:val="0"/>
            <w:bCs w:val="0"/>
            <w:iCs/>
            <w:color w:val="993300"/>
            <w:sz w:val="20"/>
            <w:szCs w:val="20"/>
          </w:rPr>
          <w:delText xml:space="preserve">  </w:delText>
        </w:r>
      </w:del>
    </w:p>
    <w:p w:rsidR="007E3981" w:rsidRPr="00846C55" w:rsidDel="001F11A9" w:rsidRDefault="007E3981" w:rsidP="00407854">
      <w:pPr>
        <w:pStyle w:val="Heading4"/>
        <w:ind w:firstLine="720"/>
        <w:rPr>
          <w:del w:id="1806" w:author="EOS" w:date="2011-06-14T17:53:00Z"/>
          <w:rFonts w:ascii="Calibri" w:hAnsi="Calibri"/>
          <w:b w:val="0"/>
          <w:bCs w:val="0"/>
          <w:iCs/>
          <w:sz w:val="22"/>
          <w:szCs w:val="22"/>
        </w:rPr>
      </w:pPr>
      <w:del w:id="1807" w:author="EOS" w:date="2011-06-14T17:53:00Z">
        <w:r w:rsidRPr="00766502" w:rsidDel="001F11A9">
          <w:rPr>
            <w:rFonts w:ascii="Calibri" w:hAnsi="Calibri"/>
            <w:b w:val="0"/>
            <w:bCs w:val="0"/>
            <w:i/>
            <w:iCs/>
            <w:sz w:val="22"/>
            <w:szCs w:val="22"/>
          </w:rPr>
          <w:delText xml:space="preserve"> </w:delText>
        </w:r>
        <w:r w:rsidDel="001F11A9">
          <w:rPr>
            <w:rFonts w:ascii="Calibri" w:hAnsi="Calibri"/>
            <w:b w:val="0"/>
            <w:bCs w:val="0"/>
            <w:iCs/>
            <w:sz w:val="22"/>
            <w:szCs w:val="22"/>
          </w:rPr>
          <w:delText xml:space="preserve">fixed uniform </w:delText>
        </w:r>
      </w:del>
      <w:del w:id="1808" w:author="EOS" w:date="2011-06-14T16:24:00Z">
        <w:r w:rsidDel="00E23C5B">
          <w:rPr>
            <w:rFonts w:ascii="Calibri" w:hAnsi="Calibri"/>
            <w:b w:val="0"/>
            <w:bCs w:val="0"/>
            <w:iCs/>
            <w:sz w:val="22"/>
            <w:szCs w:val="22"/>
          </w:rPr>
          <w:delText>half-space</w:delText>
        </w:r>
      </w:del>
      <w:del w:id="1809" w:author="EOS" w:date="2011-06-14T17:53:00Z">
        <w:r w:rsidDel="001F11A9">
          <w:rPr>
            <w:rFonts w:ascii="Calibri" w:hAnsi="Calibri"/>
            <w:b w:val="0"/>
            <w:bCs w:val="0"/>
            <w:iCs/>
            <w:sz w:val="22"/>
            <w:szCs w:val="22"/>
          </w:rPr>
          <w:delText xml:space="preserve"> chargeability value for forward modeling</w:delText>
        </w:r>
      </w:del>
    </w:p>
    <w:p w:rsidR="007E3981" w:rsidDel="001F11A9" w:rsidRDefault="007E3981" w:rsidP="00407854">
      <w:pPr>
        <w:pStyle w:val="Heading4"/>
        <w:rPr>
          <w:del w:id="1810" w:author="EOS" w:date="2011-06-14T17:54:00Z"/>
          <w:rFonts w:ascii="Calibri" w:hAnsi="Calibri"/>
          <w:b w:val="0"/>
          <w:bCs w:val="0"/>
          <w:i/>
          <w:iCs/>
          <w:sz w:val="22"/>
          <w:szCs w:val="22"/>
        </w:rPr>
      </w:pPr>
      <w:del w:id="1811" w:author="EOS" w:date="2011-06-14T17:54:00Z">
        <w:r w:rsidRPr="00846C55" w:rsidDel="001F11A9">
          <w:rPr>
            <w:rFonts w:ascii="Courier New" w:hAnsi="Courier New" w:cs="Courier New"/>
            <w:b w:val="0"/>
            <w:bCs w:val="0"/>
            <w:iCs/>
            <w:color w:val="993300"/>
            <w:sz w:val="20"/>
            <w:szCs w:val="20"/>
          </w:rPr>
          <w:delText>WAVE wave_min wave_max n</w:delText>
        </w:r>
        <w:r w:rsidRPr="00766502" w:rsidDel="001F11A9">
          <w:rPr>
            <w:rFonts w:ascii="Calibri" w:hAnsi="Calibri"/>
            <w:b w:val="0"/>
            <w:bCs w:val="0"/>
            <w:i/>
            <w:iCs/>
            <w:sz w:val="22"/>
            <w:szCs w:val="22"/>
          </w:rPr>
          <w:delText xml:space="preserve">  </w:delText>
        </w:r>
      </w:del>
    </w:p>
    <w:p w:rsidR="007E3981" w:rsidRPr="00846C55" w:rsidDel="001F11A9" w:rsidRDefault="007E3981" w:rsidP="00407854">
      <w:pPr>
        <w:pStyle w:val="Heading4"/>
        <w:ind w:left="720"/>
        <w:rPr>
          <w:del w:id="1812" w:author="EOS" w:date="2011-06-14T17:54:00Z"/>
          <w:rFonts w:ascii="Courier New" w:hAnsi="Courier New" w:cs="Courier New"/>
          <w:b w:val="0"/>
          <w:bCs w:val="0"/>
          <w:iCs/>
          <w:color w:val="993300"/>
          <w:sz w:val="20"/>
          <w:szCs w:val="20"/>
        </w:rPr>
      </w:pPr>
      <w:del w:id="1813" w:author="EOS" w:date="2011-06-14T17:54:00Z">
        <w:r w:rsidRPr="00846C55" w:rsidDel="001F11A9">
          <w:rPr>
            <w:rFonts w:ascii="Calibri" w:hAnsi="Calibri"/>
            <w:b w:val="0"/>
            <w:bCs w:val="0"/>
            <w:iCs/>
            <w:sz w:val="22"/>
            <w:szCs w:val="22"/>
          </w:rPr>
          <w:delText>wave values to use.  There will be n wave values,</w:delText>
        </w:r>
        <w:r w:rsidDel="001F11A9">
          <w:rPr>
            <w:rFonts w:ascii="Calibri" w:hAnsi="Calibri"/>
            <w:b w:val="0"/>
            <w:bCs w:val="0"/>
            <w:iCs/>
            <w:sz w:val="22"/>
            <w:szCs w:val="22"/>
          </w:rPr>
          <w:delText xml:space="preserve"> </w:delText>
        </w:r>
        <w:r w:rsidRPr="00846C55" w:rsidDel="001F11A9">
          <w:rPr>
            <w:rFonts w:ascii="Calibri" w:hAnsi="Calibri"/>
            <w:b w:val="0"/>
            <w:bCs w:val="0"/>
            <w:iCs/>
            <w:sz w:val="22"/>
            <w:szCs w:val="22"/>
          </w:rPr>
          <w:delText>log spaced from wave_min to wave_max.  The default is:</w:delText>
        </w:r>
        <w:r w:rsidDel="001F11A9">
          <w:rPr>
            <w:rFonts w:ascii="Calibri" w:hAnsi="Calibri"/>
            <w:b w:val="0"/>
            <w:bCs w:val="0"/>
            <w:iCs/>
            <w:sz w:val="22"/>
            <w:szCs w:val="22"/>
          </w:rPr>
          <w:delText xml:space="preserve"> </w:delText>
        </w:r>
        <w:r w:rsidRPr="00846C55" w:rsidDel="001F11A9">
          <w:rPr>
            <w:rFonts w:ascii="Courier New" w:hAnsi="Courier New" w:cs="Courier New"/>
            <w:b w:val="0"/>
            <w:bCs w:val="0"/>
            <w:iCs/>
            <w:color w:val="993300"/>
            <w:sz w:val="20"/>
            <w:szCs w:val="20"/>
          </w:rPr>
          <w:delText>WAVE 2.5e-4 1.0 13</w:delText>
        </w:r>
        <w:r w:rsidRPr="00407854" w:rsidDel="001F11A9">
          <w:rPr>
            <w:rFonts w:ascii="Courier New" w:hAnsi="Courier New" w:cs="Courier New"/>
            <w:b w:val="0"/>
            <w:bCs w:val="0"/>
            <w:iCs/>
            <w:color w:val="000000"/>
            <w:sz w:val="20"/>
            <w:szCs w:val="20"/>
          </w:rPr>
          <w:delText>.</w:delText>
        </w:r>
      </w:del>
    </w:p>
    <w:p w:rsidR="007E3981" w:rsidRDefault="007E3981" w:rsidP="00D02B22">
      <w:pPr>
        <w:pStyle w:val="Heading4"/>
      </w:pPr>
      <w:r>
        <w:t>Input files:</w:t>
      </w:r>
    </w:p>
    <w:p w:rsidR="007E3981" w:rsidRPr="007E3981" w:rsidRDefault="00962591" w:rsidP="00585347">
      <w:pPr>
        <w:rPr>
          <w:ins w:id="1814" w:author="EOS" w:date="2011-06-15T08:34:00Z"/>
          <w:rFonts w:ascii="Times New Roman" w:hAnsi="Times New Roman"/>
          <w:i/>
          <w:color w:val="0B02BE"/>
          <w:u w:val="single"/>
          <w:rPrChange w:id="1815" w:author="Unknown">
            <w:rPr>
              <w:ins w:id="1816" w:author="EOS" w:date="2011-06-15T08:34:00Z"/>
              <w:rFonts w:ascii="Courier New" w:hAnsi="Courier New"/>
              <w:color w:val="CC3300"/>
              <w:sz w:val="20"/>
            </w:rPr>
          </w:rPrChange>
        </w:rPr>
      </w:pPr>
      <w:proofErr w:type="gramStart"/>
      <w:ins w:id="1817" w:author="EOS" w:date="2011-06-15T08:35:00Z">
        <w:r w:rsidRPr="00962591">
          <w:rPr>
            <w:rFonts w:ascii="Times New Roman" w:hAnsi="Times New Roman"/>
            <w:i/>
            <w:iCs/>
            <w:color w:val="0B02BE"/>
            <w:u w:val="single"/>
            <w:rPrChange w:id="1818" w:author="EOS" w:date="2011-06-15T08:36:00Z">
              <w:rPr>
                <w:rFonts w:ascii="Courier New" w:hAnsi="Courier New"/>
                <w:b/>
                <w:bCs/>
                <w:i/>
                <w:iCs/>
                <w:color w:val="CC3300"/>
                <w:sz w:val="20"/>
                <w:u w:val="single"/>
              </w:rPr>
            </w:rPrChange>
          </w:rPr>
          <w:t>d</w:t>
        </w:r>
      </w:ins>
      <w:ins w:id="1819" w:author="EOS" w:date="2011-06-15T08:34:00Z">
        <w:r w:rsidRPr="00962591">
          <w:rPr>
            <w:rFonts w:ascii="Times New Roman" w:hAnsi="Times New Roman"/>
            <w:i/>
            <w:iCs/>
            <w:color w:val="0B02BE"/>
            <w:u w:val="single"/>
            <w:rPrChange w:id="1820" w:author="EOS" w:date="2011-06-15T08:36:00Z">
              <w:rPr>
                <w:rFonts w:ascii="Courier New" w:hAnsi="Courier New"/>
                <w:b/>
                <w:bCs/>
                <w:i/>
                <w:iCs/>
                <w:color w:val="CC3300"/>
                <w:sz w:val="20"/>
                <w:u w:val="single"/>
              </w:rPr>
            </w:rPrChange>
          </w:rPr>
          <w:t>c/</w:t>
        </w:r>
        <w:proofErr w:type="spellStart"/>
        <w:r w:rsidRPr="00962591">
          <w:rPr>
            <w:rFonts w:ascii="Times New Roman" w:hAnsi="Times New Roman"/>
            <w:i/>
            <w:iCs/>
            <w:color w:val="0B02BE"/>
            <w:u w:val="single"/>
            <w:rPrChange w:id="1821" w:author="EOS" w:date="2011-06-15T08:36:00Z">
              <w:rPr>
                <w:rFonts w:ascii="Courier New" w:hAnsi="Courier New"/>
                <w:b/>
                <w:bCs/>
                <w:i/>
                <w:iCs/>
                <w:color w:val="CC3300"/>
                <w:sz w:val="20"/>
                <w:u w:val="single"/>
              </w:rPr>
            </w:rPrChange>
          </w:rPr>
          <w:t>ip</w:t>
        </w:r>
        <w:proofErr w:type="spellEnd"/>
        <w:proofErr w:type="gramEnd"/>
      </w:ins>
    </w:p>
    <w:p w:rsidR="007E3981" w:rsidRDefault="007E3981" w:rsidP="00585347">
      <w:pPr>
        <w:ind w:left="720"/>
        <w:rPr>
          <w:ins w:id="1822" w:author="EOS" w:date="2011-06-15T08:34:00Z"/>
          <w:rFonts w:ascii="Courier New" w:hAnsi="Courier New" w:cs="Courier New"/>
          <w:iCs/>
          <w:color w:val="CC3300"/>
          <w:sz w:val="20"/>
          <w:szCs w:val="20"/>
        </w:rPr>
      </w:pPr>
      <w:ins w:id="1823" w:author="EOS" w:date="2011-06-15T08:35:00Z">
        <w:r>
          <w:rPr>
            <w:rFonts w:cs="Calibri"/>
          </w:rPr>
          <w:t xml:space="preserve">Enter dc to perform only dc forward modeling or enter </w:t>
        </w:r>
        <w:proofErr w:type="spellStart"/>
        <w:r>
          <w:rPr>
            <w:rFonts w:cs="Calibri"/>
          </w:rPr>
          <w:t>ip</w:t>
        </w:r>
        <w:proofErr w:type="spellEnd"/>
        <w:r>
          <w:rPr>
            <w:rFonts w:cs="Calibri"/>
          </w:rPr>
          <w:t xml:space="preserve"> to perform both DC and IP modeling</w:t>
        </w:r>
      </w:ins>
    </w:p>
    <w:p w:rsidR="007E3981" w:rsidRPr="007E3981" w:rsidRDefault="007E3981" w:rsidP="00585347">
      <w:pPr>
        <w:rPr>
          <w:ins w:id="1824" w:author="EOS" w:date="2011-06-15T08:36:00Z"/>
          <w:rFonts w:ascii="Times New Roman" w:hAnsi="Times New Roman"/>
          <w:i/>
          <w:color w:val="0B02BE"/>
          <w:u w:val="single"/>
          <w:rPrChange w:id="1825" w:author="Unknown">
            <w:rPr>
              <w:ins w:id="1826" w:author="EOS" w:date="2011-06-15T08:36:00Z"/>
              <w:rFonts w:ascii="Times New Roman" w:hAnsi="Times New Roman"/>
              <w:i/>
              <w:color w:val="0B02BE"/>
            </w:rPr>
          </w:rPrChange>
        </w:rPr>
      </w:pPr>
      <w:ins w:id="1827" w:author="EOS" w:date="2011-06-15T08:36:00Z">
        <w:r>
          <w:rPr>
            <w:rFonts w:ascii="Times New Roman" w:hAnsi="Times New Roman"/>
            <w:i/>
            <w:iCs/>
            <w:color w:val="0B02BE"/>
            <w:u w:val="single"/>
          </w:rPr>
          <w:t>fdmesh.dat</w:t>
        </w:r>
      </w:ins>
    </w:p>
    <w:p w:rsidR="007E3981" w:rsidRDefault="007E3981" w:rsidP="00585347">
      <w:pPr>
        <w:ind w:left="720"/>
        <w:rPr>
          <w:ins w:id="1828" w:author="EOS" w:date="2011-06-15T08:37:00Z"/>
          <w:rFonts w:cs="Calibri"/>
        </w:rPr>
      </w:pPr>
      <w:ins w:id="1829" w:author="EOS" w:date="2011-06-15T08:36:00Z">
        <w:r>
          <w:rPr>
            <w:rFonts w:cs="Calibri"/>
          </w:rPr>
          <w:t>Finite difference mesh</w:t>
        </w:r>
      </w:ins>
    </w:p>
    <w:p w:rsidR="007E3981" w:rsidRPr="00134CC8" w:rsidRDefault="007E3981" w:rsidP="00585347">
      <w:pPr>
        <w:rPr>
          <w:ins w:id="1830" w:author="EOS" w:date="2011-06-15T08:37:00Z"/>
          <w:rFonts w:ascii="Times New Roman" w:hAnsi="Times New Roman"/>
          <w:i/>
          <w:color w:val="0B02BE"/>
          <w:u w:val="single"/>
        </w:rPr>
      </w:pPr>
      <w:ins w:id="1831" w:author="EOS" w:date="2011-06-15T08:37:00Z">
        <w:r>
          <w:rPr>
            <w:rFonts w:ascii="Times New Roman" w:hAnsi="Times New Roman"/>
            <w:i/>
            <w:iCs/>
            <w:color w:val="0B02BE"/>
            <w:u w:val="single"/>
          </w:rPr>
          <w:t>potgrid</w:t>
        </w:r>
        <w:r w:rsidRPr="00134CC8">
          <w:rPr>
            <w:rFonts w:ascii="Times New Roman" w:hAnsi="Times New Roman"/>
            <w:i/>
            <w:iCs/>
            <w:color w:val="0B02BE"/>
            <w:u w:val="single"/>
          </w:rPr>
          <w:t>.dat</w:t>
        </w:r>
      </w:ins>
    </w:p>
    <w:p w:rsidR="007E3981" w:rsidRDefault="007E3981" w:rsidP="00585347">
      <w:pPr>
        <w:ind w:left="720"/>
        <w:rPr>
          <w:ins w:id="1832" w:author="EOS" w:date="2011-06-15T08:37:00Z"/>
          <w:rFonts w:cs="Calibri"/>
        </w:rPr>
      </w:pPr>
      <w:ins w:id="1833" w:author="EOS" w:date="2011-06-15T08:37:00Z">
        <w:r>
          <w:rPr>
            <w:rFonts w:cs="Calibri"/>
          </w:rPr>
          <w:t>Electrode locations</w:t>
        </w:r>
      </w:ins>
    </w:p>
    <w:p w:rsidR="007E3981" w:rsidRPr="00134CC8" w:rsidRDefault="007E3981" w:rsidP="00585347">
      <w:pPr>
        <w:rPr>
          <w:ins w:id="1834" w:author="EOS" w:date="2011-06-15T08:37:00Z"/>
          <w:rFonts w:ascii="Times New Roman" w:hAnsi="Times New Roman"/>
          <w:i/>
          <w:color w:val="0B02BE"/>
          <w:u w:val="single"/>
        </w:rPr>
      </w:pPr>
      <w:ins w:id="1835" w:author="EOS" w:date="2011-06-15T08:37:00Z">
        <w:r>
          <w:rPr>
            <w:rFonts w:ascii="Times New Roman" w:hAnsi="Times New Roman"/>
            <w:i/>
            <w:iCs/>
            <w:color w:val="0B02BE"/>
            <w:u w:val="single"/>
          </w:rPr>
          <w:t>model.con</w:t>
        </w:r>
      </w:ins>
    </w:p>
    <w:p w:rsidR="007E3981" w:rsidRDefault="007E3981" w:rsidP="00585347">
      <w:pPr>
        <w:ind w:left="720"/>
        <w:rPr>
          <w:ins w:id="1836" w:author="EOS" w:date="2011-06-15T08:38:00Z"/>
          <w:rFonts w:cs="Calibri"/>
        </w:rPr>
      </w:pPr>
      <w:ins w:id="1837" w:author="EOS" w:date="2011-06-15T08:37:00Z">
        <w:r>
          <w:rPr>
            <w:rFonts w:cs="Calibri"/>
          </w:rPr>
          <w:t>Cell values of a conductivity model</w:t>
        </w:r>
      </w:ins>
    </w:p>
    <w:p w:rsidR="007E3981" w:rsidRPr="00134CC8" w:rsidRDefault="007E3981" w:rsidP="00585347">
      <w:pPr>
        <w:rPr>
          <w:ins w:id="1838" w:author="EOS" w:date="2011-06-15T08:38:00Z"/>
          <w:rFonts w:ascii="Times New Roman" w:hAnsi="Times New Roman"/>
          <w:i/>
          <w:color w:val="0B02BE"/>
          <w:u w:val="single"/>
        </w:rPr>
      </w:pPr>
      <w:ins w:id="1839" w:author="EOS" w:date="2011-06-15T08:38:00Z">
        <w:r>
          <w:rPr>
            <w:rFonts w:ascii="Times New Roman" w:hAnsi="Times New Roman"/>
            <w:i/>
            <w:iCs/>
            <w:color w:val="0B02BE"/>
            <w:u w:val="single"/>
          </w:rPr>
          <w:t>model.chg</w:t>
        </w:r>
      </w:ins>
    </w:p>
    <w:p w:rsidR="007E3981" w:rsidRDefault="007E3981" w:rsidP="00585347">
      <w:pPr>
        <w:ind w:left="720"/>
        <w:rPr>
          <w:ins w:id="1840" w:author="EOS" w:date="2011-06-15T08:38:00Z"/>
          <w:rFonts w:ascii="Courier New" w:hAnsi="Courier New" w:cs="Courier New"/>
          <w:iCs/>
          <w:color w:val="CC3300"/>
          <w:sz w:val="20"/>
          <w:szCs w:val="20"/>
        </w:rPr>
      </w:pPr>
      <w:ins w:id="1841" w:author="EOS" w:date="2011-06-15T08:38:00Z">
        <w:r>
          <w:rPr>
            <w:rFonts w:cs="Calibri"/>
          </w:rPr>
          <w:t>Cell values of a chargeability model</w:t>
        </w:r>
      </w:ins>
    </w:p>
    <w:p w:rsidR="007E3981" w:rsidRPr="00134CC8" w:rsidRDefault="007E3981" w:rsidP="00585347">
      <w:pPr>
        <w:rPr>
          <w:ins w:id="1842" w:author="EOS" w:date="2011-06-15T08:38:00Z"/>
          <w:rFonts w:ascii="Times New Roman" w:hAnsi="Times New Roman"/>
          <w:i/>
          <w:color w:val="0B02BE"/>
          <w:u w:val="single"/>
        </w:rPr>
      </w:pPr>
      <w:ins w:id="1843" w:author="EOS" w:date="2011-06-15T08:38:00Z">
        <w:r>
          <w:rPr>
            <w:rFonts w:ascii="Times New Roman" w:hAnsi="Times New Roman"/>
            <w:i/>
            <w:iCs/>
            <w:color w:val="0B02BE"/>
            <w:u w:val="single"/>
          </w:rPr>
          <w:t>topo.dat</w:t>
        </w:r>
      </w:ins>
    </w:p>
    <w:p w:rsidR="007E3981" w:rsidRDefault="007E3981" w:rsidP="00585347">
      <w:pPr>
        <w:ind w:left="720"/>
        <w:rPr>
          <w:ins w:id="1844" w:author="EOS" w:date="2011-06-15T08:38:00Z"/>
          <w:rFonts w:ascii="Courier New" w:hAnsi="Courier New" w:cs="Courier New"/>
          <w:iCs/>
          <w:color w:val="CC3300"/>
          <w:sz w:val="20"/>
          <w:szCs w:val="20"/>
        </w:rPr>
      </w:pPr>
      <w:ins w:id="1845" w:author="EOS" w:date="2011-06-15T08:38:00Z">
        <w:r>
          <w:rPr>
            <w:rFonts w:cs="Calibri"/>
          </w:rPr>
          <w:t>Surface topography (optional)</w:t>
        </w:r>
      </w:ins>
    </w:p>
    <w:p w:rsidR="007E3981" w:rsidRPr="00773382" w:rsidDel="00585347" w:rsidRDefault="00962591" w:rsidP="00D02B22">
      <w:pPr>
        <w:rPr>
          <w:del w:id="1846" w:author="EOS" w:date="2011-06-15T08:38:00Z"/>
          <w:color w:val="0000FF"/>
        </w:rPr>
      </w:pPr>
      <w:del w:id="1847" w:author="EOS" w:date="2011-06-15T08:38:00Z">
        <w:r w:rsidDel="00585347">
          <w:fldChar w:fldCharType="begin"/>
        </w:r>
        <w:r w:rsidR="007E3981" w:rsidDel="00585347">
          <w:delInstrText xml:space="preserve"> HYPERLINK \l "Obs_dat_elements" </w:delInstrText>
        </w:r>
        <w:r w:rsidDel="00585347">
          <w:fldChar w:fldCharType="separate"/>
        </w:r>
        <w:r w:rsidR="007E3981" w:rsidRPr="00A23582" w:rsidDel="00585347">
          <w:rPr>
            <w:rStyle w:val="Hyperlink"/>
            <w:i/>
            <w:iCs/>
          </w:rPr>
          <w:delText>dc|ip</w:delText>
        </w:r>
        <w:r w:rsidDel="00585347">
          <w:fldChar w:fldCharType="end"/>
        </w:r>
        <w:r w:rsidR="007E3981" w:rsidRPr="00773382" w:rsidDel="00585347">
          <w:rPr>
            <w:color w:val="0000FF"/>
          </w:rPr>
          <w:delText xml:space="preserve"> </w:delText>
        </w:r>
      </w:del>
    </w:p>
    <w:p w:rsidR="007E3981" w:rsidDel="00585347" w:rsidRDefault="007E3981" w:rsidP="00D02B22">
      <w:pPr>
        <w:ind w:left="720"/>
        <w:rPr>
          <w:del w:id="1848" w:author="EOS" w:date="2011-06-15T08:38:00Z"/>
        </w:rPr>
      </w:pPr>
      <w:del w:id="1849" w:author="EOS" w:date="2011-06-15T08:38:00Z">
        <w:r w:rsidDel="00585347">
          <w:delText xml:space="preserve">Enter </w:delText>
        </w:r>
        <w:r w:rsidDel="00585347">
          <w:rPr>
            <w:rStyle w:val="HTMLKeyboard"/>
          </w:rPr>
          <w:delText>dc</w:delText>
        </w:r>
        <w:r w:rsidDel="00585347">
          <w:delText xml:space="preserve"> to perform only DC forward modelling, or enter </w:delText>
        </w:r>
        <w:r w:rsidDel="00585347">
          <w:rPr>
            <w:rStyle w:val="HTMLKeyboard"/>
          </w:rPr>
          <w:delText>ip</w:delText>
        </w:r>
        <w:r w:rsidDel="00585347">
          <w:delText xml:space="preserve"> to perform both DC and IP modelling. </w:delText>
        </w:r>
      </w:del>
    </w:p>
    <w:p w:rsidR="007E3981" w:rsidDel="00585347" w:rsidRDefault="00962591" w:rsidP="00D02B22">
      <w:pPr>
        <w:rPr>
          <w:del w:id="1850" w:author="EOS" w:date="2011-06-15T08:38:00Z"/>
        </w:rPr>
      </w:pPr>
      <w:del w:id="1851" w:author="EOS" w:date="2011-06-15T08:38:00Z">
        <w:r w:rsidDel="00585347">
          <w:fldChar w:fldCharType="begin"/>
        </w:r>
        <w:r w:rsidR="007E3981" w:rsidDel="00585347">
          <w:delInstrText xml:space="preserve"> HYPERLINK \l "fdmeshdat_elements" </w:delInstrText>
        </w:r>
        <w:r w:rsidDel="00585347">
          <w:fldChar w:fldCharType="separate"/>
        </w:r>
        <w:r w:rsidR="007E3981" w:rsidDel="00585347">
          <w:rPr>
            <w:rStyle w:val="Hyperlink"/>
            <w:i/>
            <w:iCs/>
          </w:rPr>
          <w:delText>fdmesh.dat</w:delText>
        </w:r>
        <w:r w:rsidDel="00585347">
          <w:fldChar w:fldCharType="end"/>
        </w:r>
        <w:r w:rsidR="007E3981" w:rsidDel="00585347">
          <w:delText xml:space="preserve"> </w:delText>
        </w:r>
      </w:del>
    </w:p>
    <w:p w:rsidR="007E3981" w:rsidDel="00585347" w:rsidRDefault="007E3981" w:rsidP="00D02B22">
      <w:pPr>
        <w:ind w:left="720"/>
        <w:rPr>
          <w:del w:id="1852" w:author="EOS" w:date="2011-06-15T08:38:00Z"/>
        </w:rPr>
      </w:pPr>
      <w:del w:id="1853" w:author="EOS" w:date="2011-06-15T08:38:00Z">
        <w:r w:rsidDel="00585347">
          <w:delText xml:space="preserve">finite difference mesh. </w:delText>
        </w:r>
      </w:del>
    </w:p>
    <w:p w:rsidR="007E3981" w:rsidDel="00585347" w:rsidRDefault="00962591" w:rsidP="00D02B22">
      <w:pPr>
        <w:rPr>
          <w:del w:id="1854" w:author="EOS" w:date="2011-06-15T08:38:00Z"/>
        </w:rPr>
      </w:pPr>
      <w:del w:id="1855" w:author="EOS" w:date="2011-06-15T08:38:00Z">
        <w:r w:rsidDel="00585347">
          <w:fldChar w:fldCharType="begin"/>
        </w:r>
        <w:r w:rsidR="007E3981" w:rsidDel="00585347">
          <w:delInstrText xml:space="preserve"> HYPERLINK \l "potgriddat_elements" </w:delInstrText>
        </w:r>
        <w:r w:rsidDel="00585347">
          <w:fldChar w:fldCharType="separate"/>
        </w:r>
        <w:r w:rsidR="007E3981" w:rsidDel="00585347">
          <w:rPr>
            <w:rStyle w:val="Hyperlink"/>
            <w:i/>
            <w:iCs/>
          </w:rPr>
          <w:delText>potgrid.dat</w:delText>
        </w:r>
        <w:r w:rsidDel="00585347">
          <w:fldChar w:fldCharType="end"/>
        </w:r>
        <w:r w:rsidR="007E3981" w:rsidDel="00585347">
          <w:delText xml:space="preserve"> </w:delText>
        </w:r>
      </w:del>
    </w:p>
    <w:p w:rsidR="007E3981" w:rsidDel="00585347" w:rsidRDefault="007E3981" w:rsidP="00D02B22">
      <w:pPr>
        <w:ind w:left="720"/>
        <w:rPr>
          <w:del w:id="1856" w:author="EOS" w:date="2011-06-15T08:38:00Z"/>
        </w:rPr>
      </w:pPr>
      <w:del w:id="1857" w:author="EOS" w:date="2011-06-15T08:38:00Z">
        <w:r w:rsidDel="00585347">
          <w:delText xml:space="preserve">electrode locations. </w:delText>
        </w:r>
      </w:del>
    </w:p>
    <w:p w:rsidR="007E3981" w:rsidDel="00585347" w:rsidRDefault="00962591" w:rsidP="00D02B22">
      <w:pPr>
        <w:rPr>
          <w:del w:id="1858" w:author="EOS" w:date="2011-06-15T08:38:00Z"/>
        </w:rPr>
      </w:pPr>
      <w:del w:id="1859" w:author="EOS" w:date="2011-06-15T08:38:00Z">
        <w:r w:rsidDel="00585347">
          <w:fldChar w:fldCharType="begin"/>
        </w:r>
        <w:r w:rsidR="007E3981" w:rsidDel="00585347">
          <w:delInstrText xml:space="preserve"> HYPERLINK \l "modelcon_elements" </w:delInstrText>
        </w:r>
        <w:r w:rsidDel="00585347">
          <w:fldChar w:fldCharType="separate"/>
        </w:r>
        <w:r w:rsidR="007E3981" w:rsidDel="00585347">
          <w:rPr>
            <w:rStyle w:val="Hyperlink"/>
            <w:i/>
            <w:iCs/>
          </w:rPr>
          <w:delText>model.con</w:delText>
        </w:r>
        <w:r w:rsidDel="00585347">
          <w:fldChar w:fldCharType="end"/>
        </w:r>
        <w:r w:rsidR="007E3981" w:rsidDel="00585347">
          <w:delText xml:space="preserve"> </w:delText>
        </w:r>
      </w:del>
    </w:p>
    <w:p w:rsidR="007E3981" w:rsidDel="00585347" w:rsidRDefault="007E3981" w:rsidP="00D02B22">
      <w:pPr>
        <w:ind w:left="720"/>
        <w:rPr>
          <w:del w:id="1860" w:author="EOS" w:date="2011-06-15T08:38:00Z"/>
        </w:rPr>
      </w:pPr>
      <w:del w:id="1861" w:author="EOS" w:date="2011-06-15T08:38:00Z">
        <w:r w:rsidDel="00585347">
          <w:delText xml:space="preserve">cell values of a conductivity model. </w:delText>
        </w:r>
      </w:del>
    </w:p>
    <w:p w:rsidR="007E3981" w:rsidDel="00585347" w:rsidRDefault="00962591" w:rsidP="00D02B22">
      <w:pPr>
        <w:rPr>
          <w:del w:id="1862" w:author="EOS" w:date="2011-06-15T08:38:00Z"/>
        </w:rPr>
      </w:pPr>
      <w:del w:id="1863" w:author="EOS" w:date="2011-06-15T08:38:00Z">
        <w:r w:rsidDel="00585347">
          <w:fldChar w:fldCharType="begin"/>
        </w:r>
        <w:r w:rsidR="007E3981" w:rsidDel="00585347">
          <w:delInstrText xml:space="preserve"> HYPERLINK \l "modelcon_elements" </w:delInstrText>
        </w:r>
        <w:r w:rsidDel="00585347">
          <w:fldChar w:fldCharType="separate"/>
        </w:r>
        <w:r w:rsidR="007E3981" w:rsidDel="00585347">
          <w:rPr>
            <w:rStyle w:val="Hyperlink"/>
            <w:i/>
            <w:iCs/>
          </w:rPr>
          <w:delText>model.chg</w:delText>
        </w:r>
        <w:r w:rsidDel="00585347">
          <w:fldChar w:fldCharType="end"/>
        </w:r>
        <w:r w:rsidR="007E3981" w:rsidDel="00585347">
          <w:delText xml:space="preserve"> </w:delText>
        </w:r>
      </w:del>
    </w:p>
    <w:p w:rsidR="007E3981" w:rsidDel="00585347" w:rsidRDefault="007E3981" w:rsidP="00D02B22">
      <w:pPr>
        <w:ind w:left="720"/>
        <w:rPr>
          <w:del w:id="1864" w:author="EOS" w:date="2011-06-15T08:38:00Z"/>
        </w:rPr>
      </w:pPr>
      <w:del w:id="1865" w:author="EOS" w:date="2011-06-15T08:38:00Z">
        <w:r w:rsidDel="00585347">
          <w:delText xml:space="preserve">cell values of a chargeability model. Required only if ip is selected. </w:delText>
        </w:r>
      </w:del>
    </w:p>
    <w:p w:rsidR="007E3981" w:rsidDel="00585347" w:rsidRDefault="00962591" w:rsidP="00D02B22">
      <w:pPr>
        <w:rPr>
          <w:del w:id="1866" w:author="EOS" w:date="2011-06-15T08:38:00Z"/>
        </w:rPr>
      </w:pPr>
      <w:del w:id="1867" w:author="EOS" w:date="2011-06-15T08:38:00Z">
        <w:r w:rsidDel="00585347">
          <w:fldChar w:fldCharType="begin"/>
        </w:r>
        <w:r w:rsidR="007E3981" w:rsidDel="00585347">
          <w:delInstrText xml:space="preserve"> HYPERLINK \l "topodat_elements" </w:delInstrText>
        </w:r>
        <w:r w:rsidDel="00585347">
          <w:fldChar w:fldCharType="separate"/>
        </w:r>
        <w:r w:rsidR="007E3981" w:rsidDel="00585347">
          <w:rPr>
            <w:rStyle w:val="Hyperlink"/>
            <w:i/>
            <w:iCs/>
          </w:rPr>
          <w:delText>topo.dat</w:delText>
        </w:r>
        <w:r w:rsidDel="00585347">
          <w:fldChar w:fldCharType="end"/>
        </w:r>
        <w:r w:rsidR="007E3981" w:rsidDel="00585347">
          <w:delText xml:space="preserve"> </w:delText>
        </w:r>
      </w:del>
    </w:p>
    <w:p w:rsidR="007E3981" w:rsidDel="00585347" w:rsidRDefault="007E3981" w:rsidP="00D02B22">
      <w:pPr>
        <w:ind w:left="720"/>
        <w:rPr>
          <w:del w:id="1868" w:author="EOS" w:date="2011-06-15T08:38:00Z"/>
        </w:rPr>
      </w:pPr>
      <w:del w:id="1869" w:author="EOS" w:date="2011-06-15T08:38:00Z">
        <w:r w:rsidDel="00585347">
          <w:delText xml:space="preserve">surface topography (optional). </w:delText>
        </w:r>
      </w:del>
    </w:p>
    <w:p w:rsidR="007E3981" w:rsidRDefault="007E3981" w:rsidP="00D02B22">
      <w:pPr>
        <w:pStyle w:val="Heading4"/>
      </w:pPr>
      <w:r>
        <w:t>Output files:</w:t>
      </w:r>
    </w:p>
    <w:p w:rsidR="007E3981" w:rsidRPr="00134CC8" w:rsidRDefault="007E3981" w:rsidP="00585347">
      <w:pPr>
        <w:rPr>
          <w:ins w:id="1870" w:author="EOS" w:date="2011-06-15T08:39:00Z"/>
          <w:rFonts w:ascii="Times New Roman" w:hAnsi="Times New Roman"/>
          <w:i/>
          <w:color w:val="0B02BE"/>
          <w:u w:val="single"/>
        </w:rPr>
      </w:pPr>
      <w:ins w:id="1871" w:author="EOS" w:date="2011-06-15T08:39:00Z">
        <w:r>
          <w:rPr>
            <w:rFonts w:ascii="Times New Roman" w:hAnsi="Times New Roman"/>
            <w:i/>
            <w:iCs/>
            <w:color w:val="0B02BE"/>
            <w:u w:val="single"/>
          </w:rPr>
          <w:t>obs.dat</w:t>
        </w:r>
      </w:ins>
    </w:p>
    <w:p w:rsidR="007E3981" w:rsidRDefault="007E3981" w:rsidP="00585347">
      <w:pPr>
        <w:ind w:left="720"/>
        <w:rPr>
          <w:ins w:id="1872" w:author="EOS" w:date="2011-06-15T08:39:00Z"/>
          <w:rFonts w:ascii="Courier New" w:hAnsi="Courier New" w:cs="Courier New"/>
          <w:iCs/>
          <w:color w:val="CC3300"/>
          <w:sz w:val="20"/>
          <w:szCs w:val="20"/>
        </w:rPr>
      </w:pPr>
      <w:ins w:id="1873" w:author="EOS" w:date="2011-06-15T08:39:00Z">
        <w:r>
          <w:rPr>
            <w:rFonts w:cs="Calibri"/>
          </w:rPr>
          <w:t>The DC potential data</w:t>
        </w:r>
      </w:ins>
    </w:p>
    <w:p w:rsidR="007E3981" w:rsidRPr="00134CC8" w:rsidRDefault="007E3981" w:rsidP="00585347">
      <w:pPr>
        <w:rPr>
          <w:ins w:id="1874" w:author="EOS" w:date="2011-06-15T08:39:00Z"/>
          <w:rFonts w:ascii="Times New Roman" w:hAnsi="Times New Roman"/>
          <w:i/>
          <w:color w:val="0B02BE"/>
          <w:u w:val="single"/>
        </w:rPr>
      </w:pPr>
      <w:ins w:id="1875" w:author="EOS" w:date="2011-06-15T08:39:00Z">
        <w:r>
          <w:rPr>
            <w:rFonts w:ascii="Times New Roman" w:hAnsi="Times New Roman"/>
            <w:i/>
            <w:iCs/>
            <w:color w:val="0B02BE"/>
            <w:u w:val="single"/>
          </w:rPr>
          <w:t>Obs_ip.dat</w:t>
        </w:r>
      </w:ins>
    </w:p>
    <w:p w:rsidR="007E3981" w:rsidDel="00F24369" w:rsidRDefault="007E3981" w:rsidP="00585347">
      <w:pPr>
        <w:ind w:left="720"/>
        <w:rPr>
          <w:ins w:id="1876" w:author="EOS" w:date="2011-06-15T08:39:00Z"/>
          <w:del w:id="1877" w:author="kdavis" w:date="2014-07-18T08:10:00Z"/>
          <w:rFonts w:ascii="Courier New" w:hAnsi="Courier New" w:cs="Courier New"/>
          <w:iCs/>
          <w:color w:val="CC3300"/>
          <w:sz w:val="20"/>
          <w:szCs w:val="20"/>
        </w:rPr>
      </w:pPr>
      <w:ins w:id="1878" w:author="EOS" w:date="2011-06-15T08:39:00Z">
        <w:r>
          <w:rPr>
            <w:rFonts w:cs="Calibri"/>
          </w:rPr>
          <w:t>The apparent chargeability dat</w:t>
        </w:r>
        <w:del w:id="1879" w:author="kdavis" w:date="2014-07-18T08:10:00Z">
          <w:r w:rsidDel="00F24369">
            <w:rPr>
              <w:rFonts w:cs="Calibri"/>
            </w:rPr>
            <w:delText>a</w:delText>
          </w:r>
        </w:del>
      </w:ins>
    </w:p>
    <w:p w:rsidR="007E3981" w:rsidDel="00F24369" w:rsidRDefault="007E3981" w:rsidP="00D02B22">
      <w:pPr>
        <w:rPr>
          <w:ins w:id="1880" w:author="EOS" w:date="2011-06-15T08:39:00Z"/>
          <w:del w:id="1881" w:author="kdavis" w:date="2014-07-18T08:10:00Z"/>
        </w:rPr>
      </w:pPr>
    </w:p>
    <w:p w:rsidR="007E3981" w:rsidDel="00585347" w:rsidRDefault="00962591" w:rsidP="00D02B22">
      <w:pPr>
        <w:rPr>
          <w:del w:id="1882" w:author="EOS" w:date="2011-06-15T08:39:00Z"/>
        </w:rPr>
      </w:pPr>
      <w:del w:id="1883" w:author="EOS" w:date="2011-06-15T08:39:00Z">
        <w:r w:rsidDel="00585347">
          <w:fldChar w:fldCharType="begin"/>
        </w:r>
        <w:r w:rsidR="007E3981" w:rsidDel="00585347">
          <w:delInstrText xml:space="preserve"> HYPERLINK "http://www.eos.ubc.ca/ubcgif/iag/sftwrdocs/dcip2d/dcip2d-manual/obs.html" </w:delInstrText>
        </w:r>
        <w:r w:rsidDel="00585347">
          <w:fldChar w:fldCharType="separate"/>
        </w:r>
        <w:r w:rsidR="007E3981" w:rsidDel="00585347">
          <w:rPr>
            <w:rStyle w:val="Hyperlink"/>
            <w:i/>
            <w:iCs/>
          </w:rPr>
          <w:delText>obs.dat</w:delText>
        </w:r>
        <w:r w:rsidDel="00585347">
          <w:fldChar w:fldCharType="end"/>
        </w:r>
        <w:r w:rsidR="007E3981" w:rsidDel="00585347">
          <w:delText xml:space="preserve"> </w:delText>
        </w:r>
      </w:del>
    </w:p>
    <w:p w:rsidR="007E3981" w:rsidDel="00585347" w:rsidRDefault="007E3981" w:rsidP="00D02B22">
      <w:pPr>
        <w:ind w:left="720"/>
        <w:rPr>
          <w:del w:id="1884" w:author="EOS" w:date="2011-06-15T08:39:00Z"/>
        </w:rPr>
      </w:pPr>
      <w:del w:id="1885" w:author="EOS" w:date="2011-06-15T08:39:00Z">
        <w:r w:rsidDel="00585347">
          <w:delText xml:space="preserve">the DC potential data. </w:delText>
        </w:r>
      </w:del>
    </w:p>
    <w:p w:rsidR="007E3981" w:rsidDel="00585347" w:rsidRDefault="00962591" w:rsidP="00D02B22">
      <w:pPr>
        <w:rPr>
          <w:del w:id="1886" w:author="EOS" w:date="2011-06-15T08:39:00Z"/>
        </w:rPr>
      </w:pPr>
      <w:del w:id="1887" w:author="EOS" w:date="2011-06-15T08:39:00Z">
        <w:r w:rsidDel="00585347">
          <w:fldChar w:fldCharType="begin"/>
        </w:r>
        <w:r w:rsidR="007E3981" w:rsidDel="00585347">
          <w:delInstrText xml:space="preserve"> HYPERLINK "http://www.eos.ubc.ca/ubcgif/iag/sftwrdocs/dcip2d/dcip2d-manual/obs.html" </w:delInstrText>
        </w:r>
        <w:r w:rsidDel="00585347">
          <w:fldChar w:fldCharType="separate"/>
        </w:r>
        <w:r w:rsidR="007E3981" w:rsidDel="00585347">
          <w:rPr>
            <w:rStyle w:val="Hyperlink"/>
            <w:i/>
            <w:iCs/>
          </w:rPr>
          <w:delText>obs_ip.dat</w:delText>
        </w:r>
        <w:r w:rsidDel="00585347">
          <w:fldChar w:fldCharType="end"/>
        </w:r>
        <w:r w:rsidR="007E3981" w:rsidDel="00585347">
          <w:delText xml:space="preserve"> </w:delText>
        </w:r>
      </w:del>
    </w:p>
    <w:p w:rsidR="007E3981" w:rsidDel="00585347" w:rsidRDefault="007E3981" w:rsidP="00D02B22">
      <w:pPr>
        <w:ind w:left="720"/>
        <w:rPr>
          <w:del w:id="1888" w:author="EOS" w:date="2011-06-15T08:39:00Z"/>
        </w:rPr>
      </w:pPr>
      <w:del w:id="1889" w:author="EOS" w:date="2011-06-15T08:39:00Z">
        <w:r w:rsidDel="00585347">
          <w:delText xml:space="preserve">the apparent chargeability data. </w:delText>
        </w:r>
      </w:del>
    </w:p>
    <w:p w:rsidR="007E3981" w:rsidRDefault="007E3981" w:rsidP="00F24369">
      <w:pPr>
        <w:ind w:left="720"/>
        <w:pPrChange w:id="1890" w:author="kdavis" w:date="2014-07-18T08:10:00Z">
          <w:pPr>
            <w:pStyle w:val="Heading2"/>
          </w:pPr>
        </w:pPrChange>
      </w:pPr>
      <w:bookmarkStart w:id="1891" w:name="_DCINV2D"/>
      <w:bookmarkStart w:id="1892" w:name="_Toc296000715"/>
      <w:bookmarkStart w:id="1893" w:name="_Toc296063698"/>
      <w:bookmarkStart w:id="1894" w:name="DCINV2D_executing"/>
      <w:bookmarkEnd w:id="1891"/>
      <w:r>
        <w:t>DCINV2D</w:t>
      </w:r>
      <w:bookmarkEnd w:id="1892"/>
      <w:bookmarkEnd w:id="1893"/>
    </w:p>
    <w:bookmarkEnd w:id="1894"/>
    <w:p w:rsidR="007E3981" w:rsidRDefault="007E3981" w:rsidP="00D02B22">
      <w:pPr>
        <w:pStyle w:val="NormalWeb"/>
      </w:pPr>
      <w:r>
        <w:t xml:space="preserve">DCINV2D performs the inversion of the DC resistivity data in file </w:t>
      </w:r>
      <w:hyperlink w:anchor="Obs_dat_elements" w:history="1">
        <w:r w:rsidRPr="00A23582">
          <w:rPr>
            <w:rStyle w:val="Hyperlink"/>
          </w:rPr>
          <w:t>obs.dat.</w:t>
        </w:r>
      </w:hyperlink>
      <w:r>
        <w:t xml:space="preserve"> The program requires a control file as the argument on the command line. The control file contains the control parameters and the names of input files. As input, the program requires the mesh file, potential data file, initial and reference models, the optional topography and special weighting files. It outputs the inverted model to a file named </w:t>
      </w:r>
      <w:r>
        <w:rPr>
          <w:b/>
          <w:bCs/>
        </w:rPr>
        <w:t>dcinv2d.con</w:t>
      </w:r>
      <w:r>
        <w:t xml:space="preserve">. </w:t>
      </w:r>
    </w:p>
    <w:p w:rsidR="007E3981" w:rsidRDefault="007E3981" w:rsidP="00D02B22">
      <w:pPr>
        <w:pStyle w:val="NormalWeb"/>
      </w:pPr>
      <w:r>
        <w:t xml:space="preserve">To assist the user's initial inversion of field data with minimal amount of input of parameters, the current version of the program has a set of built-in default options. These include: </w:t>
      </w:r>
    </w:p>
    <w:p w:rsidR="007E3981" w:rsidRDefault="007E3981" w:rsidP="006E2842">
      <w:pPr>
        <w:numPr>
          <w:ilvl w:val="0"/>
          <w:numId w:val="6"/>
        </w:numPr>
        <w:spacing w:before="100" w:beforeAutospacing="1" w:after="100" w:afterAutospacing="1"/>
      </w:pPr>
      <w:r>
        <w:t xml:space="preserve">default assignment of error standard deviation, </w:t>
      </w:r>
    </w:p>
    <w:p w:rsidR="007E3981" w:rsidRDefault="007E3981" w:rsidP="006E2842">
      <w:pPr>
        <w:numPr>
          <w:ilvl w:val="0"/>
          <w:numId w:val="6"/>
        </w:numPr>
        <w:spacing w:before="100" w:beforeAutospacing="1" w:after="100" w:afterAutospacing="1"/>
      </w:pPr>
      <w:r>
        <w:t xml:space="preserve">default mesh, </w:t>
      </w:r>
    </w:p>
    <w:p w:rsidR="007E3981" w:rsidRDefault="007E3981" w:rsidP="006E2842">
      <w:pPr>
        <w:numPr>
          <w:ilvl w:val="0"/>
          <w:numId w:val="6"/>
        </w:numPr>
        <w:spacing w:before="100" w:beforeAutospacing="1" w:after="100" w:afterAutospacing="1"/>
      </w:pPr>
      <w:proofErr w:type="gramStart"/>
      <w:r>
        <w:t>default</w:t>
      </w:r>
      <w:proofErr w:type="gramEnd"/>
      <w:r>
        <w:t xml:space="preserve"> reference model. </w:t>
      </w:r>
    </w:p>
    <w:p w:rsidR="007E3981" w:rsidRDefault="007E3981" w:rsidP="00D02B22">
      <w:pPr>
        <w:pStyle w:val="NormalWeb"/>
      </w:pPr>
      <w:r>
        <w:lastRenderedPageBreak/>
        <w:t xml:space="preserve">Using these defaults, a user need only supply the observed data and surface topography data to perform an inversion. Depending upon the outcome of this inversion, one may then proceed to a refined inversion by exerting more control through the input parameters. </w:t>
      </w:r>
    </w:p>
    <w:p w:rsidR="007E3981" w:rsidRDefault="007E3981" w:rsidP="00D02B22">
      <w:pPr>
        <w:pStyle w:val="Heading4"/>
      </w:pPr>
      <w:r>
        <w:t>Command line usage:</w:t>
      </w:r>
    </w:p>
    <w:p w:rsidR="007E3981" w:rsidRPr="00773382" w:rsidRDefault="007E3981" w:rsidP="00D02B22">
      <w:pPr>
        <w:pStyle w:val="NormalWeb"/>
        <w:rPr>
          <w:rFonts w:ascii="Courier New" w:hAnsi="Courier New" w:cs="Courier New"/>
          <w:color w:val="993300"/>
          <w:sz w:val="20"/>
          <w:szCs w:val="20"/>
        </w:rPr>
      </w:pPr>
      <w:r w:rsidRPr="00773382">
        <w:rPr>
          <w:rFonts w:ascii="Courier New" w:hAnsi="Courier New" w:cs="Courier New"/>
          <w:color w:val="993300"/>
          <w:sz w:val="20"/>
          <w:szCs w:val="20"/>
        </w:rPr>
        <w:t xml:space="preserve">dcinv2d dcinv2d.inp </w:t>
      </w:r>
    </w:p>
    <w:p w:rsidR="007E3981" w:rsidRDefault="007E3981" w:rsidP="00D02B22">
      <w:pPr>
        <w:pStyle w:val="Heading4"/>
      </w:pPr>
      <w:r>
        <w:t xml:space="preserve">Format of the control file </w:t>
      </w:r>
      <w:r>
        <w:rPr>
          <w:rStyle w:val="HTMLKeyboard"/>
        </w:rPr>
        <w:t>dcinv2d.inp</w:t>
      </w:r>
      <w:r>
        <w:t>:</w:t>
      </w:r>
    </w:p>
    <w:p w:rsidR="00FE7700" w:rsidRDefault="007E3981" w:rsidP="001F3487">
      <w:pPr>
        <w:pStyle w:val="HTMLPreformatted"/>
        <w:tabs>
          <w:tab w:val="clear" w:pos="7328"/>
          <w:tab w:val="left" w:pos="7470"/>
        </w:tabs>
        <w:rPr>
          <w:ins w:id="1895" w:author="EOS" w:date="2011-08-02T10:51:00Z"/>
          <w:rFonts w:ascii="Times New Roman" w:hAnsi="Times New Roman" w:cs="Times New Roman"/>
          <w:sz w:val="24"/>
          <w:szCs w:val="24"/>
        </w:rPr>
      </w:pPr>
      <w:r w:rsidRPr="001F3487">
        <w:rPr>
          <w:rFonts w:ascii="Times New Roman" w:hAnsi="Times New Roman" w:cs="Times New Roman"/>
          <w:sz w:val="24"/>
          <w:szCs w:val="24"/>
        </w:rPr>
        <w:t xml:space="preserve">The following is a list of valid tags that can appear in the </w:t>
      </w:r>
      <w:r w:rsidRPr="001F3487">
        <w:rPr>
          <w:rFonts w:ascii="Times New Roman" w:hAnsi="Times New Roman" w:cs="Times New Roman"/>
          <w:color w:val="0000FF"/>
          <w:sz w:val="24"/>
          <w:szCs w:val="24"/>
          <w:u w:val="single"/>
        </w:rPr>
        <w:t>dcinv2d.inp</w:t>
      </w:r>
      <w:r>
        <w:rPr>
          <w:rFonts w:ascii="Times New Roman" w:hAnsi="Times New Roman" w:cs="Times New Roman"/>
          <w:sz w:val="24"/>
          <w:szCs w:val="24"/>
        </w:rPr>
        <w:t xml:space="preserve"> file. </w:t>
      </w:r>
      <w:r w:rsidRPr="001F3487">
        <w:rPr>
          <w:rFonts w:ascii="Times New Roman" w:hAnsi="Times New Roman" w:cs="Times New Roman"/>
          <w:sz w:val="24"/>
          <w:szCs w:val="24"/>
        </w:rPr>
        <w:t>The tags should be in all UPPERCASE followed by extra information</w:t>
      </w:r>
      <w:r>
        <w:rPr>
          <w:rFonts w:ascii="Times New Roman" w:hAnsi="Times New Roman" w:cs="Times New Roman"/>
          <w:sz w:val="24"/>
          <w:szCs w:val="24"/>
        </w:rPr>
        <w:t xml:space="preserve"> </w:t>
      </w:r>
      <w:r w:rsidRPr="001F3487">
        <w:rPr>
          <w:rFonts w:ascii="Times New Roman" w:hAnsi="Times New Roman" w:cs="Times New Roman"/>
          <w:sz w:val="24"/>
          <w:szCs w:val="24"/>
        </w:rPr>
        <w:t>such as filenames or values. The tags can appear in any order in the input file.</w:t>
      </w:r>
      <w:r>
        <w:rPr>
          <w:rFonts w:ascii="Times New Roman" w:hAnsi="Times New Roman" w:cs="Times New Roman"/>
          <w:sz w:val="24"/>
          <w:szCs w:val="24"/>
        </w:rPr>
        <w:t xml:space="preserve"> Each new tag has to start from the new line. The design otherwise is similar to that of </w:t>
      </w:r>
      <w:r w:rsidRPr="00770329">
        <w:rPr>
          <w:rFonts w:ascii="Times New Roman" w:hAnsi="Times New Roman" w:cs="Times New Roman"/>
          <w:color w:val="1802BE"/>
          <w:sz w:val="24"/>
          <w:szCs w:val="24"/>
          <w:u w:val="single"/>
        </w:rPr>
        <w:t>dcipf2d.inp</w:t>
      </w:r>
      <w:r>
        <w:rPr>
          <w:rFonts w:ascii="Times New Roman" w:hAnsi="Times New Roman" w:cs="Times New Roman"/>
          <w:sz w:val="24"/>
          <w:szCs w:val="24"/>
        </w:rPr>
        <w:t>.</w:t>
      </w:r>
    </w:p>
    <w:p w:rsidR="00FE7700" w:rsidRDefault="00FE7700" w:rsidP="001F3487">
      <w:pPr>
        <w:pStyle w:val="HTMLPreformatted"/>
        <w:tabs>
          <w:tab w:val="clear" w:pos="7328"/>
          <w:tab w:val="left" w:pos="7470"/>
        </w:tabs>
        <w:rPr>
          <w:ins w:id="1896" w:author="EOS" w:date="2011-08-02T10:51:00Z"/>
          <w:rFonts w:ascii="Times New Roman" w:hAnsi="Times New Roman" w:cs="Times New Roman"/>
          <w:sz w:val="24"/>
          <w:szCs w:val="24"/>
        </w:rPr>
      </w:pPr>
    </w:p>
    <w:p w:rsidR="007E3981" w:rsidRDefault="00F24369" w:rsidP="001F3487">
      <w:pPr>
        <w:pStyle w:val="HTMLPreformatted"/>
        <w:tabs>
          <w:tab w:val="clear" w:pos="7328"/>
          <w:tab w:val="left" w:pos="7470"/>
        </w:tabs>
      </w:pPr>
      <w:r>
        <w:pict>
          <v:rect id="_x0000_i1098" style="width:0;height:1.5pt" o:hralign="center" o:hrstd="t" o:hr="t" fillcolor="#a0a0a0" stroked="f"/>
        </w:pict>
      </w:r>
    </w:p>
    <w:p w:rsidR="007E3981" w:rsidRPr="001F3487" w:rsidRDefault="007E3981" w:rsidP="001F3487">
      <w:pPr>
        <w:pStyle w:val="HTMLPreformatted"/>
        <w:rPr>
          <w:color w:val="993300"/>
        </w:rPr>
      </w:pPr>
      <w:r w:rsidRPr="001F3487">
        <w:rPr>
          <w:color w:val="993300"/>
        </w:rPr>
        <w:t>MESH DEFAULT</w:t>
      </w:r>
      <w:r>
        <w:rPr>
          <w:color w:val="993300"/>
        </w:rPr>
        <w:t xml:space="preserve"> | </w:t>
      </w:r>
      <w:r w:rsidRPr="001F3487">
        <w:rPr>
          <w:color w:val="993300"/>
        </w:rPr>
        <w:t>MESH FILE filename</w:t>
      </w:r>
      <w:r>
        <w:rPr>
          <w:color w:val="993300"/>
        </w:rPr>
        <w:t xml:space="preserve"> | </w:t>
      </w:r>
      <w:r w:rsidRPr="001F3487">
        <w:rPr>
          <w:color w:val="993300"/>
        </w:rPr>
        <w:t>MESH NC_ASPR n a</w:t>
      </w:r>
    </w:p>
    <w:p w:rsidR="007E3981" w:rsidRPr="001F3487" w:rsidDel="00494581" w:rsidRDefault="007E3981" w:rsidP="001F3487">
      <w:pPr>
        <w:pStyle w:val="HTMLPreformatted"/>
        <w:rPr>
          <w:del w:id="1897" w:author="Anonymous" w:date="2013-06-25T16:03:00Z"/>
          <w:color w:val="993300"/>
        </w:rPr>
      </w:pPr>
      <w:r w:rsidRPr="001F3487">
        <w:rPr>
          <w:color w:val="993300"/>
        </w:rPr>
        <w:t>OBS</w:t>
      </w:r>
      <w:ins w:id="1898" w:author="Anonymous" w:date="2013-06-25T16:04:00Z">
        <w:r w:rsidR="00494581">
          <w:rPr>
            <w:color w:val="993300"/>
          </w:rPr>
          <w:t xml:space="preserve"> </w:t>
        </w:r>
      </w:ins>
      <w:del w:id="1899" w:author="Anonymous" w:date="2013-06-25T16:04:00Z">
        <w:r w:rsidRPr="001F3487" w:rsidDel="00494581">
          <w:rPr>
            <w:color w:val="993300"/>
          </w:rPr>
          <w:delText xml:space="preserve"> </w:delText>
        </w:r>
      </w:del>
      <w:r w:rsidRPr="001F3487">
        <w:rPr>
          <w:color w:val="993300"/>
        </w:rPr>
        <w:t xml:space="preserve">LOC_X </w:t>
      </w:r>
      <w:del w:id="1900" w:author="Anonymous" w:date="2013-06-25T16:03:00Z">
        <w:r w:rsidRPr="001F3487" w:rsidDel="00494581">
          <w:rPr>
            <w:color w:val="993300"/>
          </w:rPr>
          <w:delText>filename</w:delText>
        </w:r>
      </w:del>
    </w:p>
    <w:p w:rsidR="007E3981" w:rsidRPr="001F3487" w:rsidRDefault="00494581" w:rsidP="001F3487">
      <w:pPr>
        <w:pStyle w:val="HTMLPreformatted"/>
        <w:rPr>
          <w:color w:val="993300"/>
        </w:rPr>
      </w:pPr>
      <w:proofErr w:type="gramStart"/>
      <w:ins w:id="1901" w:author="Anonymous" w:date="2013-06-25T16:04:00Z">
        <w:r w:rsidRPr="001F3487">
          <w:rPr>
            <w:color w:val="993300"/>
          </w:rPr>
          <w:t>filename</w:t>
        </w:r>
        <w:proofErr w:type="gramEnd"/>
        <w:r>
          <w:rPr>
            <w:color w:val="993300"/>
          </w:rPr>
          <w:t xml:space="preserve"> | </w:t>
        </w:r>
        <w:r w:rsidRPr="001F3487">
          <w:rPr>
            <w:color w:val="993300"/>
          </w:rPr>
          <w:t>OBS</w:t>
        </w:r>
        <w:r w:rsidRPr="001F3487" w:rsidDel="00494581">
          <w:rPr>
            <w:color w:val="993300"/>
          </w:rPr>
          <w:t xml:space="preserve"> </w:t>
        </w:r>
      </w:ins>
      <w:del w:id="1902" w:author="Anonymous" w:date="2013-06-25T16:04:00Z">
        <w:r w:rsidR="007E3981" w:rsidRPr="001F3487" w:rsidDel="00494581">
          <w:rPr>
            <w:color w:val="993300"/>
          </w:rPr>
          <w:delText xml:space="preserve">OBS </w:delText>
        </w:r>
      </w:del>
      <w:r w:rsidR="007E3981" w:rsidRPr="001F3487">
        <w:rPr>
          <w:color w:val="993300"/>
        </w:rPr>
        <w:t>LOC_XZ filename</w:t>
      </w:r>
    </w:p>
    <w:p w:rsidR="007E3981" w:rsidRPr="001F3487" w:rsidRDefault="007E3981" w:rsidP="001F3487">
      <w:pPr>
        <w:pStyle w:val="HTMLPreformatted"/>
        <w:rPr>
          <w:color w:val="993300"/>
        </w:rPr>
      </w:pPr>
      <w:r w:rsidRPr="001F3487">
        <w:rPr>
          <w:color w:val="993300"/>
        </w:rPr>
        <w:t>NITER n</w:t>
      </w:r>
    </w:p>
    <w:p w:rsidR="007E3981" w:rsidRPr="001F3487" w:rsidRDefault="007E3981" w:rsidP="001F3487">
      <w:pPr>
        <w:pStyle w:val="HTMLPreformatted"/>
        <w:rPr>
          <w:color w:val="993300"/>
        </w:rPr>
      </w:pPr>
      <w:r w:rsidRPr="001F3487">
        <w:rPr>
          <w:color w:val="993300"/>
        </w:rPr>
        <w:t>CHIFACT DEFAULT</w:t>
      </w:r>
      <w:r>
        <w:rPr>
          <w:color w:val="993300"/>
        </w:rPr>
        <w:t xml:space="preserve"> | </w:t>
      </w:r>
      <w:r w:rsidRPr="001F3487">
        <w:rPr>
          <w:color w:val="993300"/>
        </w:rPr>
        <w:t>CHIFACT c</w:t>
      </w:r>
      <w:r>
        <w:rPr>
          <w:color w:val="993300"/>
        </w:rPr>
        <w:t xml:space="preserve"> </w:t>
      </w:r>
    </w:p>
    <w:p w:rsidR="007E3981" w:rsidDel="00D953E7" w:rsidRDefault="007E3981" w:rsidP="001F3487">
      <w:pPr>
        <w:pStyle w:val="HTMLPreformatted"/>
        <w:rPr>
          <w:del w:id="1903" w:author="Anonymous" w:date="2013-06-25T16:27:00Z"/>
          <w:color w:val="993300"/>
        </w:rPr>
      </w:pPr>
      <w:r w:rsidRPr="001F3487">
        <w:rPr>
          <w:color w:val="993300"/>
        </w:rPr>
        <w:t xml:space="preserve">INIT_MOD </w:t>
      </w:r>
      <w:ins w:id="1904" w:author="Anonymous" w:date="2013-06-25T16:27:00Z">
        <w:r w:rsidR="00D953E7">
          <w:rPr>
            <w:color w:val="993300"/>
          </w:rPr>
          <w:t>[</w:t>
        </w:r>
      </w:ins>
      <w:r w:rsidRPr="001F3487">
        <w:rPr>
          <w:color w:val="993300"/>
        </w:rPr>
        <w:t>DEFAULT</w:t>
      </w:r>
      <w:r>
        <w:rPr>
          <w:color w:val="993300"/>
        </w:rPr>
        <w:t xml:space="preserve"> </w:t>
      </w:r>
      <w:del w:id="1905" w:author="Anonymous" w:date="2013-06-25T16:27:00Z">
        <w:r w:rsidDel="00D953E7">
          <w:rPr>
            <w:color w:val="993300"/>
          </w:rPr>
          <w:delText xml:space="preserve">| </w:delText>
        </w:r>
        <w:r w:rsidRPr="001F3487" w:rsidDel="00D953E7">
          <w:rPr>
            <w:color w:val="993300"/>
          </w:rPr>
          <w:delText>TOPO FILE filename</w:delText>
        </w:r>
      </w:del>
    </w:p>
    <w:p w:rsidR="007E3981" w:rsidRPr="001F3487" w:rsidRDefault="007E3981" w:rsidP="001F3487">
      <w:pPr>
        <w:pStyle w:val="HTMLPreformatted"/>
        <w:rPr>
          <w:color w:val="993300"/>
        </w:rPr>
      </w:pPr>
      <w:del w:id="1906" w:author="Anonymous" w:date="2013-06-25T16:27:00Z">
        <w:r w:rsidDel="00D953E7">
          <w:rPr>
            <w:color w:val="993300"/>
          </w:rPr>
          <w:delText>I</w:delText>
        </w:r>
        <w:r w:rsidRPr="001F3487" w:rsidDel="00D953E7">
          <w:rPr>
            <w:color w:val="993300"/>
          </w:rPr>
          <w:delText>NIT_MOD</w:delText>
        </w:r>
      </w:del>
      <w:ins w:id="1907" w:author="Anonymous" w:date="2013-06-25T16:27:00Z">
        <w:r w:rsidR="00D953E7">
          <w:rPr>
            <w:color w:val="993300"/>
          </w:rPr>
          <w:t>|</w:t>
        </w:r>
      </w:ins>
      <w:r w:rsidRPr="001F3487">
        <w:rPr>
          <w:color w:val="993300"/>
        </w:rPr>
        <w:t xml:space="preserve"> FILE filename</w:t>
      </w:r>
      <w:r>
        <w:rPr>
          <w:color w:val="993300"/>
        </w:rPr>
        <w:t xml:space="preserve"> | </w:t>
      </w:r>
      <w:del w:id="1908" w:author="Anonymous" w:date="2013-06-25T16:27:00Z">
        <w:r w:rsidRPr="001F3487" w:rsidDel="00D953E7">
          <w:rPr>
            <w:color w:val="993300"/>
          </w:rPr>
          <w:delText xml:space="preserve">INIT_MOD </w:delText>
        </w:r>
      </w:del>
      <w:r w:rsidRPr="001F3487">
        <w:rPr>
          <w:color w:val="993300"/>
        </w:rPr>
        <w:t>VALUE m</w:t>
      </w:r>
      <w:ins w:id="1909" w:author="Anonymous" w:date="2013-06-25T16:27:00Z">
        <w:r w:rsidR="00D953E7">
          <w:rPr>
            <w:color w:val="993300"/>
          </w:rPr>
          <w:t>]</w:t>
        </w:r>
      </w:ins>
    </w:p>
    <w:p w:rsidR="007E3981" w:rsidRPr="001F3487" w:rsidRDefault="007E3981" w:rsidP="001F3487">
      <w:pPr>
        <w:pStyle w:val="HTMLPreformatted"/>
        <w:rPr>
          <w:color w:val="993300"/>
        </w:rPr>
      </w:pPr>
      <w:r w:rsidRPr="001F3487">
        <w:rPr>
          <w:color w:val="993300"/>
        </w:rPr>
        <w:t>REF_</w:t>
      </w:r>
      <w:proofErr w:type="gramStart"/>
      <w:r w:rsidRPr="001F3487">
        <w:rPr>
          <w:color w:val="993300"/>
        </w:rPr>
        <w:t xml:space="preserve">MOD </w:t>
      </w:r>
      <w:ins w:id="1910" w:author="Anonymous" w:date="2013-06-25T16:27:00Z">
        <w:r w:rsidR="00D953E7">
          <w:rPr>
            <w:color w:val="993300"/>
          </w:rPr>
          <w:t xml:space="preserve"> [</w:t>
        </w:r>
      </w:ins>
      <w:proofErr w:type="gramEnd"/>
      <w:r w:rsidRPr="001F3487">
        <w:rPr>
          <w:color w:val="993300"/>
        </w:rPr>
        <w:t>DEFAULT</w:t>
      </w:r>
      <w:r>
        <w:rPr>
          <w:color w:val="993300"/>
        </w:rPr>
        <w:t xml:space="preserve"> | </w:t>
      </w:r>
      <w:del w:id="1911" w:author="Anonymous" w:date="2013-06-25T16:27:00Z">
        <w:r w:rsidRPr="001F3487" w:rsidDel="00D953E7">
          <w:rPr>
            <w:color w:val="993300"/>
          </w:rPr>
          <w:delText xml:space="preserve">REF_MOD </w:delText>
        </w:r>
      </w:del>
      <w:r w:rsidRPr="001F3487">
        <w:rPr>
          <w:color w:val="993300"/>
        </w:rPr>
        <w:t>FILE filename</w:t>
      </w:r>
      <w:r>
        <w:rPr>
          <w:color w:val="993300"/>
        </w:rPr>
        <w:t xml:space="preserve"> | </w:t>
      </w:r>
      <w:del w:id="1912" w:author="Anonymous" w:date="2013-06-25T16:27:00Z">
        <w:r w:rsidRPr="001F3487" w:rsidDel="00D953E7">
          <w:rPr>
            <w:color w:val="993300"/>
          </w:rPr>
          <w:delText xml:space="preserve">REF_MOD </w:delText>
        </w:r>
      </w:del>
      <w:r w:rsidRPr="001F3487">
        <w:rPr>
          <w:color w:val="993300"/>
        </w:rPr>
        <w:t>VALUE m</w:t>
      </w:r>
      <w:ins w:id="1913" w:author="Anonymous" w:date="2013-06-25T16:27:00Z">
        <w:r w:rsidR="00D953E7">
          <w:rPr>
            <w:color w:val="993300"/>
          </w:rPr>
          <w:t>]</w:t>
        </w:r>
      </w:ins>
    </w:p>
    <w:p w:rsidR="007E3981" w:rsidRPr="001F3487" w:rsidRDefault="007E3981" w:rsidP="001F3487">
      <w:pPr>
        <w:pStyle w:val="HTMLPreformatted"/>
        <w:rPr>
          <w:color w:val="993300"/>
        </w:rPr>
      </w:pPr>
      <w:r w:rsidRPr="001F3487">
        <w:rPr>
          <w:color w:val="993300"/>
        </w:rPr>
        <w:t xml:space="preserve">ALPHA </w:t>
      </w:r>
      <w:ins w:id="1914" w:author="Anonymous" w:date="2013-06-25T16:28:00Z">
        <w:r w:rsidR="00D953E7">
          <w:rPr>
            <w:color w:val="993300"/>
          </w:rPr>
          <w:t>[</w:t>
        </w:r>
      </w:ins>
      <w:r w:rsidRPr="001F3487">
        <w:rPr>
          <w:color w:val="993300"/>
        </w:rPr>
        <w:t>DEFAULT</w:t>
      </w:r>
      <w:r>
        <w:rPr>
          <w:color w:val="993300"/>
        </w:rPr>
        <w:t xml:space="preserve"> | </w:t>
      </w:r>
      <w:del w:id="1915" w:author="Anonymous" w:date="2013-06-25T16:28:00Z">
        <w:r w:rsidRPr="001F3487" w:rsidDel="00D953E7">
          <w:rPr>
            <w:color w:val="993300"/>
          </w:rPr>
          <w:delText xml:space="preserve">ALPHA </w:delText>
        </w:r>
      </w:del>
      <w:r w:rsidRPr="001F3487">
        <w:rPr>
          <w:color w:val="993300"/>
        </w:rPr>
        <w:t>FILE filename</w:t>
      </w:r>
      <w:r>
        <w:rPr>
          <w:color w:val="993300"/>
        </w:rPr>
        <w:t xml:space="preserve"> | </w:t>
      </w:r>
      <w:del w:id="1916" w:author="Anonymous" w:date="2013-06-25T16:28:00Z">
        <w:r w:rsidRPr="001F3487" w:rsidDel="00D953E7">
          <w:rPr>
            <w:color w:val="993300"/>
          </w:rPr>
          <w:delText xml:space="preserve">ALPHA </w:delText>
        </w:r>
      </w:del>
      <w:r w:rsidRPr="001F3487">
        <w:rPr>
          <w:color w:val="993300"/>
        </w:rPr>
        <w:t xml:space="preserve">VALUE </w:t>
      </w:r>
      <w:proofErr w:type="spellStart"/>
      <w:r w:rsidRPr="001F3487">
        <w:rPr>
          <w:color w:val="993300"/>
        </w:rPr>
        <w:t>a_s</w:t>
      </w:r>
      <w:proofErr w:type="spellEnd"/>
      <w:r w:rsidRPr="001F3487">
        <w:rPr>
          <w:color w:val="993300"/>
        </w:rPr>
        <w:t xml:space="preserve"> </w:t>
      </w:r>
      <w:proofErr w:type="spellStart"/>
      <w:r w:rsidRPr="001F3487">
        <w:rPr>
          <w:color w:val="993300"/>
        </w:rPr>
        <w:t>a_x</w:t>
      </w:r>
      <w:proofErr w:type="spellEnd"/>
      <w:r w:rsidRPr="001F3487">
        <w:rPr>
          <w:color w:val="993300"/>
        </w:rPr>
        <w:t xml:space="preserve"> </w:t>
      </w:r>
      <w:proofErr w:type="spellStart"/>
      <w:r w:rsidRPr="001F3487">
        <w:rPr>
          <w:color w:val="993300"/>
        </w:rPr>
        <w:t>a_z</w:t>
      </w:r>
      <w:proofErr w:type="spellEnd"/>
      <w:r>
        <w:rPr>
          <w:color w:val="993300"/>
        </w:rPr>
        <w:t xml:space="preserve"> | </w:t>
      </w:r>
      <w:del w:id="1917" w:author="Anonymous" w:date="2013-06-25T16:28:00Z">
        <w:r w:rsidRPr="001F3487" w:rsidDel="00D953E7">
          <w:rPr>
            <w:color w:val="993300"/>
          </w:rPr>
          <w:delText xml:space="preserve">ALPHA </w:delText>
        </w:r>
      </w:del>
      <w:r>
        <w:rPr>
          <w:color w:val="993300"/>
        </w:rPr>
        <w:t>LENGTH Lx</w:t>
      </w:r>
      <w:r w:rsidRPr="001F3487">
        <w:rPr>
          <w:color w:val="993300"/>
        </w:rPr>
        <w:t xml:space="preserve"> </w:t>
      </w:r>
      <w:proofErr w:type="spellStart"/>
      <w:proofErr w:type="gramStart"/>
      <w:r>
        <w:rPr>
          <w:color w:val="993300"/>
        </w:rPr>
        <w:t>Lz</w:t>
      </w:r>
      <w:proofErr w:type="spellEnd"/>
      <w:proofErr w:type="gramEnd"/>
      <w:ins w:id="1918" w:author="Anonymous" w:date="2013-06-25T16:28:00Z">
        <w:r w:rsidR="00D953E7">
          <w:rPr>
            <w:color w:val="993300"/>
          </w:rPr>
          <w:t>]</w:t>
        </w:r>
      </w:ins>
      <w:del w:id="1919" w:author="Anonymous" w:date="2013-06-25T16:28:00Z">
        <w:r w:rsidRPr="001F3487" w:rsidDel="00D953E7">
          <w:rPr>
            <w:color w:val="993300"/>
          </w:rPr>
          <w:delText xml:space="preserve"> </w:delText>
        </w:r>
      </w:del>
    </w:p>
    <w:p w:rsidR="007E3981" w:rsidRPr="001F3487" w:rsidRDefault="007E3981" w:rsidP="001F3487">
      <w:pPr>
        <w:pStyle w:val="HTMLPreformatted"/>
        <w:rPr>
          <w:color w:val="993300"/>
        </w:rPr>
      </w:pPr>
      <w:r w:rsidRPr="001F3487">
        <w:rPr>
          <w:color w:val="993300"/>
        </w:rPr>
        <w:t xml:space="preserve">WEIGHT </w:t>
      </w:r>
      <w:ins w:id="1920" w:author="Anonymous" w:date="2013-06-25T16:28:00Z">
        <w:r w:rsidR="00D953E7">
          <w:rPr>
            <w:color w:val="993300"/>
          </w:rPr>
          <w:t>[</w:t>
        </w:r>
      </w:ins>
      <w:r w:rsidRPr="001F3487">
        <w:rPr>
          <w:color w:val="993300"/>
        </w:rPr>
        <w:t>DEFAULT</w:t>
      </w:r>
      <w:r>
        <w:rPr>
          <w:color w:val="993300"/>
        </w:rPr>
        <w:t xml:space="preserve"> | </w:t>
      </w:r>
      <w:del w:id="1921" w:author="Anonymous" w:date="2013-06-25T16:31:00Z">
        <w:r w:rsidRPr="001F3487" w:rsidDel="00D953E7">
          <w:rPr>
            <w:color w:val="993300"/>
          </w:rPr>
          <w:delText xml:space="preserve">WEIGHT </w:delText>
        </w:r>
      </w:del>
      <w:r w:rsidRPr="001F3487">
        <w:rPr>
          <w:color w:val="993300"/>
        </w:rPr>
        <w:t>filename</w:t>
      </w:r>
      <w:ins w:id="1922" w:author="EOS" w:date="2011-08-02T13:50:00Z">
        <w:r w:rsidR="00B5646E">
          <w:rPr>
            <w:color w:val="993300"/>
          </w:rPr>
          <w:t xml:space="preserve"> | </w:t>
        </w:r>
        <w:del w:id="1923" w:author="Anonymous" w:date="2013-06-25T16:31:00Z">
          <w:r w:rsidR="00B5646E" w:rsidRPr="001F3487" w:rsidDel="00D953E7">
            <w:rPr>
              <w:color w:val="993300"/>
            </w:rPr>
            <w:delText xml:space="preserve">WEIGHT </w:delText>
          </w:r>
        </w:del>
        <w:r w:rsidR="009339D8">
          <w:rPr>
            <w:color w:val="993300"/>
          </w:rPr>
          <w:t xml:space="preserve">FILES </w:t>
        </w:r>
        <w:proofErr w:type="spellStart"/>
        <w:r w:rsidR="009339D8">
          <w:rPr>
            <w:color w:val="993300"/>
          </w:rPr>
          <w:t>filename_s</w:t>
        </w:r>
        <w:proofErr w:type="spellEnd"/>
        <w:r w:rsidR="009339D8">
          <w:rPr>
            <w:color w:val="993300"/>
          </w:rPr>
          <w:t xml:space="preserve"> </w:t>
        </w:r>
        <w:proofErr w:type="spellStart"/>
        <w:r w:rsidR="009339D8">
          <w:rPr>
            <w:color w:val="993300"/>
          </w:rPr>
          <w:t>filename_x</w:t>
        </w:r>
        <w:proofErr w:type="spellEnd"/>
        <w:r w:rsidR="009339D8">
          <w:rPr>
            <w:color w:val="993300"/>
          </w:rPr>
          <w:t xml:space="preserve"> </w:t>
        </w:r>
        <w:proofErr w:type="spellStart"/>
        <w:r w:rsidR="009339D8">
          <w:rPr>
            <w:color w:val="993300"/>
          </w:rPr>
          <w:t>filename_z</w:t>
        </w:r>
      </w:ins>
      <w:proofErr w:type="spellEnd"/>
      <w:ins w:id="1924" w:author="Anonymous" w:date="2013-06-25T16:31:00Z">
        <w:r w:rsidR="00D953E7">
          <w:rPr>
            <w:color w:val="993300"/>
          </w:rPr>
          <w:t>]</w:t>
        </w:r>
      </w:ins>
    </w:p>
    <w:p w:rsidR="007E3981" w:rsidRPr="001F3487" w:rsidRDefault="007E3981" w:rsidP="001F3487">
      <w:pPr>
        <w:pStyle w:val="HTMLPreformatted"/>
        <w:rPr>
          <w:color w:val="993300"/>
        </w:rPr>
      </w:pPr>
      <w:r w:rsidRPr="001F3487">
        <w:rPr>
          <w:color w:val="993300"/>
        </w:rPr>
        <w:t>WAVE min max n</w:t>
      </w:r>
    </w:p>
    <w:p w:rsidR="007E3981" w:rsidRPr="001F3487" w:rsidRDefault="007E3981" w:rsidP="00C37097">
      <w:pPr>
        <w:pStyle w:val="HTMLPreformatted"/>
        <w:rPr>
          <w:color w:val="993300"/>
        </w:rPr>
      </w:pPr>
      <w:r w:rsidRPr="001F3487">
        <w:rPr>
          <w:color w:val="993300"/>
        </w:rPr>
        <w:t>STORE_ALL_MODELS TRUE</w:t>
      </w:r>
      <w:r>
        <w:rPr>
          <w:color w:val="993300"/>
        </w:rPr>
        <w:t xml:space="preserve"> | </w:t>
      </w:r>
      <w:r w:rsidRPr="001F3487">
        <w:rPr>
          <w:color w:val="993300"/>
        </w:rPr>
        <w:t>STORE_ALL_MODELS FALSE</w:t>
      </w:r>
    </w:p>
    <w:p w:rsidR="007E3981" w:rsidRDefault="007E3981" w:rsidP="00C37097">
      <w:pPr>
        <w:pStyle w:val="HTMLPreformatted"/>
        <w:rPr>
          <w:color w:val="993300"/>
        </w:rPr>
      </w:pPr>
      <w:r w:rsidRPr="001F3487">
        <w:rPr>
          <w:color w:val="993300"/>
        </w:rPr>
        <w:t>HUBER NONE</w:t>
      </w:r>
      <w:r>
        <w:rPr>
          <w:color w:val="993300"/>
        </w:rPr>
        <w:t xml:space="preserve"> | </w:t>
      </w:r>
      <w:r w:rsidRPr="001F3487">
        <w:rPr>
          <w:color w:val="993300"/>
        </w:rPr>
        <w:t xml:space="preserve">HUBER c  </w:t>
      </w:r>
    </w:p>
    <w:p w:rsidR="007E3981" w:rsidRDefault="007E3981" w:rsidP="00C37097">
      <w:pPr>
        <w:pStyle w:val="HTMLPreformatted"/>
        <w:rPr>
          <w:color w:val="993300"/>
        </w:rPr>
      </w:pPr>
      <w:r>
        <w:rPr>
          <w:color w:val="993300"/>
        </w:rPr>
        <w:t xml:space="preserve">EKBLOM </w:t>
      </w:r>
      <w:proofErr w:type="spellStart"/>
      <w:r w:rsidRPr="001F3487">
        <w:rPr>
          <w:color w:val="993300"/>
        </w:rPr>
        <w:t>rho_s</w:t>
      </w:r>
      <w:proofErr w:type="spellEnd"/>
      <w:r w:rsidRPr="001F3487">
        <w:rPr>
          <w:color w:val="993300"/>
        </w:rPr>
        <w:t xml:space="preserve"> </w:t>
      </w:r>
      <w:proofErr w:type="spellStart"/>
      <w:r w:rsidRPr="001F3487">
        <w:rPr>
          <w:color w:val="993300"/>
        </w:rPr>
        <w:t>rho_x</w:t>
      </w:r>
      <w:proofErr w:type="spellEnd"/>
      <w:r w:rsidRPr="001F3487">
        <w:rPr>
          <w:color w:val="993300"/>
        </w:rPr>
        <w:t xml:space="preserve"> </w:t>
      </w:r>
      <w:proofErr w:type="spellStart"/>
      <w:r w:rsidRPr="001F3487">
        <w:rPr>
          <w:color w:val="993300"/>
        </w:rPr>
        <w:t>rho_</w:t>
      </w:r>
      <w:proofErr w:type="gramStart"/>
      <w:r w:rsidRPr="001F3487">
        <w:rPr>
          <w:color w:val="993300"/>
        </w:rPr>
        <w:t>z</w:t>
      </w:r>
      <w:proofErr w:type="spellEnd"/>
      <w:r w:rsidRPr="001F3487">
        <w:rPr>
          <w:color w:val="993300"/>
        </w:rPr>
        <w:t xml:space="preserve">  </w:t>
      </w:r>
      <w:proofErr w:type="spellStart"/>
      <w:r w:rsidRPr="001F3487">
        <w:rPr>
          <w:color w:val="993300"/>
        </w:rPr>
        <w:t>eps</w:t>
      </w:r>
      <w:proofErr w:type="gramEnd"/>
      <w:r w:rsidRPr="001F3487">
        <w:rPr>
          <w:color w:val="993300"/>
        </w:rPr>
        <w:t>_s</w:t>
      </w:r>
      <w:proofErr w:type="spellEnd"/>
      <w:r w:rsidRPr="001F3487">
        <w:rPr>
          <w:color w:val="993300"/>
        </w:rPr>
        <w:t xml:space="preserve"> </w:t>
      </w:r>
      <w:proofErr w:type="spellStart"/>
      <w:r w:rsidRPr="001F3487">
        <w:rPr>
          <w:color w:val="993300"/>
        </w:rPr>
        <w:t>eps_x</w:t>
      </w:r>
      <w:proofErr w:type="spellEnd"/>
      <w:r w:rsidRPr="001F3487">
        <w:rPr>
          <w:color w:val="993300"/>
        </w:rPr>
        <w:t xml:space="preserve"> </w:t>
      </w:r>
      <w:proofErr w:type="spellStart"/>
      <w:r w:rsidRPr="001F3487">
        <w:rPr>
          <w:color w:val="993300"/>
        </w:rPr>
        <w:t>eps_z</w:t>
      </w:r>
      <w:proofErr w:type="spellEnd"/>
    </w:p>
    <w:p w:rsidR="007E3981" w:rsidRPr="001F3487" w:rsidRDefault="007E3981" w:rsidP="00C37097">
      <w:pPr>
        <w:pStyle w:val="HTMLPreformatted"/>
        <w:rPr>
          <w:color w:val="993300"/>
        </w:rPr>
      </w:pPr>
      <w:r>
        <w:rPr>
          <w:color w:val="993300"/>
        </w:rPr>
        <w:t>INVMODE SVD | INVMODE CG</w:t>
      </w:r>
    </w:p>
    <w:p w:rsidR="007E3981" w:rsidRPr="001F3487" w:rsidRDefault="007E3981" w:rsidP="001F3487">
      <w:pPr>
        <w:pStyle w:val="HTMLPreformatted"/>
        <w:rPr>
          <w:color w:val="993300"/>
        </w:rPr>
      </w:pPr>
      <w:r w:rsidRPr="001F3487">
        <w:rPr>
          <w:color w:val="993300"/>
        </w:rPr>
        <w:t xml:space="preserve">CG_PARAM </w:t>
      </w:r>
      <w:proofErr w:type="spellStart"/>
      <w:r w:rsidRPr="001F3487">
        <w:rPr>
          <w:color w:val="993300"/>
        </w:rPr>
        <w:t>maxit</w:t>
      </w:r>
      <w:proofErr w:type="spellEnd"/>
      <w:r w:rsidRPr="001F3487">
        <w:rPr>
          <w:color w:val="993300"/>
        </w:rPr>
        <w:t xml:space="preserve"> </w:t>
      </w:r>
      <w:proofErr w:type="spellStart"/>
      <w:r w:rsidRPr="001F3487">
        <w:rPr>
          <w:color w:val="993300"/>
        </w:rPr>
        <w:t>tol</w:t>
      </w:r>
      <w:proofErr w:type="spellEnd"/>
    </w:p>
    <w:p w:rsidR="007E3981" w:rsidRPr="001F3487" w:rsidRDefault="007E3981" w:rsidP="001F3487">
      <w:pPr>
        <w:pStyle w:val="HTMLPreformatted"/>
        <w:rPr>
          <w:color w:val="993300"/>
        </w:rPr>
      </w:pPr>
      <w:r w:rsidRPr="001F3487">
        <w:rPr>
          <w:color w:val="993300"/>
        </w:rPr>
        <w:t>ACTIVE_CELLS filename</w:t>
      </w:r>
    </w:p>
    <w:p w:rsidR="007E3981" w:rsidRPr="001F3487" w:rsidRDefault="007E3981" w:rsidP="00C37097">
      <w:pPr>
        <w:pStyle w:val="HTMLPreformatted"/>
        <w:rPr>
          <w:color w:val="993300"/>
        </w:rPr>
      </w:pPr>
      <w:r w:rsidRPr="001F3487">
        <w:rPr>
          <w:color w:val="993300"/>
        </w:rPr>
        <w:t>USE_MREF TRUE</w:t>
      </w:r>
      <w:r>
        <w:rPr>
          <w:color w:val="993300"/>
        </w:rPr>
        <w:t xml:space="preserve"> | </w:t>
      </w:r>
      <w:r w:rsidRPr="001F3487">
        <w:rPr>
          <w:color w:val="993300"/>
        </w:rPr>
        <w:t>USE_MREF FALSE</w:t>
      </w:r>
    </w:p>
    <w:p w:rsidR="007E3981" w:rsidRPr="001F3487" w:rsidRDefault="007E3981" w:rsidP="00C37097">
      <w:pPr>
        <w:pStyle w:val="HTMLPreformatted"/>
        <w:rPr>
          <w:color w:val="993300"/>
        </w:rPr>
      </w:pPr>
      <w:r w:rsidRPr="001F3487">
        <w:rPr>
          <w:color w:val="993300"/>
        </w:rPr>
        <w:t>BOUNDS NONE</w:t>
      </w:r>
      <w:r>
        <w:rPr>
          <w:color w:val="993300"/>
        </w:rPr>
        <w:t xml:space="preserve"> | </w:t>
      </w:r>
      <w:r w:rsidRPr="001F3487">
        <w:rPr>
          <w:color w:val="993300"/>
        </w:rPr>
        <w:t xml:space="preserve">BOUNDS VALUE </w:t>
      </w:r>
      <w:proofErr w:type="spellStart"/>
      <w:r w:rsidRPr="001F3487">
        <w:rPr>
          <w:color w:val="993300"/>
        </w:rPr>
        <w:t>value_lower</w:t>
      </w:r>
      <w:proofErr w:type="spellEnd"/>
      <w:r w:rsidRPr="001F3487">
        <w:rPr>
          <w:color w:val="993300"/>
        </w:rPr>
        <w:t xml:space="preserve"> </w:t>
      </w:r>
      <w:proofErr w:type="spellStart"/>
      <w:r w:rsidRPr="001F3487">
        <w:rPr>
          <w:color w:val="993300"/>
        </w:rPr>
        <w:t>value_upper</w:t>
      </w:r>
      <w:proofErr w:type="spellEnd"/>
    </w:p>
    <w:p w:rsidR="007E3981" w:rsidRPr="001F3487" w:rsidRDefault="00962591" w:rsidP="00C37097">
      <w:pPr>
        <w:pStyle w:val="HTMLPreformatted"/>
        <w:rPr>
          <w:color w:val="993300"/>
        </w:rPr>
      </w:pPr>
      <w:r w:rsidRPr="00962591">
        <w:rPr>
          <w:color w:val="993300"/>
          <w:rPrChange w:id="1925" w:author="EOS" w:date="2011-08-02T12:56:00Z">
            <w:rPr>
              <w:rFonts w:ascii="Calibri" w:hAnsi="Calibri" w:cs="Times New Roman"/>
              <w:b/>
              <w:bCs/>
              <w:i/>
              <w:iCs/>
              <w:color w:val="993300"/>
              <w:sz w:val="22"/>
              <w:szCs w:val="22"/>
            </w:rPr>
          </w:rPrChange>
        </w:rPr>
        <w:t>BOUNDS</w:t>
      </w:r>
      <w:r w:rsidR="007E3981" w:rsidRPr="001F3487">
        <w:rPr>
          <w:color w:val="993300"/>
        </w:rPr>
        <w:t xml:space="preserve"> FILE_L </w:t>
      </w:r>
      <w:proofErr w:type="spellStart"/>
      <w:r w:rsidR="007E3981" w:rsidRPr="001F3487">
        <w:rPr>
          <w:color w:val="993300"/>
        </w:rPr>
        <w:t>file_lower</w:t>
      </w:r>
      <w:proofErr w:type="spellEnd"/>
    </w:p>
    <w:p w:rsidR="007E3981" w:rsidRDefault="007E3981" w:rsidP="001F3487">
      <w:pPr>
        <w:pStyle w:val="HTMLPreformatted"/>
        <w:rPr>
          <w:color w:val="993300"/>
        </w:rPr>
      </w:pPr>
      <w:r w:rsidRPr="001F3487">
        <w:rPr>
          <w:color w:val="993300"/>
        </w:rPr>
        <w:t xml:space="preserve">BOUNDS FILE_U </w:t>
      </w:r>
      <w:proofErr w:type="spellStart"/>
      <w:r w:rsidRPr="001F3487">
        <w:rPr>
          <w:color w:val="993300"/>
        </w:rPr>
        <w:t>file_upper</w:t>
      </w:r>
      <w:proofErr w:type="spellEnd"/>
    </w:p>
    <w:p w:rsidR="007E3981" w:rsidRDefault="00F24369" w:rsidP="00D02B22">
      <w:r>
        <w:pict>
          <v:rect id="_x0000_i1099" style="width:0;height:1.5pt" o:hralign="center" o:hrstd="t" o:hr="t" fillcolor="#a0a0a0" stroked="f"/>
        </w:pict>
      </w:r>
    </w:p>
    <w:p w:rsidR="007E3981" w:rsidRDefault="007E3981" w:rsidP="00D02B22">
      <w:pPr>
        <w:pStyle w:val="Heading4"/>
        <w:rPr>
          <w:b w:val="0"/>
        </w:rPr>
      </w:pPr>
      <w:r>
        <w:t xml:space="preserve">Control parameters in the input file: </w:t>
      </w:r>
      <w:r w:rsidRPr="002A53BA">
        <w:rPr>
          <w:b w:val="0"/>
        </w:rPr>
        <w:t>(* indicate the default settings)</w:t>
      </w:r>
    </w:p>
    <w:p w:rsidR="007E3981" w:rsidRPr="00E16524" w:rsidRDefault="00962591" w:rsidP="00671032">
      <w:pPr>
        <w:rPr>
          <w:ins w:id="1926" w:author="EOS" w:date="2011-06-15T08:40:00Z"/>
          <w:rFonts w:ascii="Courier New" w:hAnsi="Courier New" w:cs="Courier New"/>
          <w:color w:val="CC3300"/>
          <w:sz w:val="20"/>
          <w:szCs w:val="20"/>
        </w:rPr>
      </w:pPr>
      <w:ins w:id="1927" w:author="EOS" w:date="2011-06-15T08:40:00Z">
        <w:r w:rsidRPr="00962591">
          <w:rPr>
            <w:rFonts w:ascii="Courier New" w:hAnsi="Courier New" w:cs="Courier New"/>
            <w:iCs/>
            <w:color w:val="993300"/>
            <w:sz w:val="20"/>
            <w:szCs w:val="20"/>
            <w:rPrChange w:id="1928" w:author="EOS" w:date="2011-08-02T12:56:00Z">
              <w:rPr>
                <w:rFonts w:ascii="Courier New" w:hAnsi="Courier New" w:cs="Courier New"/>
                <w:b/>
                <w:bCs/>
                <w:i/>
                <w:iCs/>
                <w:color w:val="CC3300"/>
                <w:sz w:val="20"/>
                <w:szCs w:val="20"/>
              </w:rPr>
            </w:rPrChange>
          </w:rPr>
          <w:t>MESH</w:t>
        </w:r>
        <w:r w:rsidR="007E3981">
          <w:rPr>
            <w:rFonts w:ascii="Courier New" w:hAnsi="Courier New" w:cs="Courier New"/>
            <w:iCs/>
            <w:color w:val="CC3300"/>
            <w:sz w:val="20"/>
            <w:szCs w:val="20"/>
          </w:rPr>
          <w:t xml:space="preserve"> </w:t>
        </w:r>
      </w:ins>
    </w:p>
    <w:p w:rsidR="007E3981" w:rsidRPr="00134CC8" w:rsidRDefault="007E3981" w:rsidP="00671032">
      <w:pPr>
        <w:pStyle w:val="HTMLPreformatted"/>
        <w:tabs>
          <w:tab w:val="clear" w:pos="916"/>
          <w:tab w:val="left" w:pos="720"/>
        </w:tabs>
        <w:ind w:left="720" w:hanging="90"/>
        <w:rPr>
          <w:ins w:id="1929" w:author="EOS" w:date="2011-06-15T08:40:00Z"/>
          <w:rFonts w:ascii="Calibri" w:hAnsi="Calibri" w:cs="Calibri"/>
          <w:bCs/>
          <w:iCs/>
          <w:color w:val="993300"/>
          <w:sz w:val="22"/>
          <w:szCs w:val="22"/>
        </w:rPr>
      </w:pPr>
      <w:ins w:id="1930" w:author="EOS" w:date="2011-06-15T08:40:00Z">
        <w:r>
          <w:rPr>
            <w:rFonts w:ascii="Calibri" w:hAnsi="Calibri" w:cs="Calibri"/>
            <w:sz w:val="22"/>
            <w:szCs w:val="22"/>
          </w:rPr>
          <w:tab/>
        </w:r>
        <w:proofErr w:type="gramStart"/>
        <w:r>
          <w:rPr>
            <w:rFonts w:ascii="Calibri" w:hAnsi="Calibri"/>
            <w:bCs/>
            <w:iCs/>
            <w:sz w:val="22"/>
            <w:szCs w:val="22"/>
          </w:rPr>
          <w:t>2D mesh</w:t>
        </w:r>
      </w:ins>
      <w:ins w:id="1931" w:author="EOS" w:date="2011-06-15T08:41:00Z">
        <w:r>
          <w:rPr>
            <w:rFonts w:ascii="Calibri" w:hAnsi="Calibri"/>
            <w:bCs/>
            <w:iCs/>
            <w:sz w:val="22"/>
            <w:szCs w:val="22"/>
          </w:rPr>
          <w:t>.</w:t>
        </w:r>
      </w:ins>
      <w:proofErr w:type="gramEnd"/>
      <w:ins w:id="1932" w:author="EOS" w:date="2011-06-15T08:40:00Z">
        <w:r>
          <w:rPr>
            <w:rFonts w:ascii="Calibri" w:hAnsi="Calibri"/>
            <w:bCs/>
            <w:iCs/>
            <w:sz w:val="22"/>
            <w:szCs w:val="22"/>
          </w:rPr>
          <w:t xml:space="preserve"> </w:t>
        </w:r>
        <w:r w:rsidR="00962591" w:rsidRPr="00962591">
          <w:rPr>
            <w:rFonts w:ascii="Calibri" w:hAnsi="Calibri"/>
            <w:bCs/>
            <w:iCs/>
            <w:sz w:val="22"/>
            <w:szCs w:val="22"/>
            <w:rPrChange w:id="1933" w:author="EOS" w:date="2011-06-15T08:41:00Z">
              <w:rPr>
                <w:rFonts w:ascii="Calibri" w:hAnsi="Calibri" w:cs="Times New Roman"/>
                <w:b/>
                <w:bCs/>
                <w:i/>
                <w:iCs/>
                <w:color w:val="0000FF"/>
                <w:sz w:val="22"/>
                <w:szCs w:val="22"/>
                <w:u w:val="single"/>
              </w:rPr>
            </w:rPrChange>
          </w:rPr>
          <w:t>The mesh file is required if any of the models are supplied (initial, reference, weight, bounds, active cells).</w:t>
        </w:r>
      </w:ins>
    </w:p>
    <w:p w:rsidR="007E3981" w:rsidRPr="00B72CA4" w:rsidRDefault="00962591" w:rsidP="00671032">
      <w:pPr>
        <w:rPr>
          <w:ins w:id="1934" w:author="EOS" w:date="2011-06-15T08:41:00Z"/>
          <w:rFonts w:ascii="Courier New" w:hAnsi="Courier New" w:cs="Courier New"/>
          <w:color w:val="993300"/>
          <w:sz w:val="20"/>
          <w:szCs w:val="20"/>
          <w:rPrChange w:id="1935" w:author="EOS" w:date="2011-08-02T12:56:00Z">
            <w:rPr>
              <w:ins w:id="1936" w:author="EOS" w:date="2011-06-15T08:41:00Z"/>
              <w:rFonts w:ascii="Courier New" w:hAnsi="Courier New" w:cs="Courier New"/>
              <w:color w:val="CC3300"/>
              <w:sz w:val="20"/>
              <w:szCs w:val="20"/>
            </w:rPr>
          </w:rPrChange>
        </w:rPr>
      </w:pPr>
      <w:ins w:id="1937" w:author="EOS" w:date="2011-06-15T08:41:00Z">
        <w:r w:rsidRPr="00962591">
          <w:rPr>
            <w:rFonts w:ascii="Courier New" w:hAnsi="Courier New" w:cs="Courier New"/>
            <w:iCs/>
            <w:color w:val="993300"/>
            <w:sz w:val="20"/>
            <w:szCs w:val="20"/>
            <w:rPrChange w:id="1938" w:author="EOS" w:date="2011-08-02T12:56:00Z">
              <w:rPr>
                <w:rFonts w:ascii="Courier New" w:hAnsi="Courier New" w:cs="Courier New"/>
                <w:b/>
                <w:bCs/>
                <w:i/>
                <w:iCs/>
                <w:color w:val="CC3300"/>
                <w:sz w:val="20"/>
                <w:szCs w:val="20"/>
              </w:rPr>
            </w:rPrChange>
          </w:rPr>
          <w:t>MESH DEFAULT</w:t>
        </w:r>
      </w:ins>
    </w:p>
    <w:p w:rsidR="007E3981" w:rsidRDefault="007E3981" w:rsidP="00671032">
      <w:pPr>
        <w:pStyle w:val="HTMLPreformatted"/>
        <w:tabs>
          <w:tab w:val="clear" w:pos="916"/>
          <w:tab w:val="left" w:pos="720"/>
        </w:tabs>
        <w:ind w:left="720" w:hanging="90"/>
        <w:rPr>
          <w:ins w:id="1939" w:author="EOS" w:date="2011-06-15T08:40:00Z"/>
          <w:b/>
          <w:bCs/>
          <w:iCs/>
          <w:color w:val="993300"/>
        </w:rPr>
      </w:pPr>
      <w:ins w:id="1940" w:author="EOS" w:date="2011-06-15T08:41:00Z">
        <w:r>
          <w:rPr>
            <w:rFonts w:ascii="Calibri" w:hAnsi="Calibri" w:cs="Calibri"/>
            <w:sz w:val="22"/>
            <w:szCs w:val="22"/>
          </w:rPr>
          <w:tab/>
        </w:r>
      </w:ins>
      <w:ins w:id="1941" w:author="EOS" w:date="2011-06-15T08:43:00Z">
        <w:r>
          <w:rPr>
            <w:rFonts w:ascii="Calibri" w:hAnsi="Calibri"/>
            <w:bCs/>
            <w:iCs/>
            <w:sz w:val="22"/>
            <w:szCs w:val="22"/>
          </w:rPr>
          <w:t>A</w:t>
        </w:r>
      </w:ins>
      <w:ins w:id="1942" w:author="EOS" w:date="2011-06-15T08:41:00Z">
        <w:r w:rsidRPr="00134CC8">
          <w:rPr>
            <w:rFonts w:ascii="Calibri" w:hAnsi="Calibri"/>
            <w:bCs/>
            <w:iCs/>
            <w:sz w:val="22"/>
            <w:szCs w:val="22"/>
          </w:rPr>
          <w:t xml:space="preserve"> mesh file </w:t>
        </w:r>
        <w:r w:rsidR="00962591" w:rsidRPr="00962591">
          <w:rPr>
            <w:rFonts w:ascii="Calibri" w:hAnsi="Calibri"/>
            <w:bCs/>
            <w:iCs/>
            <w:sz w:val="22"/>
            <w:szCs w:val="22"/>
            <w:rPrChange w:id="1943" w:author="EOS" w:date="2011-06-15T08:41:00Z">
              <w:rPr>
                <w:rFonts w:ascii="Calibri" w:hAnsi="Calibri" w:cs="Times New Roman"/>
                <w:b/>
                <w:bCs/>
                <w:i/>
                <w:iCs/>
                <w:color w:val="0000FF"/>
                <w:sz w:val="22"/>
                <w:szCs w:val="22"/>
                <w:u w:val="single"/>
              </w:rPr>
            </w:rPrChange>
          </w:rPr>
          <w:t>"</w:t>
        </w:r>
        <w:r w:rsidR="00962591" w:rsidRPr="00962591">
          <w:rPr>
            <w:rFonts w:ascii="Calibri" w:hAnsi="Calibri"/>
            <w:bCs/>
            <w:iCs/>
            <w:color w:val="0B02BE"/>
            <w:sz w:val="22"/>
            <w:szCs w:val="22"/>
            <w:u w:val="single"/>
            <w:rPrChange w:id="1944" w:author="EOS" w:date="2011-06-15T08:42:00Z">
              <w:rPr>
                <w:rFonts w:ascii="Calibri" w:hAnsi="Calibri" w:cs="Times New Roman"/>
                <w:b/>
                <w:bCs/>
                <w:i/>
                <w:iCs/>
                <w:color w:val="0000FF"/>
                <w:sz w:val="22"/>
                <w:szCs w:val="22"/>
                <w:u w:val="single"/>
              </w:rPr>
            </w:rPrChange>
          </w:rPr>
          <w:t>dcinv2d.msh</w:t>
        </w:r>
        <w:r w:rsidR="00962591" w:rsidRPr="00962591">
          <w:rPr>
            <w:rFonts w:ascii="Calibri" w:hAnsi="Calibri"/>
            <w:bCs/>
            <w:iCs/>
            <w:sz w:val="22"/>
            <w:szCs w:val="22"/>
            <w:rPrChange w:id="1945" w:author="EOS" w:date="2011-06-15T08:41:00Z">
              <w:rPr>
                <w:rFonts w:ascii="Calibri" w:hAnsi="Calibri" w:cs="Times New Roman"/>
                <w:b/>
                <w:bCs/>
                <w:i/>
                <w:iCs/>
                <w:color w:val="0000FF"/>
                <w:sz w:val="22"/>
                <w:szCs w:val="22"/>
                <w:u w:val="single"/>
              </w:rPr>
            </w:rPrChange>
          </w:rPr>
          <w:t xml:space="preserve">" will be created which has 3 cells between electrodes and the aspect ratio of the top cells set to </w:t>
        </w:r>
      </w:ins>
      <w:ins w:id="1946" w:author="EOS" w:date="2011-06-15T08:42:00Z">
        <w:r>
          <w:rPr>
            <w:rFonts w:ascii="Calibri" w:hAnsi="Calibri"/>
            <w:bCs/>
            <w:iCs/>
            <w:sz w:val="22"/>
            <w:szCs w:val="22"/>
          </w:rPr>
          <w:t>3.</w:t>
        </w:r>
      </w:ins>
    </w:p>
    <w:p w:rsidR="007E3981" w:rsidRPr="00B72CA4" w:rsidRDefault="00962591" w:rsidP="00671032">
      <w:pPr>
        <w:rPr>
          <w:ins w:id="1947" w:author="EOS" w:date="2011-06-15T08:42:00Z"/>
          <w:rFonts w:ascii="Courier New" w:hAnsi="Courier New" w:cs="Courier New"/>
          <w:color w:val="993300"/>
          <w:sz w:val="20"/>
          <w:szCs w:val="20"/>
          <w:rPrChange w:id="1948" w:author="EOS" w:date="2011-08-02T12:56:00Z">
            <w:rPr>
              <w:ins w:id="1949" w:author="EOS" w:date="2011-06-15T08:42:00Z"/>
              <w:rFonts w:ascii="Courier New" w:hAnsi="Courier New" w:cs="Courier New"/>
              <w:color w:val="CC3300"/>
              <w:sz w:val="20"/>
              <w:szCs w:val="20"/>
            </w:rPr>
          </w:rPrChange>
        </w:rPr>
      </w:pPr>
      <w:ins w:id="1950" w:author="EOS" w:date="2011-06-15T08:42:00Z">
        <w:r w:rsidRPr="00962591">
          <w:rPr>
            <w:rFonts w:ascii="Courier New" w:hAnsi="Courier New" w:cs="Courier New"/>
            <w:iCs/>
            <w:color w:val="993300"/>
            <w:sz w:val="20"/>
            <w:szCs w:val="20"/>
            <w:rPrChange w:id="1951" w:author="EOS" w:date="2011-08-02T12:56:00Z">
              <w:rPr>
                <w:rFonts w:ascii="Courier New" w:hAnsi="Courier New" w:cs="Courier New"/>
                <w:b/>
                <w:bCs/>
                <w:i/>
                <w:iCs/>
                <w:color w:val="CC3300"/>
                <w:sz w:val="20"/>
                <w:szCs w:val="20"/>
              </w:rPr>
            </w:rPrChange>
          </w:rPr>
          <w:t>MESH FILE filename</w:t>
        </w:r>
      </w:ins>
    </w:p>
    <w:p w:rsidR="007E3981" w:rsidRDefault="007E3981" w:rsidP="00671032">
      <w:pPr>
        <w:pStyle w:val="HTMLPreformatted"/>
        <w:tabs>
          <w:tab w:val="clear" w:pos="916"/>
          <w:tab w:val="left" w:pos="720"/>
        </w:tabs>
        <w:ind w:left="720" w:hanging="90"/>
        <w:rPr>
          <w:ins w:id="1952" w:author="EOS" w:date="2011-06-15T08:42:00Z"/>
          <w:b/>
          <w:bCs/>
          <w:iCs/>
          <w:color w:val="993300"/>
        </w:rPr>
      </w:pPr>
      <w:ins w:id="1953" w:author="EOS" w:date="2011-06-15T08:42:00Z">
        <w:r>
          <w:rPr>
            <w:rFonts w:ascii="Calibri" w:hAnsi="Calibri" w:cs="Calibri"/>
            <w:sz w:val="22"/>
            <w:szCs w:val="22"/>
          </w:rPr>
          <w:tab/>
        </w:r>
        <w:proofErr w:type="gramStart"/>
        <w:r>
          <w:rPr>
            <w:rFonts w:ascii="Calibri" w:hAnsi="Calibri"/>
            <w:bCs/>
            <w:iCs/>
            <w:sz w:val="22"/>
            <w:szCs w:val="22"/>
          </w:rPr>
          <w:t>A mesh file.</w:t>
        </w:r>
        <w:proofErr w:type="gramEnd"/>
        <w:r>
          <w:rPr>
            <w:rFonts w:ascii="Calibri" w:hAnsi="Calibri"/>
            <w:bCs/>
            <w:iCs/>
            <w:sz w:val="22"/>
            <w:szCs w:val="22"/>
          </w:rPr>
          <w:t xml:space="preserve"> </w:t>
        </w:r>
        <w:proofErr w:type="gramStart"/>
        <w:r>
          <w:rPr>
            <w:rFonts w:ascii="Calibri" w:hAnsi="Calibri"/>
            <w:bCs/>
            <w:iCs/>
            <w:sz w:val="22"/>
            <w:szCs w:val="22"/>
          </w:rPr>
          <w:t>Is supplied.</w:t>
        </w:r>
        <w:proofErr w:type="gramEnd"/>
      </w:ins>
    </w:p>
    <w:p w:rsidR="007E3981" w:rsidRPr="00B72CA4" w:rsidRDefault="00962591" w:rsidP="00671032">
      <w:pPr>
        <w:rPr>
          <w:ins w:id="1954" w:author="EOS" w:date="2011-06-15T08:42:00Z"/>
          <w:rFonts w:ascii="Courier New" w:hAnsi="Courier New" w:cs="Courier New"/>
          <w:color w:val="993300"/>
          <w:sz w:val="20"/>
          <w:szCs w:val="20"/>
          <w:rPrChange w:id="1955" w:author="EOS" w:date="2011-08-02T12:56:00Z">
            <w:rPr>
              <w:ins w:id="1956" w:author="EOS" w:date="2011-06-15T08:42:00Z"/>
              <w:rFonts w:ascii="Courier New" w:hAnsi="Courier New" w:cs="Courier New"/>
              <w:color w:val="CC3300"/>
              <w:sz w:val="20"/>
              <w:szCs w:val="20"/>
            </w:rPr>
          </w:rPrChange>
        </w:rPr>
      </w:pPr>
      <w:ins w:id="1957" w:author="EOS" w:date="2011-06-15T08:42:00Z">
        <w:r w:rsidRPr="00962591">
          <w:rPr>
            <w:rFonts w:ascii="Courier New" w:hAnsi="Courier New" w:cs="Courier New"/>
            <w:iCs/>
            <w:color w:val="993300"/>
            <w:sz w:val="20"/>
            <w:szCs w:val="20"/>
            <w:rPrChange w:id="1958" w:author="EOS" w:date="2011-08-02T12:56:00Z">
              <w:rPr>
                <w:rFonts w:ascii="Courier New" w:hAnsi="Courier New" w:cs="Courier New"/>
                <w:b/>
                <w:bCs/>
                <w:i/>
                <w:iCs/>
                <w:color w:val="CC3300"/>
                <w:sz w:val="20"/>
                <w:szCs w:val="20"/>
              </w:rPr>
            </w:rPrChange>
          </w:rPr>
          <w:t xml:space="preserve">MESH </w:t>
        </w:r>
      </w:ins>
      <w:ins w:id="1959" w:author="EOS" w:date="2011-06-15T08:43:00Z">
        <w:r w:rsidRPr="00962591">
          <w:rPr>
            <w:rFonts w:ascii="Courier New" w:hAnsi="Courier New" w:cs="Courier New"/>
            <w:iCs/>
            <w:color w:val="993300"/>
            <w:sz w:val="20"/>
            <w:szCs w:val="20"/>
            <w:rPrChange w:id="1960" w:author="EOS" w:date="2011-08-02T12:56:00Z">
              <w:rPr>
                <w:rFonts w:ascii="Courier New" w:hAnsi="Courier New" w:cs="Courier New"/>
                <w:b/>
                <w:bCs/>
                <w:i/>
                <w:iCs/>
                <w:color w:val="CC3300"/>
                <w:sz w:val="20"/>
                <w:szCs w:val="20"/>
              </w:rPr>
            </w:rPrChange>
          </w:rPr>
          <w:t>NC_ASPR</w:t>
        </w:r>
      </w:ins>
      <w:ins w:id="1961" w:author="EOS" w:date="2011-06-15T08:42:00Z">
        <w:r w:rsidRPr="00962591">
          <w:rPr>
            <w:rFonts w:ascii="Courier New" w:hAnsi="Courier New" w:cs="Courier New"/>
            <w:iCs/>
            <w:color w:val="993300"/>
            <w:sz w:val="20"/>
            <w:szCs w:val="20"/>
            <w:rPrChange w:id="1962" w:author="EOS" w:date="2011-08-02T12:56:00Z">
              <w:rPr>
                <w:rFonts w:ascii="Courier New" w:hAnsi="Courier New" w:cs="Courier New"/>
                <w:b/>
                <w:bCs/>
                <w:i/>
                <w:iCs/>
                <w:color w:val="CC3300"/>
                <w:sz w:val="20"/>
                <w:szCs w:val="20"/>
              </w:rPr>
            </w:rPrChange>
          </w:rPr>
          <w:t xml:space="preserve"> </w:t>
        </w:r>
      </w:ins>
      <w:ins w:id="1963" w:author="EOS" w:date="2011-06-15T08:43:00Z">
        <w:r w:rsidRPr="00962591">
          <w:rPr>
            <w:rFonts w:ascii="Courier New" w:hAnsi="Courier New" w:cs="Courier New"/>
            <w:iCs/>
            <w:color w:val="993300"/>
            <w:sz w:val="20"/>
            <w:szCs w:val="20"/>
            <w:rPrChange w:id="1964" w:author="EOS" w:date="2011-08-02T12:56:00Z">
              <w:rPr>
                <w:rFonts w:ascii="Courier New" w:hAnsi="Courier New" w:cs="Courier New"/>
                <w:b/>
                <w:bCs/>
                <w:i/>
                <w:iCs/>
                <w:color w:val="CC3300"/>
                <w:sz w:val="20"/>
                <w:szCs w:val="20"/>
              </w:rPr>
            </w:rPrChange>
          </w:rPr>
          <w:t>n a</w:t>
        </w:r>
      </w:ins>
    </w:p>
    <w:p w:rsidR="00EF6550" w:rsidRDefault="007E3981">
      <w:pPr>
        <w:pStyle w:val="HTMLPreformatted"/>
        <w:tabs>
          <w:tab w:val="clear" w:pos="916"/>
          <w:tab w:val="left" w:pos="720"/>
        </w:tabs>
        <w:ind w:left="720" w:hanging="90"/>
        <w:rPr>
          <w:del w:id="1965" w:author="EOS" w:date="2011-06-15T08:42:00Z"/>
          <w:iCs/>
          <w:color w:val="993300"/>
        </w:rPr>
        <w:pPrChange w:id="1966" w:author="EOS" w:date="2011-08-02T10:52:00Z">
          <w:pPr>
            <w:pStyle w:val="Heading4"/>
          </w:pPr>
        </w:pPrChange>
      </w:pPr>
      <w:ins w:id="1967" w:author="EOS" w:date="2011-06-15T08:42:00Z">
        <w:r>
          <w:rPr>
            <w:rFonts w:ascii="Calibri" w:hAnsi="Calibri" w:cs="Calibri"/>
            <w:sz w:val="22"/>
            <w:szCs w:val="22"/>
          </w:rPr>
          <w:tab/>
        </w:r>
        <w:proofErr w:type="gramStart"/>
        <w:r>
          <w:rPr>
            <w:rFonts w:ascii="Calibri" w:hAnsi="Calibri"/>
            <w:bCs/>
            <w:iCs/>
            <w:sz w:val="22"/>
            <w:szCs w:val="22"/>
          </w:rPr>
          <w:t>A mesh file.</w:t>
        </w:r>
      </w:ins>
      <w:proofErr w:type="gramEnd"/>
      <w:ins w:id="1968" w:author="EOS" w:date="2011-06-15T08:43:00Z">
        <w:r w:rsidRPr="00671032">
          <w:rPr>
            <w:rFonts w:ascii="Calibri" w:hAnsi="Calibri"/>
            <w:b/>
            <w:bCs/>
            <w:iCs/>
            <w:sz w:val="22"/>
            <w:szCs w:val="22"/>
          </w:rPr>
          <w:t xml:space="preserve"> </w:t>
        </w:r>
        <w:r w:rsidR="00962591" w:rsidRPr="00962591">
          <w:rPr>
            <w:bCs/>
            <w:iCs/>
            <w:rPrChange w:id="1969" w:author="EOS" w:date="2011-06-15T08:43:00Z">
              <w:rPr>
                <w:b w:val="0"/>
                <w:bCs w:val="0"/>
                <w:i/>
                <w:iCs/>
                <w:color w:val="0000FF"/>
                <w:u w:val="single"/>
              </w:rPr>
            </w:rPrChange>
          </w:rPr>
          <w:t>"</w:t>
        </w:r>
        <w:r w:rsidR="00962591" w:rsidRPr="00962591">
          <w:rPr>
            <w:bCs/>
            <w:iCs/>
            <w:color w:val="0B02BE"/>
            <w:u w:val="single"/>
            <w:rPrChange w:id="1970" w:author="EOS" w:date="2011-06-15T08:43:00Z">
              <w:rPr>
                <w:b w:val="0"/>
                <w:bCs w:val="0"/>
                <w:i/>
                <w:iCs/>
                <w:color w:val="0000FF"/>
                <w:u w:val="single"/>
              </w:rPr>
            </w:rPrChange>
          </w:rPr>
          <w:t>dcinv2d.msh</w:t>
        </w:r>
        <w:r w:rsidR="00962591" w:rsidRPr="00962591">
          <w:rPr>
            <w:bCs/>
            <w:iCs/>
            <w:rPrChange w:id="1971" w:author="EOS" w:date="2011-06-15T08:43:00Z">
              <w:rPr>
                <w:b w:val="0"/>
                <w:bCs w:val="0"/>
                <w:i/>
                <w:iCs/>
                <w:color w:val="0000FF"/>
                <w:u w:val="single"/>
              </w:rPr>
            </w:rPrChange>
          </w:rPr>
          <w:t>" will be created which has /n/ cells between electrodes and the aspect ratio of the top cells set to /a/.</w:t>
        </w:r>
      </w:ins>
      <w:del w:id="1972" w:author="EOS" w:date="2011-06-15T08:42:00Z">
        <w:r w:rsidRPr="00766502" w:rsidDel="00671032">
          <w:rPr>
            <w:b/>
            <w:bCs/>
            <w:iCs/>
            <w:color w:val="993300"/>
          </w:rPr>
          <w:delText xml:space="preserve">MESH  </w:delText>
        </w:r>
      </w:del>
    </w:p>
    <w:p w:rsidR="00EF6550" w:rsidRDefault="007E3981">
      <w:pPr>
        <w:pStyle w:val="HTMLPreformatted"/>
        <w:rPr>
          <w:del w:id="1973" w:author="EOS" w:date="2011-06-15T08:42:00Z"/>
          <w:rFonts w:ascii="Calibri" w:hAnsi="Calibri"/>
          <w:i/>
          <w:iCs/>
          <w:sz w:val="22"/>
          <w:szCs w:val="22"/>
        </w:rPr>
        <w:pPrChange w:id="1974" w:author="EOS" w:date="2011-08-02T10:52:00Z">
          <w:pPr>
            <w:pStyle w:val="Heading4"/>
            <w:ind w:left="720"/>
          </w:pPr>
        </w:pPrChange>
      </w:pPr>
      <w:del w:id="1975" w:author="EOS" w:date="2011-06-15T08:42:00Z">
        <w:r w:rsidRPr="00766502" w:rsidDel="00671032">
          <w:rPr>
            <w:rFonts w:ascii="Calibri" w:hAnsi="Calibri"/>
            <w:b/>
            <w:bCs/>
            <w:iCs/>
            <w:sz w:val="22"/>
            <w:szCs w:val="22"/>
          </w:rPr>
          <w:delText>2D mesh.  The mesh file is required if any of the models are supplied (initial, reference, weight, bounds, active cells).</w:delText>
        </w:r>
      </w:del>
    </w:p>
    <w:p w:rsidR="00EF6550" w:rsidRDefault="007E3981">
      <w:pPr>
        <w:pStyle w:val="HTMLPreformatted"/>
        <w:rPr>
          <w:del w:id="1976" w:author="EOS" w:date="2011-06-15T08:42:00Z"/>
          <w:rFonts w:ascii="Calibri" w:hAnsi="Calibri"/>
          <w:i/>
          <w:iCs/>
          <w:sz w:val="22"/>
          <w:szCs w:val="22"/>
        </w:rPr>
        <w:pPrChange w:id="1977" w:author="EOS" w:date="2011-08-02T10:52:00Z">
          <w:pPr>
            <w:pStyle w:val="Heading4"/>
          </w:pPr>
        </w:pPrChange>
      </w:pPr>
      <w:del w:id="1978" w:author="EOS" w:date="2011-06-15T08:42:00Z">
        <w:r w:rsidRPr="00766502" w:rsidDel="00671032">
          <w:rPr>
            <w:rFonts w:ascii="Calibri" w:hAnsi="Calibri"/>
            <w:b/>
            <w:bCs/>
            <w:i/>
            <w:iCs/>
            <w:sz w:val="22"/>
            <w:szCs w:val="22"/>
          </w:rPr>
          <w:delText xml:space="preserve"> </w:delText>
        </w:r>
        <w:r w:rsidRPr="00766502" w:rsidDel="00671032">
          <w:rPr>
            <w:b/>
            <w:bCs/>
            <w:iCs/>
            <w:color w:val="993300"/>
          </w:rPr>
          <w:delText>MESH DEFAULT</w:delText>
        </w:r>
        <w:r w:rsidDel="00671032">
          <w:rPr>
            <w:b/>
            <w:bCs/>
            <w:iCs/>
            <w:color w:val="993300"/>
          </w:rPr>
          <w:delText>*</w:delText>
        </w:r>
        <w:r w:rsidDel="00671032">
          <w:rPr>
            <w:rFonts w:ascii="Calibri" w:hAnsi="Calibri"/>
            <w:b/>
            <w:bCs/>
            <w:i/>
            <w:iCs/>
            <w:sz w:val="22"/>
            <w:szCs w:val="22"/>
          </w:rPr>
          <w:delText xml:space="preserve">  </w:delText>
        </w:r>
      </w:del>
    </w:p>
    <w:p w:rsidR="00EF6550" w:rsidRDefault="007E3981">
      <w:pPr>
        <w:pStyle w:val="HTMLPreformatted"/>
        <w:rPr>
          <w:del w:id="1979" w:author="EOS" w:date="2011-06-15T08:42:00Z"/>
          <w:rFonts w:ascii="Calibri" w:hAnsi="Calibri"/>
          <w:iCs/>
          <w:sz w:val="22"/>
          <w:szCs w:val="22"/>
        </w:rPr>
        <w:pPrChange w:id="1980" w:author="EOS" w:date="2011-08-02T10:52:00Z">
          <w:pPr>
            <w:pStyle w:val="Heading4"/>
            <w:ind w:left="720"/>
          </w:pPr>
        </w:pPrChange>
      </w:pPr>
      <w:del w:id="1981" w:author="EOS" w:date="2011-06-15T08:42:00Z">
        <w:r w:rsidRPr="00766502" w:rsidDel="00671032">
          <w:rPr>
            <w:rFonts w:ascii="Calibri" w:hAnsi="Calibri"/>
            <w:b/>
            <w:bCs/>
            <w:iCs/>
            <w:sz w:val="22"/>
            <w:szCs w:val="22"/>
          </w:rPr>
          <w:delText>a mesh file "dcinv2d.msh" will be created which has</w:delText>
        </w:r>
        <w:r w:rsidDel="00671032">
          <w:rPr>
            <w:rFonts w:ascii="Calibri" w:hAnsi="Calibri"/>
            <w:b/>
            <w:bCs/>
            <w:iCs/>
            <w:sz w:val="22"/>
            <w:szCs w:val="22"/>
          </w:rPr>
          <w:delText xml:space="preserve"> </w:delText>
        </w:r>
        <w:r w:rsidRPr="00766502" w:rsidDel="00671032">
          <w:rPr>
            <w:rFonts w:ascii="Calibri" w:hAnsi="Calibri"/>
            <w:b/>
            <w:bCs/>
            <w:iCs/>
            <w:sz w:val="22"/>
            <w:szCs w:val="22"/>
          </w:rPr>
          <w:delText>3 cells between electrodes and the aspect ratio of the top cells set to 2.</w:delText>
        </w:r>
      </w:del>
    </w:p>
    <w:p w:rsidR="00EF6550" w:rsidRDefault="007E3981">
      <w:pPr>
        <w:pStyle w:val="HTMLPreformatted"/>
        <w:rPr>
          <w:del w:id="1982" w:author="EOS" w:date="2011-06-15T08:43:00Z"/>
          <w:rFonts w:ascii="Calibri" w:hAnsi="Calibri"/>
          <w:iCs/>
          <w:sz w:val="22"/>
          <w:szCs w:val="22"/>
        </w:rPr>
        <w:pPrChange w:id="1983" w:author="EOS" w:date="2011-08-02T10:52:00Z">
          <w:pPr>
            <w:pStyle w:val="Heading4"/>
          </w:pPr>
        </w:pPrChange>
      </w:pPr>
      <w:del w:id="1984" w:author="EOS" w:date="2011-06-15T08:43:00Z">
        <w:r w:rsidRPr="00E16524" w:rsidDel="00671032">
          <w:rPr>
            <w:b/>
            <w:bCs/>
            <w:iCs/>
            <w:color w:val="993300"/>
          </w:rPr>
          <w:delText xml:space="preserve">MESH FILE </w:delText>
        </w:r>
        <w:r w:rsidRPr="00B320D1" w:rsidDel="00671032">
          <w:rPr>
            <w:b/>
            <w:bCs/>
            <w:iCs/>
            <w:color w:val="993300"/>
          </w:rPr>
          <w:delText>filename</w:delText>
        </w:r>
        <w:r w:rsidDel="00671032">
          <w:rPr>
            <w:rFonts w:ascii="Calibri" w:hAnsi="Calibri"/>
            <w:b/>
            <w:bCs/>
            <w:iCs/>
            <w:sz w:val="22"/>
            <w:szCs w:val="22"/>
          </w:rPr>
          <w:delText xml:space="preserve">  </w:delText>
        </w:r>
      </w:del>
    </w:p>
    <w:p w:rsidR="00EF6550" w:rsidRDefault="007E3981">
      <w:pPr>
        <w:pStyle w:val="HTMLPreformatted"/>
        <w:rPr>
          <w:del w:id="1985" w:author="EOS" w:date="2011-06-15T08:43:00Z"/>
          <w:rFonts w:ascii="Calibri" w:hAnsi="Calibri"/>
          <w:i/>
          <w:iCs/>
          <w:sz w:val="22"/>
          <w:szCs w:val="22"/>
        </w:rPr>
        <w:pPrChange w:id="1986" w:author="EOS" w:date="2011-08-02T10:52:00Z">
          <w:pPr>
            <w:pStyle w:val="Heading4"/>
            <w:ind w:firstLine="720"/>
          </w:pPr>
        </w:pPrChange>
      </w:pPr>
      <w:del w:id="1987" w:author="EOS" w:date="2011-06-15T08:43:00Z">
        <w:r w:rsidRPr="00E16524" w:rsidDel="00671032">
          <w:rPr>
            <w:rFonts w:ascii="Calibri" w:hAnsi="Calibri"/>
            <w:b/>
            <w:bCs/>
            <w:iCs/>
            <w:sz w:val="22"/>
            <w:szCs w:val="22"/>
          </w:rPr>
          <w:delText>a mesh file is supplied</w:delText>
        </w:r>
        <w:r w:rsidRPr="00766502" w:rsidDel="00671032">
          <w:rPr>
            <w:rFonts w:ascii="Calibri" w:hAnsi="Calibri"/>
            <w:b/>
            <w:bCs/>
            <w:i/>
            <w:iCs/>
            <w:sz w:val="22"/>
            <w:szCs w:val="22"/>
          </w:rPr>
          <w:delText>.</w:delText>
        </w:r>
      </w:del>
    </w:p>
    <w:p w:rsidR="00EF6550" w:rsidRDefault="007E3981">
      <w:pPr>
        <w:pStyle w:val="HTMLPreformatted"/>
        <w:rPr>
          <w:del w:id="1988" w:author="EOS" w:date="2011-06-15T08:43:00Z"/>
          <w:iCs/>
          <w:color w:val="993300"/>
        </w:rPr>
        <w:pPrChange w:id="1989" w:author="EOS" w:date="2011-08-02T10:52:00Z">
          <w:pPr>
            <w:pStyle w:val="Heading4"/>
          </w:pPr>
        </w:pPrChange>
      </w:pPr>
      <w:del w:id="1990" w:author="EOS" w:date="2011-06-15T08:43:00Z">
        <w:r w:rsidRPr="00E16524" w:rsidDel="00671032">
          <w:rPr>
            <w:b/>
            <w:bCs/>
            <w:iCs/>
            <w:color w:val="993300"/>
          </w:rPr>
          <w:delText xml:space="preserve">MESH NC_ASPR n a  </w:delText>
        </w:r>
      </w:del>
    </w:p>
    <w:p w:rsidR="00EF6550" w:rsidRDefault="007E3981">
      <w:pPr>
        <w:pStyle w:val="HTMLPreformatted"/>
        <w:rPr>
          <w:del w:id="1991" w:author="EOS" w:date="2011-06-15T08:43:00Z"/>
          <w:rFonts w:ascii="Calibri" w:hAnsi="Calibri"/>
          <w:iCs/>
          <w:sz w:val="22"/>
          <w:szCs w:val="22"/>
        </w:rPr>
        <w:pPrChange w:id="1992" w:author="EOS" w:date="2011-08-02T10:52:00Z">
          <w:pPr>
            <w:pStyle w:val="Heading4"/>
            <w:ind w:left="720"/>
          </w:pPr>
        </w:pPrChange>
      </w:pPr>
      <w:del w:id="1993" w:author="EOS" w:date="2011-06-15T08:43:00Z">
        <w:r w:rsidRPr="00E16524" w:rsidDel="00671032">
          <w:rPr>
            <w:rFonts w:ascii="Calibri" w:hAnsi="Calibri"/>
            <w:b/>
            <w:bCs/>
            <w:iCs/>
            <w:sz w:val="22"/>
            <w:szCs w:val="22"/>
          </w:rPr>
          <w:delText>a mesh file "dcinv2d.msh" will be created which has /n/ cells between electrodes and the aspect ratio of the top cells set to /a/.</w:delText>
        </w:r>
      </w:del>
    </w:p>
    <w:p w:rsidR="00EF6550" w:rsidRDefault="00F24369">
      <w:pPr>
        <w:pStyle w:val="HTMLPreformatted"/>
        <w:rPr>
          <w:rFonts w:ascii="Calibri" w:hAnsi="Calibri"/>
          <w:i/>
          <w:iCs/>
          <w:sz w:val="22"/>
          <w:szCs w:val="22"/>
        </w:rPr>
        <w:pPrChange w:id="1994" w:author="EOS" w:date="2011-08-02T10:52:00Z">
          <w:pPr>
            <w:pStyle w:val="Heading4"/>
          </w:pPr>
        </w:pPrChange>
      </w:pPr>
      <w:r>
        <w:pict>
          <v:rect id="_x0000_i1100" style="width:0;height:1.5pt" o:hralign="center" o:hrstd="t" o:hr="t" fillcolor="#a0a0a0" stroked="f"/>
        </w:pict>
      </w:r>
    </w:p>
    <w:p w:rsidR="007E3981" w:rsidRPr="00B72CA4" w:rsidRDefault="007E3981">
      <w:pPr>
        <w:pStyle w:val="Heading4"/>
        <w:contextualSpacing/>
        <w:rPr>
          <w:rFonts w:ascii="Courier New" w:hAnsi="Courier New" w:cs="Courier New"/>
          <w:b w:val="0"/>
          <w:bCs w:val="0"/>
          <w:iCs/>
          <w:color w:val="993300"/>
          <w:sz w:val="20"/>
          <w:szCs w:val="20"/>
        </w:rPr>
      </w:pPr>
      <w:r w:rsidRPr="00B72CA4">
        <w:rPr>
          <w:rFonts w:ascii="Courier New" w:hAnsi="Courier New" w:cs="Courier New"/>
          <w:b w:val="0"/>
          <w:bCs w:val="0"/>
          <w:iCs/>
          <w:color w:val="993300"/>
          <w:sz w:val="20"/>
          <w:szCs w:val="20"/>
        </w:rPr>
        <w:t xml:space="preserve">OBS filename </w:t>
      </w:r>
    </w:p>
    <w:p w:rsidR="007E3981" w:rsidRDefault="007E3981">
      <w:pPr>
        <w:pStyle w:val="Heading4"/>
        <w:ind w:left="720"/>
        <w:contextualSpacing/>
        <w:rPr>
          <w:rFonts w:ascii="Calibri" w:hAnsi="Calibri"/>
          <w:b w:val="0"/>
          <w:bCs w:val="0"/>
          <w:iCs/>
          <w:sz w:val="22"/>
          <w:szCs w:val="22"/>
        </w:rPr>
      </w:pPr>
      <w:del w:id="1995" w:author="EOS" w:date="2011-06-17T11:08:00Z">
        <w:r w:rsidRPr="00E16524" w:rsidDel="00FE5049">
          <w:rPr>
            <w:rFonts w:ascii="Calibri" w:hAnsi="Calibri"/>
            <w:b w:val="0"/>
            <w:bCs w:val="0"/>
            <w:iCs/>
            <w:sz w:val="22"/>
            <w:szCs w:val="22"/>
          </w:rPr>
          <w:delText xml:space="preserve">file </w:delText>
        </w:r>
      </w:del>
      <w:ins w:id="1996" w:author="EOS" w:date="2011-06-17T11:08:00Z">
        <w:r>
          <w:rPr>
            <w:rFonts w:ascii="Calibri" w:hAnsi="Calibri"/>
            <w:b w:val="0"/>
            <w:bCs w:val="0"/>
            <w:iCs/>
            <w:sz w:val="22"/>
            <w:szCs w:val="22"/>
          </w:rPr>
          <w:t>F</w:t>
        </w:r>
        <w:r w:rsidRPr="00E16524">
          <w:rPr>
            <w:rFonts w:ascii="Calibri" w:hAnsi="Calibri"/>
            <w:b w:val="0"/>
            <w:bCs w:val="0"/>
            <w:iCs/>
            <w:sz w:val="22"/>
            <w:szCs w:val="22"/>
          </w:rPr>
          <w:t xml:space="preserve">ile </w:t>
        </w:r>
      </w:ins>
      <w:r w:rsidRPr="00E16524">
        <w:rPr>
          <w:rFonts w:ascii="Calibri" w:hAnsi="Calibri"/>
          <w:b w:val="0"/>
          <w:bCs w:val="0"/>
          <w:iCs/>
          <w:sz w:val="22"/>
          <w:szCs w:val="22"/>
        </w:rPr>
        <w:t>containing electrode locations, observations, and optionally standard deviations.  This file is required.</w:t>
      </w:r>
    </w:p>
    <w:p w:rsidR="007E3981" w:rsidRPr="00B72CA4" w:rsidRDefault="007E3981">
      <w:pPr>
        <w:pStyle w:val="Heading4"/>
        <w:contextualSpacing/>
        <w:rPr>
          <w:rFonts w:ascii="Courier New" w:hAnsi="Courier New" w:cs="Courier New"/>
          <w:b w:val="0"/>
          <w:bCs w:val="0"/>
          <w:iCs/>
          <w:color w:val="993300"/>
          <w:sz w:val="20"/>
          <w:szCs w:val="20"/>
        </w:rPr>
      </w:pPr>
      <w:r w:rsidRPr="00B72CA4">
        <w:rPr>
          <w:rFonts w:ascii="Courier New" w:hAnsi="Courier New" w:cs="Courier New"/>
          <w:b w:val="0"/>
          <w:bCs w:val="0"/>
          <w:iCs/>
          <w:color w:val="993300"/>
          <w:sz w:val="20"/>
          <w:szCs w:val="20"/>
        </w:rPr>
        <w:lastRenderedPageBreak/>
        <w:t xml:space="preserve">OBS LOC_X filename  </w:t>
      </w:r>
    </w:p>
    <w:p w:rsidR="007E3981" w:rsidRDefault="007E3981">
      <w:pPr>
        <w:pStyle w:val="Heading4"/>
        <w:ind w:firstLine="720"/>
        <w:contextualSpacing/>
        <w:rPr>
          <w:rFonts w:ascii="Calibri" w:hAnsi="Calibri"/>
          <w:b w:val="0"/>
          <w:bCs w:val="0"/>
          <w:iCs/>
          <w:sz w:val="22"/>
          <w:szCs w:val="22"/>
        </w:rPr>
      </w:pPr>
      <w:del w:id="1997" w:author="EOS" w:date="2011-06-17T11:08:00Z">
        <w:r w:rsidRPr="00E16524" w:rsidDel="00FE5049">
          <w:rPr>
            <w:rFonts w:ascii="Calibri" w:hAnsi="Calibri"/>
            <w:b w:val="0"/>
            <w:bCs w:val="0"/>
            <w:iCs/>
            <w:sz w:val="22"/>
            <w:szCs w:val="22"/>
          </w:rPr>
          <w:delText xml:space="preserve">file </w:delText>
        </w:r>
      </w:del>
      <w:ins w:id="1998" w:author="EOS" w:date="2011-06-17T11:08:00Z">
        <w:r>
          <w:rPr>
            <w:rFonts w:ascii="Calibri" w:hAnsi="Calibri"/>
            <w:b w:val="0"/>
            <w:bCs w:val="0"/>
            <w:iCs/>
            <w:sz w:val="22"/>
            <w:szCs w:val="22"/>
          </w:rPr>
          <w:t>F</w:t>
        </w:r>
        <w:r w:rsidRPr="00E16524">
          <w:rPr>
            <w:rFonts w:ascii="Calibri" w:hAnsi="Calibri"/>
            <w:b w:val="0"/>
            <w:bCs w:val="0"/>
            <w:iCs/>
            <w:sz w:val="22"/>
            <w:szCs w:val="22"/>
          </w:rPr>
          <w:t xml:space="preserve">ile </w:t>
        </w:r>
      </w:ins>
      <w:r w:rsidRPr="00E16524">
        <w:rPr>
          <w:rFonts w:ascii="Calibri" w:hAnsi="Calibri"/>
          <w:b w:val="0"/>
          <w:bCs w:val="0"/>
          <w:iCs/>
          <w:sz w:val="22"/>
          <w:szCs w:val="22"/>
        </w:rPr>
        <w:t>contains only X locations (surface).</w:t>
      </w:r>
    </w:p>
    <w:p w:rsidR="007E3981" w:rsidRPr="00B72CA4" w:rsidRDefault="007E3981">
      <w:pPr>
        <w:pStyle w:val="Heading4"/>
        <w:contextualSpacing/>
        <w:rPr>
          <w:rFonts w:ascii="Calibri" w:hAnsi="Calibri"/>
          <w:b w:val="0"/>
          <w:bCs w:val="0"/>
          <w:i/>
          <w:iCs/>
          <w:color w:val="993300"/>
          <w:sz w:val="22"/>
          <w:szCs w:val="22"/>
          <w:rPrChange w:id="1999" w:author="EOS" w:date="2011-08-02T12:56:00Z">
            <w:rPr>
              <w:rFonts w:ascii="Calibri" w:hAnsi="Calibri"/>
              <w:b w:val="0"/>
              <w:bCs w:val="0"/>
              <w:i/>
              <w:iCs/>
              <w:sz w:val="22"/>
              <w:szCs w:val="22"/>
            </w:rPr>
          </w:rPrChange>
        </w:rPr>
      </w:pPr>
      <w:r w:rsidRPr="00B72CA4">
        <w:rPr>
          <w:rFonts w:ascii="Courier New" w:hAnsi="Courier New" w:cs="Courier New"/>
          <w:b w:val="0"/>
          <w:bCs w:val="0"/>
          <w:iCs/>
          <w:color w:val="993300"/>
          <w:sz w:val="20"/>
          <w:szCs w:val="20"/>
        </w:rPr>
        <w:t>OBS LOC_XZ filename</w:t>
      </w:r>
      <w:r w:rsidR="00962591" w:rsidRPr="00962591">
        <w:rPr>
          <w:rFonts w:ascii="Calibri" w:hAnsi="Calibri"/>
          <w:b w:val="0"/>
          <w:bCs w:val="0"/>
          <w:i/>
          <w:iCs/>
          <w:color w:val="993300"/>
          <w:sz w:val="22"/>
          <w:szCs w:val="22"/>
          <w:rPrChange w:id="2000" w:author="EOS" w:date="2011-08-02T12:56:00Z">
            <w:rPr>
              <w:rFonts w:ascii="Calibri" w:hAnsi="Calibri"/>
              <w:b w:val="0"/>
              <w:bCs w:val="0"/>
              <w:i/>
              <w:iCs/>
              <w:color w:val="4F81BD"/>
              <w:sz w:val="22"/>
              <w:szCs w:val="22"/>
            </w:rPr>
          </w:rPrChange>
        </w:rPr>
        <w:t xml:space="preserve"> </w:t>
      </w:r>
    </w:p>
    <w:p w:rsidR="007E3981" w:rsidRDefault="007E3981">
      <w:pPr>
        <w:pStyle w:val="Heading4"/>
        <w:ind w:firstLine="720"/>
        <w:contextualSpacing/>
        <w:rPr>
          <w:rFonts w:ascii="Calibri" w:hAnsi="Calibri"/>
          <w:b w:val="0"/>
          <w:bCs w:val="0"/>
          <w:iCs/>
          <w:sz w:val="22"/>
          <w:szCs w:val="22"/>
        </w:rPr>
      </w:pPr>
      <w:del w:id="2001" w:author="EOS" w:date="2011-06-17T11:08:00Z">
        <w:r w:rsidRPr="00E16524" w:rsidDel="00FE5049">
          <w:rPr>
            <w:rFonts w:ascii="Calibri" w:hAnsi="Calibri"/>
            <w:b w:val="0"/>
            <w:bCs w:val="0"/>
            <w:iCs/>
            <w:sz w:val="22"/>
            <w:szCs w:val="22"/>
          </w:rPr>
          <w:delText xml:space="preserve">file </w:delText>
        </w:r>
      </w:del>
      <w:ins w:id="2002" w:author="EOS" w:date="2011-06-17T11:08:00Z">
        <w:r>
          <w:rPr>
            <w:rFonts w:ascii="Calibri" w:hAnsi="Calibri"/>
            <w:b w:val="0"/>
            <w:bCs w:val="0"/>
            <w:iCs/>
            <w:sz w:val="22"/>
            <w:szCs w:val="22"/>
          </w:rPr>
          <w:t>F</w:t>
        </w:r>
        <w:r w:rsidRPr="00E16524">
          <w:rPr>
            <w:rFonts w:ascii="Calibri" w:hAnsi="Calibri"/>
            <w:b w:val="0"/>
            <w:bCs w:val="0"/>
            <w:iCs/>
            <w:sz w:val="22"/>
            <w:szCs w:val="22"/>
          </w:rPr>
          <w:t xml:space="preserve">ile </w:t>
        </w:r>
      </w:ins>
      <w:r w:rsidRPr="00E16524">
        <w:rPr>
          <w:rFonts w:ascii="Calibri" w:hAnsi="Calibri"/>
          <w:b w:val="0"/>
          <w:bCs w:val="0"/>
          <w:iCs/>
          <w:sz w:val="22"/>
          <w:szCs w:val="22"/>
        </w:rPr>
        <w:t>contains X</w:t>
      </w:r>
      <w:proofErr w:type="gramStart"/>
      <w:r w:rsidRPr="00E16524">
        <w:rPr>
          <w:rFonts w:ascii="Calibri" w:hAnsi="Calibri"/>
          <w:b w:val="0"/>
          <w:bCs w:val="0"/>
          <w:iCs/>
          <w:sz w:val="22"/>
          <w:szCs w:val="22"/>
        </w:rPr>
        <w:t>,Z</w:t>
      </w:r>
      <w:proofErr w:type="gramEnd"/>
      <w:r w:rsidRPr="00E16524">
        <w:rPr>
          <w:rFonts w:ascii="Calibri" w:hAnsi="Calibri"/>
          <w:b w:val="0"/>
          <w:bCs w:val="0"/>
          <w:iCs/>
          <w:sz w:val="22"/>
          <w:szCs w:val="22"/>
        </w:rPr>
        <w:t xml:space="preserve"> locations.</w:t>
      </w:r>
    </w:p>
    <w:p w:rsidR="007E3981" w:rsidRPr="00766502" w:rsidRDefault="00F24369" w:rsidP="00766502">
      <w:pPr>
        <w:pStyle w:val="Heading4"/>
        <w:rPr>
          <w:rFonts w:ascii="Calibri" w:hAnsi="Calibri"/>
          <w:b w:val="0"/>
          <w:bCs w:val="0"/>
          <w:i/>
          <w:iCs/>
          <w:sz w:val="22"/>
          <w:szCs w:val="22"/>
        </w:rPr>
      </w:pPr>
      <w:r>
        <w:pict>
          <v:rect id="_x0000_i1101" style="width:0;height:1.5pt" o:hralign="center" o:hrstd="t" o:hr="t" fillcolor="#a0a0a0" stroked="f"/>
        </w:pict>
      </w:r>
    </w:p>
    <w:p w:rsidR="007E3981" w:rsidRPr="00B72CA4" w:rsidRDefault="007E3981">
      <w:pPr>
        <w:pStyle w:val="Heading4"/>
        <w:contextualSpacing/>
        <w:rPr>
          <w:rFonts w:ascii="Courier New" w:hAnsi="Courier New" w:cs="Courier New"/>
          <w:b w:val="0"/>
          <w:bCs w:val="0"/>
          <w:iCs/>
          <w:color w:val="993300"/>
          <w:sz w:val="20"/>
          <w:szCs w:val="20"/>
        </w:rPr>
      </w:pPr>
      <w:r w:rsidRPr="00B72CA4">
        <w:rPr>
          <w:rFonts w:ascii="Courier New" w:hAnsi="Courier New" w:cs="Courier New"/>
          <w:b w:val="0"/>
          <w:bCs w:val="0"/>
          <w:iCs/>
          <w:color w:val="993300"/>
          <w:sz w:val="20"/>
          <w:szCs w:val="20"/>
        </w:rPr>
        <w:t xml:space="preserve">NITER n  </w:t>
      </w:r>
    </w:p>
    <w:p w:rsidR="007E3981" w:rsidRDefault="007E3981">
      <w:pPr>
        <w:pStyle w:val="Heading4"/>
        <w:ind w:firstLine="720"/>
        <w:contextualSpacing/>
        <w:rPr>
          <w:rFonts w:ascii="Calibri" w:hAnsi="Calibri"/>
          <w:b w:val="0"/>
          <w:bCs w:val="0"/>
          <w:iCs/>
          <w:sz w:val="22"/>
          <w:szCs w:val="22"/>
        </w:rPr>
      </w:pPr>
      <w:del w:id="2003" w:author="EOS" w:date="2011-06-17T11:08:00Z">
        <w:r w:rsidRPr="00E16524" w:rsidDel="00FE5049">
          <w:rPr>
            <w:rFonts w:ascii="Calibri" w:hAnsi="Calibri"/>
            <w:b w:val="0"/>
            <w:bCs w:val="0"/>
            <w:iCs/>
            <w:sz w:val="22"/>
            <w:szCs w:val="22"/>
          </w:rPr>
          <w:delText xml:space="preserve">maximum </w:delText>
        </w:r>
      </w:del>
      <w:proofErr w:type="gramStart"/>
      <w:ins w:id="2004" w:author="EOS" w:date="2011-06-17T11:08:00Z">
        <w:r>
          <w:rPr>
            <w:rFonts w:ascii="Calibri" w:hAnsi="Calibri"/>
            <w:b w:val="0"/>
            <w:bCs w:val="0"/>
            <w:iCs/>
            <w:sz w:val="22"/>
            <w:szCs w:val="22"/>
          </w:rPr>
          <w:t>M</w:t>
        </w:r>
        <w:r w:rsidRPr="00E16524">
          <w:rPr>
            <w:rFonts w:ascii="Calibri" w:hAnsi="Calibri"/>
            <w:b w:val="0"/>
            <w:bCs w:val="0"/>
            <w:iCs/>
            <w:sz w:val="22"/>
            <w:szCs w:val="22"/>
          </w:rPr>
          <w:t xml:space="preserve">aximum </w:t>
        </w:r>
      </w:ins>
      <w:r>
        <w:rPr>
          <w:rFonts w:ascii="Calibri" w:hAnsi="Calibri"/>
          <w:b w:val="0"/>
          <w:bCs w:val="0"/>
          <w:iCs/>
          <w:sz w:val="22"/>
          <w:szCs w:val="22"/>
        </w:rPr>
        <w:t>number</w:t>
      </w:r>
      <w:r w:rsidRPr="00E16524">
        <w:rPr>
          <w:rFonts w:ascii="Calibri" w:hAnsi="Calibri"/>
          <w:b w:val="0"/>
          <w:bCs w:val="0"/>
          <w:iCs/>
          <w:sz w:val="22"/>
          <w:szCs w:val="22"/>
        </w:rPr>
        <w:t xml:space="preserve"> of iterations to perform.</w:t>
      </w:r>
      <w:proofErr w:type="gramEnd"/>
      <w:r w:rsidRPr="00E16524">
        <w:rPr>
          <w:rFonts w:ascii="Calibri" w:hAnsi="Calibri"/>
          <w:b w:val="0"/>
          <w:bCs w:val="0"/>
          <w:iCs/>
          <w:sz w:val="22"/>
          <w:szCs w:val="22"/>
        </w:rPr>
        <w:t xml:space="preserve">  If this line is missing, the default is 100.</w:t>
      </w:r>
    </w:p>
    <w:p w:rsidR="007E3981" w:rsidRDefault="00F24369">
      <w:pPr>
        <w:pStyle w:val="Heading4"/>
        <w:contextualSpacing/>
        <w:rPr>
          <w:rFonts w:ascii="Calibri" w:hAnsi="Calibri"/>
          <w:b w:val="0"/>
          <w:bCs w:val="0"/>
          <w:i/>
          <w:iCs/>
          <w:sz w:val="22"/>
          <w:szCs w:val="22"/>
        </w:rPr>
      </w:pPr>
      <w:r>
        <w:pict>
          <v:rect id="_x0000_i1102" style="width:0;height:1.5pt" o:hralign="center" o:hrstd="t" o:hr="t" fillcolor="#a0a0a0" stroked="f"/>
        </w:pict>
      </w:r>
    </w:p>
    <w:p w:rsidR="007E3981" w:rsidRDefault="007E3981">
      <w:pPr>
        <w:pStyle w:val="Heading4"/>
        <w:contextualSpacing/>
        <w:rPr>
          <w:rFonts w:ascii="Courier New" w:hAnsi="Courier New" w:cs="Courier New"/>
          <w:b w:val="0"/>
          <w:bCs w:val="0"/>
          <w:iCs/>
          <w:color w:val="993300"/>
          <w:sz w:val="20"/>
          <w:szCs w:val="20"/>
        </w:rPr>
      </w:pPr>
      <w:r w:rsidRPr="00B72CA4">
        <w:rPr>
          <w:rFonts w:ascii="Courier New" w:hAnsi="Courier New" w:cs="Courier New"/>
          <w:b w:val="0"/>
          <w:bCs w:val="0"/>
          <w:iCs/>
          <w:color w:val="993300"/>
          <w:sz w:val="20"/>
          <w:szCs w:val="20"/>
        </w:rPr>
        <w:t>CHIFACT</w:t>
      </w:r>
      <w:r w:rsidRPr="00465B96">
        <w:rPr>
          <w:rFonts w:ascii="Courier New" w:hAnsi="Courier New" w:cs="Courier New"/>
          <w:b w:val="0"/>
          <w:bCs w:val="0"/>
          <w:iCs/>
          <w:color w:val="993300"/>
          <w:sz w:val="20"/>
          <w:szCs w:val="20"/>
        </w:rPr>
        <w:t xml:space="preserve">  </w:t>
      </w:r>
    </w:p>
    <w:p w:rsidR="007E3981" w:rsidRDefault="007E3981">
      <w:pPr>
        <w:pStyle w:val="Heading4"/>
        <w:ind w:firstLine="720"/>
        <w:contextualSpacing/>
        <w:rPr>
          <w:rFonts w:ascii="Calibri" w:hAnsi="Calibri"/>
          <w:b w:val="0"/>
          <w:bCs w:val="0"/>
          <w:iCs/>
          <w:sz w:val="22"/>
          <w:szCs w:val="22"/>
        </w:rPr>
      </w:pPr>
      <w:proofErr w:type="spellStart"/>
      <w:proofErr w:type="gramStart"/>
      <w:r w:rsidRPr="00465B96">
        <w:rPr>
          <w:rFonts w:ascii="Calibri" w:hAnsi="Calibri"/>
          <w:b w:val="0"/>
          <w:bCs w:val="0"/>
          <w:iCs/>
          <w:sz w:val="22"/>
          <w:szCs w:val="22"/>
        </w:rPr>
        <w:t>Chifact</w:t>
      </w:r>
      <w:proofErr w:type="spellEnd"/>
      <w:r w:rsidRPr="00465B96">
        <w:rPr>
          <w:rFonts w:ascii="Calibri" w:hAnsi="Calibri"/>
          <w:b w:val="0"/>
          <w:bCs w:val="0"/>
          <w:iCs/>
          <w:sz w:val="22"/>
          <w:szCs w:val="22"/>
        </w:rPr>
        <w:t>.</w:t>
      </w:r>
      <w:proofErr w:type="gramEnd"/>
      <w:r w:rsidRPr="00465B96">
        <w:rPr>
          <w:rFonts w:ascii="Calibri" w:hAnsi="Calibri"/>
          <w:b w:val="0"/>
          <w:bCs w:val="0"/>
          <w:iCs/>
          <w:sz w:val="22"/>
          <w:szCs w:val="22"/>
        </w:rPr>
        <w:t xml:space="preserve">  The inversion will stop when data misfit ~= </w:t>
      </w:r>
      <w:proofErr w:type="spellStart"/>
      <w:r w:rsidRPr="00465B96">
        <w:rPr>
          <w:rFonts w:ascii="Calibri" w:hAnsi="Calibri"/>
          <w:b w:val="0"/>
          <w:bCs w:val="0"/>
          <w:iCs/>
          <w:sz w:val="22"/>
          <w:szCs w:val="22"/>
        </w:rPr>
        <w:t>chifact</w:t>
      </w:r>
      <w:proofErr w:type="spellEnd"/>
      <w:r w:rsidRPr="00465B96">
        <w:rPr>
          <w:rFonts w:ascii="Calibri" w:hAnsi="Calibri"/>
          <w:b w:val="0"/>
          <w:bCs w:val="0"/>
          <w:iCs/>
          <w:sz w:val="22"/>
          <w:szCs w:val="22"/>
        </w:rPr>
        <w:t xml:space="preserve"> * number of </w:t>
      </w:r>
      <w:proofErr w:type="gramStart"/>
      <w:r w:rsidRPr="00465B96">
        <w:rPr>
          <w:rFonts w:ascii="Calibri" w:hAnsi="Calibri"/>
          <w:b w:val="0"/>
          <w:bCs w:val="0"/>
          <w:iCs/>
          <w:sz w:val="22"/>
          <w:szCs w:val="22"/>
        </w:rPr>
        <w:t>data .</w:t>
      </w:r>
      <w:proofErr w:type="gramEnd"/>
    </w:p>
    <w:p w:rsidR="007E3981" w:rsidRPr="00B72CA4" w:rsidRDefault="007E3981">
      <w:pPr>
        <w:pStyle w:val="Heading4"/>
        <w:contextualSpacing/>
        <w:rPr>
          <w:rFonts w:ascii="Courier New" w:hAnsi="Courier New" w:cs="Courier New"/>
          <w:b w:val="0"/>
          <w:bCs w:val="0"/>
          <w:iCs/>
          <w:color w:val="993300"/>
          <w:sz w:val="20"/>
          <w:szCs w:val="20"/>
        </w:rPr>
      </w:pPr>
      <w:r w:rsidRPr="00B72CA4">
        <w:rPr>
          <w:rFonts w:ascii="Courier New" w:hAnsi="Courier New" w:cs="Courier New"/>
          <w:b w:val="0"/>
          <w:bCs w:val="0"/>
          <w:iCs/>
          <w:color w:val="993300"/>
          <w:sz w:val="20"/>
          <w:szCs w:val="20"/>
        </w:rPr>
        <w:t xml:space="preserve">CHIFACT c*  </w:t>
      </w:r>
    </w:p>
    <w:p w:rsidR="007E3981" w:rsidRDefault="007E3981">
      <w:pPr>
        <w:pStyle w:val="Heading4"/>
        <w:ind w:firstLine="720"/>
        <w:contextualSpacing/>
        <w:rPr>
          <w:rFonts w:ascii="Calibri" w:hAnsi="Calibri"/>
          <w:b w:val="0"/>
          <w:bCs w:val="0"/>
          <w:iCs/>
          <w:sz w:val="22"/>
          <w:szCs w:val="22"/>
        </w:rPr>
      </w:pPr>
      <w:r w:rsidRPr="00465B96">
        <w:rPr>
          <w:rFonts w:ascii="Calibri" w:hAnsi="Calibri"/>
          <w:b w:val="0"/>
          <w:bCs w:val="0"/>
          <w:iCs/>
          <w:sz w:val="22"/>
          <w:szCs w:val="22"/>
        </w:rPr>
        <w:t>A value of /c/ will be used.  If this line is missing, then the value will be 1.</w:t>
      </w:r>
    </w:p>
    <w:p w:rsidR="007E3981" w:rsidRPr="00B72CA4" w:rsidRDefault="007E3981">
      <w:pPr>
        <w:pStyle w:val="Heading4"/>
        <w:contextualSpacing/>
        <w:rPr>
          <w:rFonts w:ascii="Calibri" w:hAnsi="Calibri"/>
          <w:b w:val="0"/>
          <w:bCs w:val="0"/>
          <w:iCs/>
          <w:color w:val="993300"/>
          <w:sz w:val="22"/>
          <w:szCs w:val="22"/>
          <w:rPrChange w:id="2005" w:author="EOS" w:date="2011-08-02T12:56:00Z">
            <w:rPr>
              <w:rFonts w:ascii="Calibri" w:hAnsi="Calibri"/>
              <w:b w:val="0"/>
              <w:bCs w:val="0"/>
              <w:iCs/>
              <w:sz w:val="22"/>
              <w:szCs w:val="22"/>
            </w:rPr>
          </w:rPrChange>
        </w:rPr>
      </w:pPr>
      <w:r w:rsidRPr="00B72CA4">
        <w:rPr>
          <w:rFonts w:ascii="Courier New" w:hAnsi="Courier New" w:cs="Courier New"/>
          <w:b w:val="0"/>
          <w:bCs w:val="0"/>
          <w:iCs/>
          <w:color w:val="993300"/>
          <w:sz w:val="20"/>
          <w:szCs w:val="20"/>
        </w:rPr>
        <w:t>CHIFACT DEFAULT</w:t>
      </w:r>
      <w:r w:rsidR="00962591" w:rsidRPr="00962591">
        <w:rPr>
          <w:rFonts w:ascii="Calibri" w:hAnsi="Calibri"/>
          <w:b w:val="0"/>
          <w:bCs w:val="0"/>
          <w:iCs/>
          <w:color w:val="993300"/>
          <w:sz w:val="22"/>
          <w:szCs w:val="22"/>
          <w:rPrChange w:id="2006" w:author="EOS" w:date="2011-08-02T12:56:00Z">
            <w:rPr>
              <w:rFonts w:ascii="Calibri" w:hAnsi="Calibri"/>
              <w:b w:val="0"/>
              <w:bCs w:val="0"/>
              <w:i/>
              <w:iCs/>
              <w:color w:val="4F81BD"/>
              <w:sz w:val="22"/>
              <w:szCs w:val="22"/>
            </w:rPr>
          </w:rPrChange>
        </w:rPr>
        <w:t xml:space="preserve">  </w:t>
      </w:r>
    </w:p>
    <w:p w:rsidR="007E3981" w:rsidRDefault="007E3981">
      <w:pPr>
        <w:pStyle w:val="Heading4"/>
        <w:ind w:left="720"/>
        <w:contextualSpacing/>
        <w:rPr>
          <w:rFonts w:ascii="Calibri" w:hAnsi="Calibri"/>
          <w:b w:val="0"/>
          <w:bCs w:val="0"/>
          <w:iCs/>
          <w:sz w:val="22"/>
          <w:szCs w:val="22"/>
        </w:rPr>
      </w:pPr>
      <w:del w:id="2007" w:author="EOS" w:date="2011-06-17T11:08:00Z">
        <w:r w:rsidRPr="00465B96" w:rsidDel="00FE5049">
          <w:rPr>
            <w:rFonts w:ascii="Calibri" w:hAnsi="Calibri"/>
            <w:b w:val="0"/>
            <w:bCs w:val="0"/>
            <w:iCs/>
            <w:sz w:val="22"/>
            <w:szCs w:val="22"/>
          </w:rPr>
          <w:delText>Initially</w:delText>
        </w:r>
      </w:del>
      <w:ins w:id="2008" w:author="EOS" w:date="2011-06-17T11:08:00Z">
        <w:r>
          <w:rPr>
            <w:rFonts w:ascii="Calibri" w:hAnsi="Calibri"/>
            <w:b w:val="0"/>
            <w:bCs w:val="0"/>
            <w:iCs/>
            <w:sz w:val="22"/>
            <w:szCs w:val="22"/>
          </w:rPr>
          <w:t>I</w:t>
        </w:r>
        <w:r w:rsidRPr="00465B96">
          <w:rPr>
            <w:rFonts w:ascii="Calibri" w:hAnsi="Calibri"/>
            <w:b w:val="0"/>
            <w:bCs w:val="0"/>
            <w:iCs/>
            <w:sz w:val="22"/>
            <w:szCs w:val="22"/>
          </w:rPr>
          <w:t>nitially</w:t>
        </w:r>
      </w:ins>
      <w:r w:rsidRPr="00465B96">
        <w:rPr>
          <w:rFonts w:ascii="Calibri" w:hAnsi="Calibri"/>
          <w:b w:val="0"/>
          <w:bCs w:val="0"/>
          <w:iCs/>
          <w:sz w:val="22"/>
          <w:szCs w:val="22"/>
        </w:rPr>
        <w:t xml:space="preserve">, a very small value (1.e-3) will be used. When the misfit stops decreasing </w:t>
      </w:r>
      <w:proofErr w:type="spellStart"/>
      <w:r w:rsidRPr="00465B96">
        <w:rPr>
          <w:rFonts w:ascii="Calibri" w:hAnsi="Calibri"/>
          <w:b w:val="0"/>
          <w:bCs w:val="0"/>
          <w:iCs/>
          <w:sz w:val="22"/>
          <w:szCs w:val="22"/>
        </w:rPr>
        <w:t>chifact</w:t>
      </w:r>
      <w:proofErr w:type="spellEnd"/>
      <w:r w:rsidRPr="00465B96">
        <w:rPr>
          <w:rFonts w:ascii="Calibri" w:hAnsi="Calibri"/>
          <w:b w:val="0"/>
          <w:bCs w:val="0"/>
          <w:iCs/>
          <w:sz w:val="22"/>
          <w:szCs w:val="22"/>
        </w:rPr>
        <w:t xml:space="preserve"> will be changed by 10%.</w:t>
      </w:r>
    </w:p>
    <w:p w:rsidR="007E3981" w:rsidRDefault="00F24369">
      <w:pPr>
        <w:pStyle w:val="Heading4"/>
        <w:contextualSpacing/>
        <w:rPr>
          <w:rFonts w:ascii="Calibri" w:hAnsi="Calibri"/>
          <w:b w:val="0"/>
          <w:bCs w:val="0"/>
          <w:i/>
          <w:iCs/>
          <w:sz w:val="22"/>
          <w:szCs w:val="22"/>
        </w:rPr>
      </w:pPr>
      <w:r>
        <w:pict>
          <v:rect id="_x0000_i1103" style="width:0;height:1.5pt" o:hralign="center" o:hrstd="t" o:hr="t" fillcolor="#a0a0a0" stroked="f"/>
        </w:pict>
      </w:r>
    </w:p>
    <w:p w:rsidR="007E3981" w:rsidRDefault="007E3981">
      <w:pPr>
        <w:pStyle w:val="Heading4"/>
        <w:contextualSpacing/>
        <w:rPr>
          <w:rFonts w:ascii="Courier New" w:hAnsi="Courier New" w:cs="Courier New"/>
          <w:b w:val="0"/>
          <w:bCs w:val="0"/>
          <w:iCs/>
          <w:color w:val="993300"/>
          <w:sz w:val="20"/>
          <w:szCs w:val="20"/>
        </w:rPr>
      </w:pPr>
      <w:r w:rsidRPr="00465B96">
        <w:rPr>
          <w:rFonts w:ascii="Courier New" w:hAnsi="Courier New" w:cs="Courier New"/>
          <w:b w:val="0"/>
          <w:bCs w:val="0"/>
          <w:iCs/>
          <w:color w:val="993300"/>
          <w:sz w:val="20"/>
          <w:szCs w:val="20"/>
        </w:rPr>
        <w:t>TOPO DEFAULT</w:t>
      </w:r>
      <w:r>
        <w:rPr>
          <w:rFonts w:ascii="Courier New" w:hAnsi="Courier New" w:cs="Courier New"/>
          <w:b w:val="0"/>
          <w:bCs w:val="0"/>
          <w:iCs/>
          <w:color w:val="993300"/>
          <w:sz w:val="20"/>
          <w:szCs w:val="20"/>
        </w:rPr>
        <w:t>*</w:t>
      </w:r>
      <w:r w:rsidRPr="00465B96">
        <w:rPr>
          <w:rFonts w:ascii="Courier New" w:hAnsi="Courier New" w:cs="Courier New"/>
          <w:b w:val="0"/>
          <w:bCs w:val="0"/>
          <w:iCs/>
          <w:color w:val="993300"/>
          <w:sz w:val="20"/>
          <w:szCs w:val="20"/>
        </w:rPr>
        <w:t xml:space="preserve">  </w:t>
      </w:r>
    </w:p>
    <w:p w:rsidR="007E3981" w:rsidRDefault="007E3981">
      <w:pPr>
        <w:pStyle w:val="Heading4"/>
        <w:ind w:firstLine="720"/>
        <w:contextualSpacing/>
        <w:rPr>
          <w:rFonts w:ascii="Calibri" w:hAnsi="Calibri"/>
          <w:b w:val="0"/>
          <w:bCs w:val="0"/>
          <w:iCs/>
          <w:sz w:val="22"/>
          <w:szCs w:val="22"/>
        </w:rPr>
      </w:pPr>
      <w:r w:rsidRPr="00766502">
        <w:rPr>
          <w:rFonts w:ascii="Calibri" w:hAnsi="Calibri"/>
          <w:b w:val="0"/>
          <w:bCs w:val="0"/>
          <w:i/>
          <w:iCs/>
          <w:sz w:val="22"/>
          <w:szCs w:val="22"/>
        </w:rPr>
        <w:t xml:space="preserve"> </w:t>
      </w:r>
      <w:del w:id="2009" w:author="EOS" w:date="2011-06-17T11:07:00Z">
        <w:r w:rsidRPr="00465B96" w:rsidDel="00FE5049">
          <w:rPr>
            <w:rFonts w:ascii="Calibri" w:hAnsi="Calibri"/>
            <w:b w:val="0"/>
            <w:bCs w:val="0"/>
            <w:iCs/>
            <w:sz w:val="22"/>
            <w:szCs w:val="22"/>
          </w:rPr>
          <w:delText xml:space="preserve">no </w:delText>
        </w:r>
      </w:del>
      <w:ins w:id="2010" w:author="EOS" w:date="2011-06-17T11:07:00Z">
        <w:r>
          <w:rPr>
            <w:rFonts w:ascii="Calibri" w:hAnsi="Calibri"/>
            <w:b w:val="0"/>
            <w:bCs w:val="0"/>
            <w:iCs/>
            <w:sz w:val="22"/>
            <w:szCs w:val="22"/>
          </w:rPr>
          <w:t>N</w:t>
        </w:r>
        <w:r w:rsidRPr="00465B96">
          <w:rPr>
            <w:rFonts w:ascii="Calibri" w:hAnsi="Calibri"/>
            <w:b w:val="0"/>
            <w:bCs w:val="0"/>
            <w:iCs/>
            <w:sz w:val="22"/>
            <w:szCs w:val="22"/>
          </w:rPr>
          <w:t xml:space="preserve">o </w:t>
        </w:r>
      </w:ins>
      <w:r w:rsidRPr="00465B96">
        <w:rPr>
          <w:rFonts w:ascii="Calibri" w:hAnsi="Calibri"/>
          <w:b w:val="0"/>
          <w:bCs w:val="0"/>
          <w:iCs/>
          <w:sz w:val="22"/>
          <w:szCs w:val="22"/>
        </w:rPr>
        <w:t>topography</w:t>
      </w:r>
    </w:p>
    <w:p w:rsidR="007E3981" w:rsidRDefault="007E3981">
      <w:pPr>
        <w:pStyle w:val="Heading4"/>
        <w:contextualSpacing/>
        <w:rPr>
          <w:rFonts w:ascii="Courier New" w:hAnsi="Courier New" w:cs="Courier New"/>
          <w:b w:val="0"/>
          <w:bCs w:val="0"/>
          <w:iCs/>
          <w:color w:val="993300"/>
          <w:sz w:val="20"/>
          <w:szCs w:val="20"/>
        </w:rPr>
      </w:pPr>
      <w:r w:rsidRPr="00846C55">
        <w:rPr>
          <w:rFonts w:ascii="Courier New" w:hAnsi="Courier New" w:cs="Courier New"/>
          <w:b w:val="0"/>
          <w:bCs w:val="0"/>
          <w:iCs/>
          <w:color w:val="993300"/>
          <w:sz w:val="20"/>
          <w:szCs w:val="20"/>
        </w:rPr>
        <w:t xml:space="preserve">TOPO FILE filename  </w:t>
      </w:r>
    </w:p>
    <w:p w:rsidR="007E3981" w:rsidRDefault="007E3981">
      <w:pPr>
        <w:pStyle w:val="Heading4"/>
        <w:ind w:firstLine="720"/>
        <w:contextualSpacing/>
        <w:rPr>
          <w:rFonts w:ascii="Calibri" w:hAnsi="Calibri"/>
          <w:b w:val="0"/>
          <w:bCs w:val="0"/>
          <w:iCs/>
          <w:sz w:val="22"/>
          <w:szCs w:val="22"/>
        </w:rPr>
      </w:pPr>
      <w:r w:rsidRPr="00766502">
        <w:rPr>
          <w:rFonts w:ascii="Calibri" w:hAnsi="Calibri"/>
          <w:b w:val="0"/>
          <w:bCs w:val="0"/>
          <w:i/>
          <w:iCs/>
          <w:sz w:val="22"/>
          <w:szCs w:val="22"/>
        </w:rPr>
        <w:t xml:space="preserve"> </w:t>
      </w:r>
      <w:del w:id="2011" w:author="EOS" w:date="2011-06-17T11:07:00Z">
        <w:r w:rsidRPr="00846C55" w:rsidDel="00FE5049">
          <w:rPr>
            <w:rFonts w:ascii="Calibri" w:hAnsi="Calibri"/>
            <w:b w:val="0"/>
            <w:bCs w:val="0"/>
            <w:iCs/>
            <w:sz w:val="22"/>
            <w:szCs w:val="22"/>
          </w:rPr>
          <w:delText xml:space="preserve">topography </w:delText>
        </w:r>
      </w:del>
      <w:ins w:id="2012" w:author="EOS" w:date="2011-06-17T11:07:00Z">
        <w:r>
          <w:rPr>
            <w:rFonts w:ascii="Calibri" w:hAnsi="Calibri"/>
            <w:b w:val="0"/>
            <w:bCs w:val="0"/>
            <w:iCs/>
            <w:sz w:val="22"/>
            <w:szCs w:val="22"/>
          </w:rPr>
          <w:t>T</w:t>
        </w:r>
        <w:r w:rsidRPr="00846C55">
          <w:rPr>
            <w:rFonts w:ascii="Calibri" w:hAnsi="Calibri"/>
            <w:b w:val="0"/>
            <w:bCs w:val="0"/>
            <w:iCs/>
            <w:sz w:val="22"/>
            <w:szCs w:val="22"/>
          </w:rPr>
          <w:t xml:space="preserve">opography </w:t>
        </w:r>
      </w:ins>
      <w:r w:rsidRPr="00846C55">
        <w:rPr>
          <w:rFonts w:ascii="Calibri" w:hAnsi="Calibri"/>
          <w:b w:val="0"/>
          <w:bCs w:val="0"/>
          <w:iCs/>
          <w:sz w:val="22"/>
          <w:szCs w:val="22"/>
        </w:rPr>
        <w:t>is stored in a file.</w:t>
      </w:r>
    </w:p>
    <w:p w:rsidR="007E3981" w:rsidRDefault="00F24369">
      <w:pPr>
        <w:pStyle w:val="Heading4"/>
        <w:contextualSpacing/>
        <w:rPr>
          <w:rFonts w:ascii="Calibri" w:hAnsi="Calibri"/>
          <w:b w:val="0"/>
          <w:bCs w:val="0"/>
          <w:i/>
          <w:iCs/>
          <w:sz w:val="22"/>
          <w:szCs w:val="22"/>
        </w:rPr>
      </w:pPr>
      <w:r>
        <w:pict>
          <v:rect id="_x0000_i1104" style="width:0;height:1.5pt" o:hralign="center" o:hrstd="t" o:hr="t" fillcolor="#a0a0a0" stroked="f"/>
        </w:pict>
      </w:r>
    </w:p>
    <w:p w:rsidR="007E3981" w:rsidRDefault="007E3981">
      <w:pPr>
        <w:pStyle w:val="Heading4"/>
        <w:contextualSpacing/>
        <w:rPr>
          <w:rFonts w:ascii="Courier New" w:hAnsi="Courier New" w:cs="Courier New"/>
          <w:b w:val="0"/>
          <w:bCs w:val="0"/>
          <w:iCs/>
          <w:color w:val="993300"/>
          <w:sz w:val="20"/>
          <w:szCs w:val="20"/>
        </w:rPr>
      </w:pPr>
      <w:r w:rsidRPr="00846C55">
        <w:rPr>
          <w:rFonts w:ascii="Courier New" w:hAnsi="Courier New" w:cs="Courier New"/>
          <w:b w:val="0"/>
          <w:bCs w:val="0"/>
          <w:iCs/>
          <w:color w:val="993300"/>
          <w:sz w:val="20"/>
          <w:szCs w:val="20"/>
        </w:rPr>
        <w:t xml:space="preserve">INIT_MOD  </w:t>
      </w:r>
    </w:p>
    <w:p w:rsidR="007E3981" w:rsidRDefault="007E3981">
      <w:pPr>
        <w:pStyle w:val="Heading4"/>
        <w:ind w:firstLine="720"/>
        <w:contextualSpacing/>
        <w:rPr>
          <w:rFonts w:ascii="Calibri" w:hAnsi="Calibri"/>
          <w:b w:val="0"/>
          <w:bCs w:val="0"/>
          <w:iCs/>
          <w:sz w:val="22"/>
          <w:szCs w:val="22"/>
        </w:rPr>
      </w:pPr>
      <w:del w:id="2013" w:author="EOS" w:date="2011-06-17T11:06:00Z">
        <w:r w:rsidRPr="00846C55" w:rsidDel="00FE5049">
          <w:rPr>
            <w:rFonts w:ascii="Calibri" w:hAnsi="Calibri"/>
            <w:b w:val="0"/>
            <w:bCs w:val="0"/>
            <w:iCs/>
            <w:sz w:val="22"/>
            <w:szCs w:val="22"/>
          </w:rPr>
          <w:delText xml:space="preserve">initial </w:delText>
        </w:r>
      </w:del>
      <w:proofErr w:type="gramStart"/>
      <w:ins w:id="2014" w:author="EOS" w:date="2011-06-17T11:06:00Z">
        <w:r>
          <w:rPr>
            <w:rFonts w:ascii="Calibri" w:hAnsi="Calibri"/>
            <w:b w:val="0"/>
            <w:bCs w:val="0"/>
            <w:iCs/>
            <w:sz w:val="22"/>
            <w:szCs w:val="22"/>
          </w:rPr>
          <w:t>I</w:t>
        </w:r>
        <w:r w:rsidRPr="00846C55">
          <w:rPr>
            <w:rFonts w:ascii="Calibri" w:hAnsi="Calibri"/>
            <w:b w:val="0"/>
            <w:bCs w:val="0"/>
            <w:iCs/>
            <w:sz w:val="22"/>
            <w:szCs w:val="22"/>
          </w:rPr>
          <w:t xml:space="preserve">nitial </w:t>
        </w:r>
      </w:ins>
      <w:r w:rsidRPr="00846C55">
        <w:rPr>
          <w:rFonts w:ascii="Calibri" w:hAnsi="Calibri"/>
          <w:b w:val="0"/>
          <w:bCs w:val="0"/>
          <w:iCs/>
          <w:sz w:val="22"/>
          <w:szCs w:val="22"/>
        </w:rPr>
        <w:t>conductivity model.</w:t>
      </w:r>
      <w:proofErr w:type="gramEnd"/>
    </w:p>
    <w:p w:rsidR="007E3981" w:rsidRDefault="007E3981">
      <w:pPr>
        <w:pStyle w:val="Heading4"/>
        <w:contextualSpacing/>
        <w:rPr>
          <w:rFonts w:ascii="Courier New" w:hAnsi="Courier New" w:cs="Courier New"/>
          <w:b w:val="0"/>
          <w:bCs w:val="0"/>
          <w:iCs/>
          <w:color w:val="993300"/>
          <w:sz w:val="20"/>
          <w:szCs w:val="20"/>
        </w:rPr>
      </w:pPr>
      <w:r w:rsidRPr="00846C55">
        <w:rPr>
          <w:rFonts w:ascii="Courier New" w:hAnsi="Courier New" w:cs="Courier New"/>
          <w:b w:val="0"/>
          <w:bCs w:val="0"/>
          <w:iCs/>
          <w:color w:val="993300"/>
          <w:sz w:val="20"/>
          <w:szCs w:val="20"/>
        </w:rPr>
        <w:t>INIT_MOD DEFAULT</w:t>
      </w:r>
      <w:r>
        <w:rPr>
          <w:rFonts w:ascii="Courier New" w:hAnsi="Courier New" w:cs="Courier New"/>
          <w:b w:val="0"/>
          <w:bCs w:val="0"/>
          <w:iCs/>
          <w:color w:val="993300"/>
          <w:sz w:val="20"/>
          <w:szCs w:val="20"/>
        </w:rPr>
        <w:t>*</w:t>
      </w:r>
      <w:r w:rsidRPr="00846C55">
        <w:rPr>
          <w:rFonts w:ascii="Courier New" w:hAnsi="Courier New" w:cs="Courier New"/>
          <w:b w:val="0"/>
          <w:bCs w:val="0"/>
          <w:iCs/>
          <w:color w:val="993300"/>
          <w:sz w:val="20"/>
          <w:szCs w:val="20"/>
        </w:rPr>
        <w:t xml:space="preserve">  </w:t>
      </w:r>
    </w:p>
    <w:p w:rsidR="007E3981" w:rsidRDefault="007E3981">
      <w:pPr>
        <w:pStyle w:val="Heading4"/>
        <w:ind w:firstLine="720"/>
        <w:contextualSpacing/>
        <w:rPr>
          <w:rFonts w:ascii="Calibri" w:hAnsi="Calibri"/>
          <w:b w:val="0"/>
          <w:bCs w:val="0"/>
          <w:iCs/>
          <w:sz w:val="22"/>
          <w:szCs w:val="22"/>
        </w:rPr>
      </w:pPr>
      <w:del w:id="2015" w:author="EOS" w:date="2011-06-17T11:06:00Z">
        <w:r w:rsidRPr="00846C55" w:rsidDel="00FE5049">
          <w:rPr>
            <w:rFonts w:ascii="Calibri" w:hAnsi="Calibri"/>
            <w:b w:val="0"/>
            <w:bCs w:val="0"/>
            <w:iCs/>
            <w:sz w:val="22"/>
            <w:szCs w:val="22"/>
          </w:rPr>
          <w:delText xml:space="preserve">initial </w:delText>
        </w:r>
      </w:del>
      <w:ins w:id="2016" w:author="EOS" w:date="2011-06-17T11:06:00Z">
        <w:r>
          <w:rPr>
            <w:rFonts w:ascii="Calibri" w:hAnsi="Calibri"/>
            <w:b w:val="0"/>
            <w:bCs w:val="0"/>
            <w:iCs/>
            <w:sz w:val="22"/>
            <w:szCs w:val="22"/>
          </w:rPr>
          <w:t>I</w:t>
        </w:r>
        <w:r w:rsidRPr="00846C55">
          <w:rPr>
            <w:rFonts w:ascii="Calibri" w:hAnsi="Calibri"/>
            <w:b w:val="0"/>
            <w:bCs w:val="0"/>
            <w:iCs/>
            <w:sz w:val="22"/>
            <w:szCs w:val="22"/>
          </w:rPr>
          <w:t xml:space="preserve">nitial </w:t>
        </w:r>
      </w:ins>
      <w:r w:rsidRPr="00846C55">
        <w:rPr>
          <w:rFonts w:ascii="Calibri" w:hAnsi="Calibri"/>
          <w:b w:val="0"/>
          <w:bCs w:val="0"/>
          <w:iCs/>
          <w:sz w:val="22"/>
          <w:szCs w:val="22"/>
        </w:rPr>
        <w:t>model is equal to the reference model.</w:t>
      </w:r>
    </w:p>
    <w:p w:rsidR="007E3981" w:rsidRDefault="007E3981">
      <w:pPr>
        <w:pStyle w:val="Heading4"/>
        <w:contextualSpacing/>
        <w:rPr>
          <w:rFonts w:ascii="Courier New" w:hAnsi="Courier New" w:cs="Courier New"/>
          <w:b w:val="0"/>
          <w:bCs w:val="0"/>
          <w:iCs/>
          <w:color w:val="993300"/>
          <w:sz w:val="20"/>
          <w:szCs w:val="20"/>
        </w:rPr>
      </w:pPr>
      <w:r w:rsidRPr="00846C55">
        <w:rPr>
          <w:rFonts w:ascii="Courier New" w:hAnsi="Courier New" w:cs="Courier New"/>
          <w:b w:val="0"/>
          <w:bCs w:val="0"/>
          <w:iCs/>
          <w:color w:val="993300"/>
          <w:sz w:val="20"/>
          <w:szCs w:val="20"/>
        </w:rPr>
        <w:t xml:space="preserve">INIT_MOD FILE filename  </w:t>
      </w:r>
    </w:p>
    <w:p w:rsidR="007E3981" w:rsidRDefault="007E3981">
      <w:pPr>
        <w:pStyle w:val="Heading4"/>
        <w:ind w:firstLine="720"/>
        <w:contextualSpacing/>
        <w:rPr>
          <w:rFonts w:ascii="Calibri" w:hAnsi="Calibri"/>
          <w:b w:val="0"/>
          <w:bCs w:val="0"/>
          <w:iCs/>
          <w:sz w:val="22"/>
          <w:szCs w:val="22"/>
        </w:rPr>
      </w:pPr>
      <w:del w:id="2017" w:author="EOS" w:date="2011-06-17T11:06:00Z">
        <w:r w:rsidRPr="00766502" w:rsidDel="00FE5049">
          <w:rPr>
            <w:rFonts w:ascii="Calibri" w:hAnsi="Calibri"/>
            <w:b w:val="0"/>
            <w:bCs w:val="0"/>
            <w:i/>
            <w:iCs/>
            <w:sz w:val="22"/>
            <w:szCs w:val="22"/>
          </w:rPr>
          <w:delText xml:space="preserve"> </w:delText>
        </w:r>
        <w:r w:rsidRPr="00846C55" w:rsidDel="00FE5049">
          <w:rPr>
            <w:rFonts w:ascii="Calibri" w:hAnsi="Calibri"/>
            <w:b w:val="0"/>
            <w:bCs w:val="0"/>
            <w:iCs/>
            <w:sz w:val="22"/>
            <w:szCs w:val="22"/>
          </w:rPr>
          <w:delText xml:space="preserve">initial </w:delText>
        </w:r>
      </w:del>
      <w:ins w:id="2018" w:author="EOS" w:date="2011-06-17T11:06:00Z">
        <w:r>
          <w:rPr>
            <w:rFonts w:ascii="Calibri" w:hAnsi="Calibri"/>
            <w:b w:val="0"/>
            <w:bCs w:val="0"/>
            <w:iCs/>
            <w:sz w:val="22"/>
            <w:szCs w:val="22"/>
          </w:rPr>
          <w:t>I</w:t>
        </w:r>
        <w:r w:rsidRPr="00846C55">
          <w:rPr>
            <w:rFonts w:ascii="Calibri" w:hAnsi="Calibri"/>
            <w:b w:val="0"/>
            <w:bCs w:val="0"/>
            <w:iCs/>
            <w:sz w:val="22"/>
            <w:szCs w:val="22"/>
          </w:rPr>
          <w:t xml:space="preserve">nitial </w:t>
        </w:r>
      </w:ins>
      <w:r w:rsidRPr="00846C55">
        <w:rPr>
          <w:rFonts w:ascii="Calibri" w:hAnsi="Calibri"/>
          <w:b w:val="0"/>
          <w:bCs w:val="0"/>
          <w:iCs/>
          <w:sz w:val="22"/>
          <w:szCs w:val="22"/>
        </w:rPr>
        <w:t>model is in a file.</w:t>
      </w:r>
    </w:p>
    <w:p w:rsidR="007E3981" w:rsidRDefault="007E3981">
      <w:pPr>
        <w:pStyle w:val="Heading4"/>
        <w:contextualSpacing/>
        <w:rPr>
          <w:rFonts w:ascii="Courier New" w:hAnsi="Courier New" w:cs="Courier New"/>
          <w:b w:val="0"/>
          <w:bCs w:val="0"/>
          <w:iCs/>
          <w:color w:val="993300"/>
          <w:sz w:val="20"/>
          <w:szCs w:val="20"/>
        </w:rPr>
      </w:pPr>
      <w:r w:rsidRPr="00846C55">
        <w:rPr>
          <w:rFonts w:ascii="Courier New" w:hAnsi="Courier New" w:cs="Courier New"/>
          <w:b w:val="0"/>
          <w:bCs w:val="0"/>
          <w:iCs/>
          <w:color w:val="993300"/>
          <w:sz w:val="20"/>
          <w:szCs w:val="20"/>
        </w:rPr>
        <w:t xml:space="preserve">INIT_MOD VALUE m </w:t>
      </w:r>
    </w:p>
    <w:p w:rsidR="007E3981" w:rsidRDefault="007E3981">
      <w:pPr>
        <w:pStyle w:val="Heading4"/>
        <w:ind w:firstLine="720"/>
        <w:contextualSpacing/>
        <w:rPr>
          <w:rFonts w:ascii="Calibri" w:hAnsi="Calibri"/>
          <w:b w:val="0"/>
          <w:bCs w:val="0"/>
          <w:iCs/>
          <w:sz w:val="22"/>
          <w:szCs w:val="22"/>
        </w:rPr>
      </w:pPr>
      <w:del w:id="2019" w:author="EOS" w:date="2011-06-17T11:06:00Z">
        <w:r w:rsidRPr="00766502" w:rsidDel="00FE5049">
          <w:rPr>
            <w:rFonts w:ascii="Calibri" w:hAnsi="Calibri"/>
            <w:b w:val="0"/>
            <w:bCs w:val="0"/>
            <w:i/>
            <w:iCs/>
            <w:sz w:val="22"/>
            <w:szCs w:val="22"/>
          </w:rPr>
          <w:delText xml:space="preserve"> </w:delText>
        </w:r>
        <w:r w:rsidRPr="00846C55" w:rsidDel="00FE5049">
          <w:rPr>
            <w:rFonts w:ascii="Calibri" w:hAnsi="Calibri"/>
            <w:b w:val="0"/>
            <w:bCs w:val="0"/>
            <w:iCs/>
            <w:sz w:val="22"/>
            <w:szCs w:val="22"/>
          </w:rPr>
          <w:delText>i</w:delText>
        </w:r>
      </w:del>
      <w:ins w:id="2020" w:author="EOS" w:date="2011-06-17T11:06:00Z">
        <w:r>
          <w:rPr>
            <w:rFonts w:ascii="Calibri" w:hAnsi="Calibri"/>
            <w:b w:val="0"/>
            <w:bCs w:val="0"/>
            <w:iCs/>
            <w:sz w:val="22"/>
            <w:szCs w:val="22"/>
          </w:rPr>
          <w:t>I</w:t>
        </w:r>
      </w:ins>
      <w:r w:rsidRPr="00846C55">
        <w:rPr>
          <w:rFonts w:ascii="Calibri" w:hAnsi="Calibri"/>
          <w:b w:val="0"/>
          <w:bCs w:val="0"/>
          <w:iCs/>
          <w:sz w:val="22"/>
          <w:szCs w:val="22"/>
        </w:rPr>
        <w:t>nitial model is a constant value.</w:t>
      </w:r>
    </w:p>
    <w:p w:rsidR="007E3981" w:rsidRDefault="00F24369">
      <w:pPr>
        <w:pStyle w:val="Heading4"/>
        <w:contextualSpacing/>
        <w:rPr>
          <w:rFonts w:ascii="Calibri" w:hAnsi="Calibri"/>
          <w:b w:val="0"/>
          <w:bCs w:val="0"/>
          <w:i/>
          <w:iCs/>
          <w:sz w:val="22"/>
          <w:szCs w:val="22"/>
        </w:rPr>
      </w:pPr>
      <w:r>
        <w:pict>
          <v:rect id="_x0000_i1105" style="width:0;height:1.5pt" o:hralign="center" o:hrstd="t" o:hr="t" fillcolor="#a0a0a0" stroked="f"/>
        </w:pict>
      </w:r>
    </w:p>
    <w:p w:rsidR="007E3981" w:rsidRDefault="007E3981">
      <w:pPr>
        <w:pStyle w:val="Heading4"/>
        <w:contextualSpacing/>
        <w:rPr>
          <w:rFonts w:ascii="Courier New" w:hAnsi="Courier New" w:cs="Courier New"/>
          <w:b w:val="0"/>
          <w:bCs w:val="0"/>
          <w:iCs/>
          <w:color w:val="993300"/>
          <w:sz w:val="20"/>
          <w:szCs w:val="20"/>
        </w:rPr>
      </w:pPr>
      <w:r w:rsidRPr="00846C55">
        <w:rPr>
          <w:rFonts w:ascii="Courier New" w:hAnsi="Courier New" w:cs="Courier New"/>
          <w:b w:val="0"/>
          <w:bCs w:val="0"/>
          <w:iCs/>
          <w:color w:val="993300"/>
          <w:sz w:val="20"/>
          <w:szCs w:val="20"/>
        </w:rPr>
        <w:t xml:space="preserve">REF_MOD  </w:t>
      </w:r>
    </w:p>
    <w:p w:rsidR="007E3981" w:rsidRDefault="007E3981">
      <w:pPr>
        <w:pStyle w:val="Heading4"/>
        <w:ind w:firstLine="720"/>
        <w:contextualSpacing/>
        <w:rPr>
          <w:rFonts w:ascii="Calibri" w:hAnsi="Calibri"/>
          <w:b w:val="0"/>
          <w:bCs w:val="0"/>
          <w:iCs/>
          <w:sz w:val="22"/>
          <w:szCs w:val="22"/>
        </w:rPr>
      </w:pPr>
      <w:del w:id="2021" w:author="EOS" w:date="2011-06-17T11:06:00Z">
        <w:r w:rsidRPr="00846C55" w:rsidDel="00FE5049">
          <w:rPr>
            <w:rFonts w:ascii="Calibri" w:hAnsi="Calibri"/>
            <w:b w:val="0"/>
            <w:bCs w:val="0"/>
            <w:iCs/>
            <w:sz w:val="22"/>
            <w:szCs w:val="22"/>
          </w:rPr>
          <w:delText xml:space="preserve">reference </w:delText>
        </w:r>
      </w:del>
      <w:proofErr w:type="gramStart"/>
      <w:ins w:id="2022" w:author="EOS" w:date="2011-06-17T11:06:00Z">
        <w:r>
          <w:rPr>
            <w:rFonts w:ascii="Calibri" w:hAnsi="Calibri"/>
            <w:b w:val="0"/>
            <w:bCs w:val="0"/>
            <w:iCs/>
            <w:sz w:val="22"/>
            <w:szCs w:val="22"/>
          </w:rPr>
          <w:t>R</w:t>
        </w:r>
        <w:r w:rsidRPr="00846C55">
          <w:rPr>
            <w:rFonts w:ascii="Calibri" w:hAnsi="Calibri"/>
            <w:b w:val="0"/>
            <w:bCs w:val="0"/>
            <w:iCs/>
            <w:sz w:val="22"/>
            <w:szCs w:val="22"/>
          </w:rPr>
          <w:t xml:space="preserve">eference </w:t>
        </w:r>
      </w:ins>
      <w:r w:rsidRPr="00846C55">
        <w:rPr>
          <w:rFonts w:ascii="Calibri" w:hAnsi="Calibri"/>
          <w:b w:val="0"/>
          <w:bCs w:val="0"/>
          <w:iCs/>
          <w:sz w:val="22"/>
          <w:szCs w:val="22"/>
        </w:rPr>
        <w:t>conductivity model.</w:t>
      </w:r>
      <w:proofErr w:type="gramEnd"/>
    </w:p>
    <w:p w:rsidR="007E3981" w:rsidRDefault="007E3981">
      <w:pPr>
        <w:pStyle w:val="Heading4"/>
        <w:contextualSpacing/>
        <w:rPr>
          <w:rFonts w:ascii="Calibri" w:hAnsi="Calibri"/>
          <w:b w:val="0"/>
          <w:bCs w:val="0"/>
          <w:i/>
          <w:iCs/>
          <w:sz w:val="22"/>
          <w:szCs w:val="22"/>
        </w:rPr>
      </w:pPr>
      <w:r w:rsidRPr="00766502">
        <w:rPr>
          <w:rFonts w:ascii="Calibri" w:hAnsi="Calibri"/>
          <w:b w:val="0"/>
          <w:bCs w:val="0"/>
          <w:i/>
          <w:iCs/>
          <w:sz w:val="22"/>
          <w:szCs w:val="22"/>
        </w:rPr>
        <w:t xml:space="preserve"> </w:t>
      </w:r>
      <w:r w:rsidRPr="00846C55">
        <w:rPr>
          <w:rFonts w:ascii="Courier New" w:hAnsi="Courier New" w:cs="Courier New"/>
          <w:b w:val="0"/>
          <w:bCs w:val="0"/>
          <w:iCs/>
          <w:color w:val="993300"/>
          <w:sz w:val="20"/>
          <w:szCs w:val="20"/>
        </w:rPr>
        <w:t>REF_MOD DEFAULT</w:t>
      </w:r>
      <w:r w:rsidRPr="00766502">
        <w:rPr>
          <w:rFonts w:ascii="Calibri" w:hAnsi="Calibri"/>
          <w:b w:val="0"/>
          <w:bCs w:val="0"/>
          <w:i/>
          <w:iCs/>
          <w:sz w:val="22"/>
          <w:szCs w:val="22"/>
        </w:rPr>
        <w:t xml:space="preserve">  </w:t>
      </w:r>
    </w:p>
    <w:p w:rsidR="007E3981" w:rsidRDefault="007E3981">
      <w:pPr>
        <w:pStyle w:val="Heading4"/>
        <w:ind w:firstLine="720"/>
        <w:contextualSpacing/>
        <w:rPr>
          <w:rFonts w:ascii="Calibri" w:hAnsi="Calibri"/>
          <w:b w:val="0"/>
          <w:bCs w:val="0"/>
          <w:iCs/>
          <w:sz w:val="22"/>
          <w:szCs w:val="22"/>
        </w:rPr>
      </w:pPr>
      <w:del w:id="2023" w:author="EOS" w:date="2011-06-17T11:06:00Z">
        <w:r w:rsidRPr="00846C55" w:rsidDel="00FE5049">
          <w:rPr>
            <w:rFonts w:ascii="Calibri" w:hAnsi="Calibri"/>
            <w:b w:val="0"/>
            <w:bCs w:val="0"/>
            <w:iCs/>
            <w:sz w:val="22"/>
            <w:szCs w:val="22"/>
          </w:rPr>
          <w:delText xml:space="preserve">reference </w:delText>
        </w:r>
      </w:del>
      <w:ins w:id="2024" w:author="EOS" w:date="2011-06-17T11:06:00Z">
        <w:r>
          <w:rPr>
            <w:rFonts w:ascii="Calibri" w:hAnsi="Calibri"/>
            <w:b w:val="0"/>
            <w:bCs w:val="0"/>
            <w:iCs/>
            <w:sz w:val="22"/>
            <w:szCs w:val="22"/>
          </w:rPr>
          <w:t>R</w:t>
        </w:r>
        <w:r w:rsidRPr="00846C55">
          <w:rPr>
            <w:rFonts w:ascii="Calibri" w:hAnsi="Calibri"/>
            <w:b w:val="0"/>
            <w:bCs w:val="0"/>
            <w:iCs/>
            <w:sz w:val="22"/>
            <w:szCs w:val="22"/>
          </w:rPr>
          <w:t xml:space="preserve">eference </w:t>
        </w:r>
      </w:ins>
      <w:r w:rsidRPr="00846C55">
        <w:rPr>
          <w:rFonts w:ascii="Calibri" w:hAnsi="Calibri"/>
          <w:b w:val="0"/>
          <w:bCs w:val="0"/>
          <w:iCs/>
          <w:sz w:val="22"/>
          <w:szCs w:val="22"/>
        </w:rPr>
        <w:t>model is equal to the best fitting halfspace.</w:t>
      </w:r>
    </w:p>
    <w:p w:rsidR="007E3981" w:rsidRDefault="007E3981">
      <w:pPr>
        <w:pStyle w:val="Heading4"/>
        <w:contextualSpacing/>
        <w:rPr>
          <w:rFonts w:ascii="Calibri" w:hAnsi="Calibri"/>
          <w:b w:val="0"/>
          <w:bCs w:val="0"/>
          <w:i/>
          <w:iCs/>
          <w:sz w:val="22"/>
          <w:szCs w:val="22"/>
        </w:rPr>
      </w:pPr>
      <w:r w:rsidRPr="00846C55">
        <w:rPr>
          <w:rFonts w:ascii="Courier New" w:hAnsi="Courier New" w:cs="Courier New"/>
          <w:b w:val="0"/>
          <w:bCs w:val="0"/>
          <w:iCs/>
          <w:color w:val="993300"/>
          <w:sz w:val="20"/>
          <w:szCs w:val="20"/>
        </w:rPr>
        <w:t>REF_MOD FILE</w:t>
      </w:r>
      <w:r w:rsidRPr="00766502">
        <w:rPr>
          <w:rFonts w:ascii="Calibri" w:hAnsi="Calibri"/>
          <w:b w:val="0"/>
          <w:bCs w:val="0"/>
          <w:i/>
          <w:iCs/>
          <w:sz w:val="22"/>
          <w:szCs w:val="22"/>
        </w:rPr>
        <w:t xml:space="preserve"> </w:t>
      </w:r>
      <w:r w:rsidRPr="00846C55">
        <w:rPr>
          <w:rFonts w:ascii="Courier New" w:hAnsi="Courier New" w:cs="Courier New"/>
          <w:b w:val="0"/>
          <w:bCs w:val="0"/>
          <w:iCs/>
          <w:color w:val="993300"/>
          <w:sz w:val="20"/>
          <w:szCs w:val="20"/>
        </w:rPr>
        <w:t>filename</w:t>
      </w:r>
      <w:r w:rsidRPr="00766502">
        <w:rPr>
          <w:rFonts w:ascii="Calibri" w:hAnsi="Calibri"/>
          <w:b w:val="0"/>
          <w:bCs w:val="0"/>
          <w:i/>
          <w:iCs/>
          <w:sz w:val="22"/>
          <w:szCs w:val="22"/>
        </w:rPr>
        <w:t xml:space="preserve">  </w:t>
      </w:r>
    </w:p>
    <w:p w:rsidR="007E3981" w:rsidRDefault="007E3981">
      <w:pPr>
        <w:pStyle w:val="Heading4"/>
        <w:ind w:firstLine="720"/>
        <w:contextualSpacing/>
        <w:rPr>
          <w:rFonts w:ascii="Calibri" w:hAnsi="Calibri"/>
          <w:b w:val="0"/>
          <w:bCs w:val="0"/>
          <w:i/>
          <w:iCs/>
          <w:sz w:val="22"/>
          <w:szCs w:val="22"/>
        </w:rPr>
      </w:pPr>
      <w:del w:id="2025" w:author="EOS" w:date="2011-06-17T11:06:00Z">
        <w:r w:rsidRPr="00846C55" w:rsidDel="00FE5049">
          <w:rPr>
            <w:rFonts w:ascii="Calibri" w:hAnsi="Calibri"/>
            <w:b w:val="0"/>
            <w:bCs w:val="0"/>
            <w:iCs/>
            <w:sz w:val="22"/>
            <w:szCs w:val="22"/>
          </w:rPr>
          <w:delText xml:space="preserve">reference </w:delText>
        </w:r>
      </w:del>
      <w:ins w:id="2026" w:author="EOS" w:date="2011-06-17T11:06:00Z">
        <w:r>
          <w:rPr>
            <w:rFonts w:ascii="Calibri" w:hAnsi="Calibri"/>
            <w:b w:val="0"/>
            <w:bCs w:val="0"/>
            <w:iCs/>
            <w:sz w:val="22"/>
            <w:szCs w:val="22"/>
          </w:rPr>
          <w:t>R</w:t>
        </w:r>
        <w:r w:rsidRPr="00846C55">
          <w:rPr>
            <w:rFonts w:ascii="Calibri" w:hAnsi="Calibri"/>
            <w:b w:val="0"/>
            <w:bCs w:val="0"/>
            <w:iCs/>
            <w:sz w:val="22"/>
            <w:szCs w:val="22"/>
          </w:rPr>
          <w:t xml:space="preserve">eference </w:t>
        </w:r>
      </w:ins>
      <w:r w:rsidRPr="00846C55">
        <w:rPr>
          <w:rFonts w:ascii="Calibri" w:hAnsi="Calibri"/>
          <w:b w:val="0"/>
          <w:bCs w:val="0"/>
          <w:iCs/>
          <w:sz w:val="22"/>
          <w:szCs w:val="22"/>
        </w:rPr>
        <w:t>model is in a file.</w:t>
      </w:r>
    </w:p>
    <w:p w:rsidR="007E3981" w:rsidRDefault="007E3981">
      <w:pPr>
        <w:pStyle w:val="Heading4"/>
        <w:contextualSpacing/>
        <w:rPr>
          <w:rFonts w:ascii="Calibri" w:hAnsi="Calibri"/>
          <w:b w:val="0"/>
          <w:bCs w:val="0"/>
          <w:i/>
          <w:iCs/>
          <w:sz w:val="22"/>
          <w:szCs w:val="22"/>
        </w:rPr>
      </w:pPr>
      <w:r w:rsidRPr="00846C55">
        <w:rPr>
          <w:rFonts w:ascii="Courier New" w:hAnsi="Courier New" w:cs="Courier New"/>
          <w:b w:val="0"/>
          <w:bCs w:val="0"/>
          <w:iCs/>
          <w:color w:val="993300"/>
          <w:sz w:val="20"/>
          <w:szCs w:val="20"/>
        </w:rPr>
        <w:t>REF_MOD VALUE m</w:t>
      </w:r>
      <w:r>
        <w:rPr>
          <w:rFonts w:ascii="Courier New" w:hAnsi="Courier New" w:cs="Courier New"/>
          <w:b w:val="0"/>
          <w:bCs w:val="0"/>
          <w:iCs/>
          <w:color w:val="993300"/>
          <w:sz w:val="20"/>
          <w:szCs w:val="20"/>
        </w:rPr>
        <w:t>*</w:t>
      </w:r>
      <w:r w:rsidRPr="00766502">
        <w:rPr>
          <w:rFonts w:ascii="Calibri" w:hAnsi="Calibri"/>
          <w:b w:val="0"/>
          <w:bCs w:val="0"/>
          <w:i/>
          <w:iCs/>
          <w:sz w:val="22"/>
          <w:szCs w:val="22"/>
        </w:rPr>
        <w:t xml:space="preserve">  </w:t>
      </w:r>
    </w:p>
    <w:p w:rsidR="007E3981" w:rsidRDefault="007E3981">
      <w:pPr>
        <w:pStyle w:val="Heading4"/>
        <w:ind w:firstLine="720"/>
        <w:contextualSpacing/>
        <w:rPr>
          <w:rFonts w:ascii="Calibri" w:hAnsi="Calibri"/>
          <w:b w:val="0"/>
          <w:bCs w:val="0"/>
          <w:iCs/>
          <w:sz w:val="22"/>
          <w:szCs w:val="22"/>
        </w:rPr>
      </w:pPr>
      <w:del w:id="2027" w:author="EOS" w:date="2011-06-17T11:06:00Z">
        <w:r w:rsidRPr="00846C55" w:rsidDel="00FE5049">
          <w:rPr>
            <w:rFonts w:ascii="Calibri" w:hAnsi="Calibri"/>
            <w:b w:val="0"/>
            <w:bCs w:val="0"/>
            <w:iCs/>
            <w:sz w:val="22"/>
            <w:szCs w:val="22"/>
          </w:rPr>
          <w:delText xml:space="preserve">reference </w:delText>
        </w:r>
      </w:del>
      <w:ins w:id="2028" w:author="EOS" w:date="2011-06-17T11:06:00Z">
        <w:r>
          <w:rPr>
            <w:rFonts w:ascii="Calibri" w:hAnsi="Calibri"/>
            <w:b w:val="0"/>
            <w:bCs w:val="0"/>
            <w:iCs/>
            <w:sz w:val="22"/>
            <w:szCs w:val="22"/>
          </w:rPr>
          <w:t>R</w:t>
        </w:r>
        <w:r w:rsidRPr="00846C55">
          <w:rPr>
            <w:rFonts w:ascii="Calibri" w:hAnsi="Calibri"/>
            <w:b w:val="0"/>
            <w:bCs w:val="0"/>
            <w:iCs/>
            <w:sz w:val="22"/>
            <w:szCs w:val="22"/>
          </w:rPr>
          <w:t xml:space="preserve">eference </w:t>
        </w:r>
      </w:ins>
      <w:r w:rsidRPr="00846C55">
        <w:rPr>
          <w:rFonts w:ascii="Calibri" w:hAnsi="Calibri"/>
          <w:b w:val="0"/>
          <w:bCs w:val="0"/>
          <w:iCs/>
          <w:sz w:val="22"/>
          <w:szCs w:val="22"/>
        </w:rPr>
        <w:t>model is a constant value.</w:t>
      </w:r>
    </w:p>
    <w:p w:rsidR="007E3981" w:rsidRDefault="00F24369">
      <w:pPr>
        <w:pStyle w:val="Heading4"/>
        <w:contextualSpacing/>
        <w:rPr>
          <w:rFonts w:ascii="Calibri" w:hAnsi="Calibri"/>
          <w:b w:val="0"/>
          <w:bCs w:val="0"/>
          <w:i/>
          <w:iCs/>
          <w:sz w:val="22"/>
          <w:szCs w:val="22"/>
        </w:rPr>
      </w:pPr>
      <w:r>
        <w:pict>
          <v:rect id="_x0000_i1106" style="width:0;height:1.5pt" o:hralign="center" o:hrstd="t" o:hr="t" fillcolor="#a0a0a0" stroked="f"/>
        </w:pict>
      </w:r>
    </w:p>
    <w:p w:rsidR="007E3981" w:rsidRDefault="007E3981">
      <w:pPr>
        <w:pStyle w:val="Heading4"/>
        <w:contextualSpacing/>
        <w:rPr>
          <w:rFonts w:ascii="Calibri" w:hAnsi="Calibri"/>
          <w:b w:val="0"/>
          <w:bCs w:val="0"/>
          <w:i/>
          <w:iCs/>
          <w:sz w:val="22"/>
          <w:szCs w:val="22"/>
        </w:rPr>
      </w:pPr>
      <w:r w:rsidRPr="00846C55">
        <w:rPr>
          <w:rFonts w:ascii="Courier New" w:hAnsi="Courier New" w:cs="Courier New"/>
          <w:b w:val="0"/>
          <w:bCs w:val="0"/>
          <w:iCs/>
          <w:color w:val="993300"/>
          <w:sz w:val="20"/>
          <w:szCs w:val="20"/>
        </w:rPr>
        <w:t>ALPHA</w:t>
      </w:r>
      <w:r w:rsidRPr="00766502">
        <w:rPr>
          <w:rFonts w:ascii="Calibri" w:hAnsi="Calibri"/>
          <w:b w:val="0"/>
          <w:bCs w:val="0"/>
          <w:i/>
          <w:iCs/>
          <w:sz w:val="22"/>
          <w:szCs w:val="22"/>
        </w:rPr>
        <w:t xml:space="preserve"> </w:t>
      </w:r>
    </w:p>
    <w:p w:rsidR="007E3981" w:rsidRDefault="00D953E7">
      <w:pPr>
        <w:pStyle w:val="Heading4"/>
        <w:ind w:firstLine="720"/>
        <w:contextualSpacing/>
        <w:rPr>
          <w:ins w:id="2029" w:author="Anonymous" w:date="2013-06-25T16:22:00Z"/>
          <w:rFonts w:ascii="Calibri" w:hAnsi="Calibri"/>
          <w:b w:val="0"/>
          <w:bCs w:val="0"/>
          <w:iCs/>
          <w:sz w:val="22"/>
          <w:szCs w:val="22"/>
        </w:rPr>
      </w:pPr>
      <w:ins w:id="2030" w:author="Anonymous" w:date="2013-06-25T16:22:00Z">
        <w:r>
          <w:rPr>
            <w:rFonts w:ascii="Calibri" w:hAnsi="Calibri"/>
            <w:b w:val="0"/>
            <w:bCs w:val="0"/>
            <w:iCs/>
            <w:sz w:val="22"/>
            <w:szCs w:val="22"/>
          </w:rPr>
          <w:t xml:space="preserve">Tag line for </w:t>
        </w:r>
      </w:ins>
      <w:del w:id="2031" w:author="EOS" w:date="2011-06-17T11:06:00Z">
        <w:r w:rsidR="007E3981" w:rsidRPr="00846C55" w:rsidDel="00FE5049">
          <w:rPr>
            <w:rFonts w:ascii="Calibri" w:hAnsi="Calibri"/>
            <w:b w:val="0"/>
            <w:bCs w:val="0"/>
            <w:iCs/>
            <w:sz w:val="22"/>
            <w:szCs w:val="22"/>
          </w:rPr>
          <w:delText xml:space="preserve">alpha </w:delText>
        </w:r>
      </w:del>
      <w:ins w:id="2032" w:author="EOS" w:date="2011-06-17T11:06:00Z">
        <w:del w:id="2033" w:author="Anonymous" w:date="2013-06-25T16:22:00Z">
          <w:r w:rsidR="007E3981" w:rsidDel="00D953E7">
            <w:rPr>
              <w:rFonts w:ascii="Calibri" w:hAnsi="Calibri"/>
              <w:b w:val="0"/>
              <w:bCs w:val="0"/>
              <w:iCs/>
              <w:sz w:val="22"/>
              <w:szCs w:val="22"/>
            </w:rPr>
            <w:delText>A</w:delText>
          </w:r>
        </w:del>
      </w:ins>
      <w:ins w:id="2034" w:author="Anonymous" w:date="2013-06-25T16:22:00Z">
        <w:r>
          <w:rPr>
            <w:rFonts w:ascii="Calibri" w:hAnsi="Calibri"/>
            <w:b w:val="0"/>
            <w:bCs w:val="0"/>
            <w:iCs/>
            <w:sz w:val="22"/>
            <w:szCs w:val="22"/>
          </w:rPr>
          <w:t>a</w:t>
        </w:r>
      </w:ins>
      <w:ins w:id="2035" w:author="EOS" w:date="2011-06-17T11:06:00Z">
        <w:r w:rsidR="007E3981" w:rsidRPr="00846C55">
          <w:rPr>
            <w:rFonts w:ascii="Calibri" w:hAnsi="Calibri"/>
            <w:b w:val="0"/>
            <w:bCs w:val="0"/>
            <w:iCs/>
            <w:sz w:val="22"/>
            <w:szCs w:val="22"/>
          </w:rPr>
          <w:t xml:space="preserve">lpha </w:t>
        </w:r>
      </w:ins>
      <w:r w:rsidR="007E3981" w:rsidRPr="00846C55">
        <w:rPr>
          <w:rFonts w:ascii="Calibri" w:hAnsi="Calibri"/>
          <w:b w:val="0"/>
          <w:bCs w:val="0"/>
          <w:iCs/>
          <w:sz w:val="22"/>
          <w:szCs w:val="22"/>
        </w:rPr>
        <w:t xml:space="preserve">values used in </w:t>
      </w:r>
      <w:proofErr w:type="gramStart"/>
      <w:r w:rsidR="007E3981" w:rsidRPr="00846C55">
        <w:rPr>
          <w:rFonts w:ascii="Calibri" w:hAnsi="Calibri"/>
          <w:b w:val="0"/>
          <w:bCs w:val="0"/>
          <w:iCs/>
          <w:sz w:val="22"/>
          <w:szCs w:val="22"/>
        </w:rPr>
        <w:t>W'W .</w:t>
      </w:r>
      <w:proofErr w:type="gramEnd"/>
      <w:ins w:id="2036" w:author="Anonymous" w:date="2013-06-25T16:22:00Z">
        <w:r>
          <w:rPr>
            <w:rFonts w:ascii="Calibri" w:hAnsi="Calibri"/>
            <w:b w:val="0"/>
            <w:bCs w:val="0"/>
            <w:iCs/>
            <w:sz w:val="22"/>
            <w:szCs w:val="22"/>
          </w:rPr>
          <w:t xml:space="preserve"> Options following this tag are:</w:t>
        </w:r>
      </w:ins>
    </w:p>
    <w:p w:rsidR="00D953E7" w:rsidDel="00D953E7" w:rsidRDefault="00D953E7">
      <w:pPr>
        <w:pStyle w:val="Heading4"/>
        <w:ind w:firstLine="720"/>
        <w:contextualSpacing/>
        <w:rPr>
          <w:del w:id="2037" w:author="Anonymous" w:date="2013-06-25T16:22:00Z"/>
          <w:rFonts w:ascii="Calibri" w:hAnsi="Calibri"/>
          <w:b w:val="0"/>
          <w:bCs w:val="0"/>
          <w:i/>
          <w:iCs/>
          <w:sz w:val="22"/>
          <w:szCs w:val="22"/>
        </w:rPr>
      </w:pPr>
    </w:p>
    <w:p w:rsidR="007E3981" w:rsidRDefault="007E3981">
      <w:pPr>
        <w:pStyle w:val="Heading4"/>
        <w:ind w:firstLine="720"/>
        <w:contextualSpacing/>
        <w:rPr>
          <w:rFonts w:ascii="Courier New" w:hAnsi="Courier New" w:cs="Courier New"/>
          <w:b w:val="0"/>
          <w:bCs w:val="0"/>
          <w:iCs/>
          <w:color w:val="993300"/>
          <w:sz w:val="20"/>
          <w:szCs w:val="20"/>
        </w:rPr>
        <w:pPrChange w:id="2038" w:author="Anonymous" w:date="2013-06-25T16:22:00Z">
          <w:pPr>
            <w:pStyle w:val="Heading4"/>
            <w:contextualSpacing/>
          </w:pPr>
        </w:pPrChange>
      </w:pPr>
      <w:del w:id="2039" w:author="Anonymous" w:date="2013-06-25T16:22:00Z">
        <w:r w:rsidRPr="00846C55" w:rsidDel="00D953E7">
          <w:rPr>
            <w:rFonts w:ascii="Courier New" w:hAnsi="Courier New" w:cs="Courier New"/>
            <w:b w:val="0"/>
            <w:bCs w:val="0"/>
            <w:iCs/>
            <w:color w:val="993300"/>
            <w:sz w:val="20"/>
            <w:szCs w:val="20"/>
          </w:rPr>
          <w:delText>ALPHA</w:delText>
        </w:r>
        <w:r w:rsidRPr="00766502" w:rsidDel="00D953E7">
          <w:rPr>
            <w:rFonts w:ascii="Calibri" w:hAnsi="Calibri"/>
            <w:b w:val="0"/>
            <w:bCs w:val="0"/>
            <w:i/>
            <w:iCs/>
            <w:sz w:val="22"/>
            <w:szCs w:val="22"/>
          </w:rPr>
          <w:delText xml:space="preserve"> </w:delText>
        </w:r>
      </w:del>
      <w:r>
        <w:rPr>
          <w:rFonts w:ascii="Courier New" w:hAnsi="Courier New" w:cs="Courier New"/>
          <w:b w:val="0"/>
          <w:bCs w:val="0"/>
          <w:iCs/>
          <w:color w:val="993300"/>
          <w:sz w:val="20"/>
          <w:szCs w:val="20"/>
        </w:rPr>
        <w:t xml:space="preserve">DEFAULT* </w:t>
      </w:r>
    </w:p>
    <w:p w:rsidR="007E3981" w:rsidRDefault="007E3981">
      <w:pPr>
        <w:pStyle w:val="Heading4"/>
        <w:ind w:left="720" w:firstLine="720"/>
        <w:contextualSpacing/>
        <w:rPr>
          <w:rFonts w:ascii="Calibri" w:hAnsi="Calibri"/>
          <w:b w:val="0"/>
          <w:bCs w:val="0"/>
          <w:i/>
          <w:iCs/>
          <w:sz w:val="22"/>
          <w:szCs w:val="22"/>
        </w:rPr>
        <w:pPrChange w:id="2040" w:author="Anonymous" w:date="2013-06-25T16:22:00Z">
          <w:pPr>
            <w:pStyle w:val="Heading4"/>
            <w:ind w:firstLine="720"/>
            <w:contextualSpacing/>
          </w:pPr>
        </w:pPrChange>
      </w:pPr>
      <w:proofErr w:type="gramStart"/>
      <w:r w:rsidRPr="00A92031">
        <w:rPr>
          <w:rFonts w:ascii="Calibri" w:hAnsi="Calibri" w:cs="Courier New"/>
          <w:b w:val="0"/>
          <w:bCs w:val="0"/>
          <w:iCs/>
          <w:sz w:val="22"/>
          <w:szCs w:val="22"/>
        </w:rPr>
        <w:t>1.e</w:t>
      </w:r>
      <w:proofErr w:type="gramEnd"/>
      <w:r w:rsidRPr="00A92031">
        <w:rPr>
          <w:rFonts w:ascii="Calibri" w:hAnsi="Calibri" w:cs="Courier New"/>
          <w:b w:val="0"/>
          <w:bCs w:val="0"/>
          <w:iCs/>
          <w:sz w:val="22"/>
          <w:szCs w:val="22"/>
        </w:rPr>
        <w:t>-3</w:t>
      </w:r>
      <w:r w:rsidRPr="00766502">
        <w:rPr>
          <w:rFonts w:ascii="Calibri" w:hAnsi="Calibri"/>
          <w:b w:val="0"/>
          <w:bCs w:val="0"/>
          <w:i/>
          <w:iCs/>
          <w:sz w:val="22"/>
          <w:szCs w:val="22"/>
        </w:rPr>
        <w:t xml:space="preserve"> * </w:t>
      </w:r>
      <w:r>
        <w:rPr>
          <w:rFonts w:ascii="Calibri" w:hAnsi="Calibri"/>
          <w:b w:val="0"/>
          <w:bCs w:val="0"/>
          <w:iCs/>
          <w:sz w:val="22"/>
          <w:szCs w:val="22"/>
        </w:rPr>
        <w:t>(90/max electrode separation)</w:t>
      </w:r>
      <w:r w:rsidRPr="00B320D1">
        <w:rPr>
          <w:rFonts w:ascii="Calibri" w:hAnsi="Calibri"/>
          <w:b w:val="0"/>
          <w:bCs w:val="0"/>
          <w:iCs/>
          <w:sz w:val="22"/>
          <w:szCs w:val="22"/>
          <w:vertAlign w:val="superscript"/>
        </w:rPr>
        <w:t>2</w:t>
      </w:r>
      <w:r w:rsidRPr="00846C55">
        <w:rPr>
          <w:rFonts w:ascii="Calibri" w:hAnsi="Calibri"/>
          <w:b w:val="0"/>
          <w:bCs w:val="0"/>
          <w:iCs/>
          <w:sz w:val="22"/>
          <w:szCs w:val="22"/>
        </w:rPr>
        <w:t xml:space="preserve">,  </w:t>
      </w:r>
      <w:proofErr w:type="spellStart"/>
      <w:r w:rsidRPr="00846C55">
        <w:rPr>
          <w:rFonts w:ascii="Calibri" w:hAnsi="Calibri"/>
          <w:b w:val="0"/>
          <w:bCs w:val="0"/>
          <w:iCs/>
          <w:sz w:val="22"/>
          <w:szCs w:val="22"/>
        </w:rPr>
        <w:t>a_x</w:t>
      </w:r>
      <w:proofErr w:type="spellEnd"/>
      <w:r w:rsidRPr="00846C55">
        <w:rPr>
          <w:rFonts w:ascii="Calibri" w:hAnsi="Calibri"/>
          <w:b w:val="0"/>
          <w:bCs w:val="0"/>
          <w:iCs/>
          <w:sz w:val="22"/>
          <w:szCs w:val="22"/>
        </w:rPr>
        <w:t xml:space="preserve"> = </w:t>
      </w:r>
      <w:proofErr w:type="spellStart"/>
      <w:r w:rsidRPr="00846C55">
        <w:rPr>
          <w:rFonts w:ascii="Calibri" w:hAnsi="Calibri"/>
          <w:b w:val="0"/>
          <w:bCs w:val="0"/>
          <w:iCs/>
          <w:sz w:val="22"/>
          <w:szCs w:val="22"/>
        </w:rPr>
        <w:t>a_z</w:t>
      </w:r>
      <w:proofErr w:type="spellEnd"/>
      <w:r w:rsidRPr="00846C55">
        <w:rPr>
          <w:rFonts w:ascii="Calibri" w:hAnsi="Calibri"/>
          <w:b w:val="0"/>
          <w:bCs w:val="0"/>
          <w:iCs/>
          <w:sz w:val="22"/>
          <w:szCs w:val="22"/>
        </w:rPr>
        <w:t xml:space="preserve"> = 1.</w:t>
      </w:r>
    </w:p>
    <w:p w:rsidR="007E3981" w:rsidRDefault="007E3981">
      <w:pPr>
        <w:pStyle w:val="Heading4"/>
        <w:ind w:firstLine="720"/>
        <w:contextualSpacing/>
        <w:rPr>
          <w:rFonts w:ascii="Calibri" w:hAnsi="Calibri"/>
          <w:b w:val="0"/>
          <w:bCs w:val="0"/>
          <w:i/>
          <w:iCs/>
          <w:sz w:val="22"/>
          <w:szCs w:val="22"/>
        </w:rPr>
        <w:pPrChange w:id="2041" w:author="Anonymous" w:date="2013-06-25T16:22:00Z">
          <w:pPr>
            <w:pStyle w:val="Heading4"/>
            <w:contextualSpacing/>
          </w:pPr>
        </w:pPrChange>
      </w:pPr>
      <w:del w:id="2042" w:author="Anonymous" w:date="2013-06-25T16:22:00Z">
        <w:r w:rsidRPr="00846C55" w:rsidDel="00D953E7">
          <w:rPr>
            <w:rFonts w:ascii="Courier New" w:hAnsi="Courier New" w:cs="Courier New"/>
            <w:b w:val="0"/>
            <w:bCs w:val="0"/>
            <w:iCs/>
            <w:color w:val="993300"/>
            <w:sz w:val="20"/>
            <w:szCs w:val="20"/>
          </w:rPr>
          <w:delText xml:space="preserve">ALPHA </w:delText>
        </w:r>
      </w:del>
      <w:r w:rsidRPr="00846C55">
        <w:rPr>
          <w:rFonts w:ascii="Courier New" w:hAnsi="Courier New" w:cs="Courier New"/>
          <w:b w:val="0"/>
          <w:bCs w:val="0"/>
          <w:iCs/>
          <w:color w:val="993300"/>
          <w:sz w:val="20"/>
          <w:szCs w:val="20"/>
        </w:rPr>
        <w:t>FILE filename</w:t>
      </w:r>
      <w:r w:rsidRPr="00766502">
        <w:rPr>
          <w:rFonts w:ascii="Calibri" w:hAnsi="Calibri"/>
          <w:b w:val="0"/>
          <w:bCs w:val="0"/>
          <w:i/>
          <w:iCs/>
          <w:sz w:val="22"/>
          <w:szCs w:val="22"/>
        </w:rPr>
        <w:t xml:space="preserve">  </w:t>
      </w:r>
    </w:p>
    <w:p w:rsidR="007E3981" w:rsidRDefault="007E3981">
      <w:pPr>
        <w:pStyle w:val="Heading4"/>
        <w:ind w:left="720" w:firstLine="720"/>
        <w:contextualSpacing/>
        <w:rPr>
          <w:rFonts w:ascii="Calibri" w:hAnsi="Calibri"/>
          <w:b w:val="0"/>
          <w:bCs w:val="0"/>
          <w:i/>
          <w:iCs/>
          <w:sz w:val="22"/>
          <w:szCs w:val="22"/>
        </w:rPr>
        <w:pPrChange w:id="2043" w:author="Anonymous" w:date="2013-06-25T16:22:00Z">
          <w:pPr>
            <w:pStyle w:val="Heading4"/>
            <w:ind w:firstLine="720"/>
            <w:contextualSpacing/>
          </w:pPr>
        </w:pPrChange>
      </w:pPr>
      <w:del w:id="2044" w:author="EOS" w:date="2011-06-17T11:06:00Z">
        <w:r w:rsidRPr="00846C55" w:rsidDel="00FE5049">
          <w:rPr>
            <w:rFonts w:ascii="Calibri" w:hAnsi="Calibri"/>
            <w:b w:val="0"/>
            <w:bCs w:val="0"/>
            <w:iCs/>
            <w:sz w:val="22"/>
            <w:szCs w:val="22"/>
          </w:rPr>
          <w:delText xml:space="preserve">dipping </w:delText>
        </w:r>
      </w:del>
      <w:ins w:id="2045" w:author="EOS" w:date="2011-06-17T11:06:00Z">
        <w:r>
          <w:rPr>
            <w:rFonts w:ascii="Calibri" w:hAnsi="Calibri"/>
            <w:b w:val="0"/>
            <w:bCs w:val="0"/>
            <w:iCs/>
            <w:sz w:val="22"/>
            <w:szCs w:val="22"/>
          </w:rPr>
          <w:t>D</w:t>
        </w:r>
        <w:r w:rsidRPr="00846C55">
          <w:rPr>
            <w:rFonts w:ascii="Calibri" w:hAnsi="Calibri"/>
            <w:b w:val="0"/>
            <w:bCs w:val="0"/>
            <w:iCs/>
            <w:sz w:val="22"/>
            <w:szCs w:val="22"/>
          </w:rPr>
          <w:t xml:space="preserve">ipping </w:t>
        </w:r>
      </w:ins>
      <w:r w:rsidRPr="00846C55">
        <w:rPr>
          <w:rFonts w:ascii="Calibri" w:hAnsi="Calibri"/>
          <w:b w:val="0"/>
          <w:bCs w:val="0"/>
          <w:iCs/>
          <w:sz w:val="22"/>
          <w:szCs w:val="22"/>
        </w:rPr>
        <w:t>and alpha values are in a file</w:t>
      </w:r>
      <w:del w:id="2046" w:author="EOS" w:date="2011-08-02T15:42:00Z">
        <w:r w:rsidRPr="00846C55" w:rsidDel="00422239">
          <w:rPr>
            <w:rFonts w:ascii="Calibri" w:hAnsi="Calibri"/>
            <w:b w:val="0"/>
            <w:bCs w:val="0"/>
            <w:iCs/>
            <w:sz w:val="22"/>
            <w:szCs w:val="22"/>
          </w:rPr>
          <w:delText>.  (not documented)</w:delText>
        </w:r>
      </w:del>
    </w:p>
    <w:p w:rsidR="007E3981" w:rsidRDefault="007E3981">
      <w:pPr>
        <w:pStyle w:val="Heading4"/>
        <w:ind w:firstLine="720"/>
        <w:contextualSpacing/>
        <w:rPr>
          <w:rFonts w:ascii="Calibri" w:hAnsi="Calibri"/>
          <w:b w:val="0"/>
          <w:bCs w:val="0"/>
          <w:i/>
          <w:iCs/>
          <w:sz w:val="22"/>
          <w:szCs w:val="22"/>
        </w:rPr>
        <w:pPrChange w:id="2047" w:author="Anonymous" w:date="2013-06-25T16:22:00Z">
          <w:pPr>
            <w:pStyle w:val="Heading4"/>
            <w:contextualSpacing/>
          </w:pPr>
        </w:pPrChange>
      </w:pPr>
      <w:del w:id="2048" w:author="Anonymous" w:date="2013-06-25T16:23:00Z">
        <w:r w:rsidRPr="00846C55" w:rsidDel="00D953E7">
          <w:rPr>
            <w:rFonts w:ascii="Courier New" w:hAnsi="Courier New" w:cs="Courier New"/>
            <w:b w:val="0"/>
            <w:bCs w:val="0"/>
            <w:iCs/>
            <w:color w:val="993300"/>
            <w:sz w:val="20"/>
            <w:szCs w:val="20"/>
          </w:rPr>
          <w:delText xml:space="preserve">ALPHA </w:delText>
        </w:r>
      </w:del>
      <w:r w:rsidRPr="00846C55">
        <w:rPr>
          <w:rFonts w:ascii="Courier New" w:hAnsi="Courier New" w:cs="Courier New"/>
          <w:b w:val="0"/>
          <w:bCs w:val="0"/>
          <w:iCs/>
          <w:color w:val="993300"/>
          <w:sz w:val="20"/>
          <w:szCs w:val="20"/>
        </w:rPr>
        <w:t xml:space="preserve">VALUE </w:t>
      </w:r>
      <w:proofErr w:type="spellStart"/>
      <w:r w:rsidRPr="00846C55">
        <w:rPr>
          <w:rFonts w:ascii="Courier New" w:hAnsi="Courier New" w:cs="Courier New"/>
          <w:b w:val="0"/>
          <w:bCs w:val="0"/>
          <w:iCs/>
          <w:color w:val="993300"/>
          <w:sz w:val="20"/>
          <w:szCs w:val="20"/>
        </w:rPr>
        <w:t>a_s</w:t>
      </w:r>
      <w:proofErr w:type="spellEnd"/>
      <w:r w:rsidRPr="00846C55">
        <w:rPr>
          <w:rFonts w:ascii="Courier New" w:hAnsi="Courier New" w:cs="Courier New"/>
          <w:b w:val="0"/>
          <w:bCs w:val="0"/>
          <w:iCs/>
          <w:color w:val="993300"/>
          <w:sz w:val="20"/>
          <w:szCs w:val="20"/>
        </w:rPr>
        <w:t xml:space="preserve"> </w:t>
      </w:r>
      <w:proofErr w:type="spellStart"/>
      <w:r w:rsidRPr="00846C55">
        <w:rPr>
          <w:rFonts w:ascii="Courier New" w:hAnsi="Courier New" w:cs="Courier New"/>
          <w:b w:val="0"/>
          <w:bCs w:val="0"/>
          <w:iCs/>
          <w:color w:val="993300"/>
          <w:sz w:val="20"/>
          <w:szCs w:val="20"/>
        </w:rPr>
        <w:t>a_x</w:t>
      </w:r>
      <w:proofErr w:type="spellEnd"/>
      <w:r w:rsidRPr="00846C55">
        <w:rPr>
          <w:rFonts w:ascii="Courier New" w:hAnsi="Courier New" w:cs="Courier New"/>
          <w:b w:val="0"/>
          <w:bCs w:val="0"/>
          <w:iCs/>
          <w:color w:val="993300"/>
          <w:sz w:val="20"/>
          <w:szCs w:val="20"/>
        </w:rPr>
        <w:t xml:space="preserve"> </w:t>
      </w:r>
      <w:proofErr w:type="spellStart"/>
      <w:r w:rsidRPr="00846C55">
        <w:rPr>
          <w:rFonts w:ascii="Courier New" w:hAnsi="Courier New" w:cs="Courier New"/>
          <w:b w:val="0"/>
          <w:bCs w:val="0"/>
          <w:iCs/>
          <w:color w:val="993300"/>
          <w:sz w:val="20"/>
          <w:szCs w:val="20"/>
        </w:rPr>
        <w:t>a_z</w:t>
      </w:r>
      <w:proofErr w:type="spellEnd"/>
      <w:r w:rsidRPr="00766502">
        <w:rPr>
          <w:rFonts w:ascii="Calibri" w:hAnsi="Calibri"/>
          <w:b w:val="0"/>
          <w:bCs w:val="0"/>
          <w:i/>
          <w:iCs/>
          <w:sz w:val="22"/>
          <w:szCs w:val="22"/>
        </w:rPr>
        <w:t xml:space="preserve">  </w:t>
      </w:r>
    </w:p>
    <w:p w:rsidR="007E3981" w:rsidRDefault="007E3981">
      <w:pPr>
        <w:pStyle w:val="Heading4"/>
        <w:ind w:left="720" w:firstLine="720"/>
        <w:contextualSpacing/>
        <w:rPr>
          <w:rFonts w:ascii="Calibri" w:hAnsi="Calibri"/>
          <w:b w:val="0"/>
          <w:bCs w:val="0"/>
          <w:i/>
          <w:iCs/>
          <w:sz w:val="22"/>
          <w:szCs w:val="22"/>
        </w:rPr>
        <w:pPrChange w:id="2049" w:author="Anonymous" w:date="2013-06-25T16:22:00Z">
          <w:pPr>
            <w:pStyle w:val="Heading4"/>
            <w:ind w:firstLine="720"/>
            <w:contextualSpacing/>
          </w:pPr>
        </w:pPrChange>
      </w:pPr>
      <w:del w:id="2050" w:author="EOS" w:date="2011-06-17T11:06:00Z">
        <w:r w:rsidRPr="00846C55" w:rsidDel="00FE5049">
          <w:rPr>
            <w:rFonts w:ascii="Calibri" w:hAnsi="Calibri"/>
            <w:b w:val="0"/>
            <w:bCs w:val="0"/>
            <w:iCs/>
            <w:sz w:val="22"/>
            <w:szCs w:val="22"/>
          </w:rPr>
          <w:delText xml:space="preserve">use </w:delText>
        </w:r>
      </w:del>
      <w:ins w:id="2051" w:author="EOS" w:date="2011-06-17T11:06:00Z">
        <w:r>
          <w:rPr>
            <w:rFonts w:ascii="Calibri" w:hAnsi="Calibri"/>
            <w:b w:val="0"/>
            <w:bCs w:val="0"/>
            <w:iCs/>
            <w:sz w:val="22"/>
            <w:szCs w:val="22"/>
          </w:rPr>
          <w:t>U</w:t>
        </w:r>
        <w:r w:rsidRPr="00846C55">
          <w:rPr>
            <w:rFonts w:ascii="Calibri" w:hAnsi="Calibri"/>
            <w:b w:val="0"/>
            <w:bCs w:val="0"/>
            <w:iCs/>
            <w:sz w:val="22"/>
            <w:szCs w:val="22"/>
          </w:rPr>
          <w:t xml:space="preserve">se </w:t>
        </w:r>
      </w:ins>
      <w:r w:rsidRPr="00846C55">
        <w:rPr>
          <w:rFonts w:ascii="Calibri" w:hAnsi="Calibri"/>
          <w:b w:val="0"/>
          <w:bCs w:val="0"/>
          <w:iCs/>
          <w:sz w:val="22"/>
          <w:szCs w:val="22"/>
        </w:rPr>
        <w:t>the</w:t>
      </w:r>
      <w:r w:rsidRPr="00766502">
        <w:rPr>
          <w:rFonts w:ascii="Calibri" w:hAnsi="Calibri"/>
          <w:b w:val="0"/>
          <w:bCs w:val="0"/>
          <w:i/>
          <w:iCs/>
          <w:sz w:val="22"/>
          <w:szCs w:val="22"/>
        </w:rPr>
        <w:t xml:space="preserve"> </w:t>
      </w:r>
      <w:r w:rsidRPr="00846C55">
        <w:rPr>
          <w:rFonts w:ascii="Calibri" w:hAnsi="Calibri"/>
          <w:b w:val="0"/>
          <w:bCs w:val="0"/>
          <w:iCs/>
          <w:sz w:val="22"/>
          <w:szCs w:val="22"/>
        </w:rPr>
        <w:t xml:space="preserve">supplied </w:t>
      </w:r>
      <w:r>
        <w:rPr>
          <w:rFonts w:ascii="Calibri" w:hAnsi="Calibri"/>
          <w:b w:val="0"/>
          <w:bCs w:val="0"/>
          <w:iCs/>
          <w:sz w:val="22"/>
          <w:szCs w:val="22"/>
        </w:rPr>
        <w:t xml:space="preserve">alpha </w:t>
      </w:r>
      <w:r w:rsidRPr="00846C55">
        <w:rPr>
          <w:rFonts w:ascii="Calibri" w:hAnsi="Calibri"/>
          <w:b w:val="0"/>
          <w:bCs w:val="0"/>
          <w:iCs/>
          <w:sz w:val="22"/>
          <w:szCs w:val="22"/>
        </w:rPr>
        <w:t>values</w:t>
      </w:r>
      <w:r w:rsidRPr="00766502">
        <w:rPr>
          <w:rFonts w:ascii="Calibri" w:hAnsi="Calibri"/>
          <w:b w:val="0"/>
          <w:bCs w:val="0"/>
          <w:i/>
          <w:iCs/>
          <w:sz w:val="22"/>
          <w:szCs w:val="22"/>
        </w:rPr>
        <w:t>.</w:t>
      </w:r>
    </w:p>
    <w:p w:rsidR="007E3981" w:rsidRDefault="007E3981">
      <w:pPr>
        <w:pStyle w:val="Heading4"/>
        <w:ind w:firstLine="720"/>
        <w:contextualSpacing/>
        <w:rPr>
          <w:rFonts w:ascii="Calibri" w:hAnsi="Calibri"/>
          <w:b w:val="0"/>
          <w:bCs w:val="0"/>
          <w:i/>
          <w:iCs/>
          <w:sz w:val="22"/>
          <w:szCs w:val="22"/>
        </w:rPr>
        <w:pPrChange w:id="2052" w:author="Anonymous" w:date="2013-06-25T16:22:00Z">
          <w:pPr>
            <w:pStyle w:val="Heading4"/>
            <w:contextualSpacing/>
          </w:pPr>
        </w:pPrChange>
      </w:pPr>
      <w:del w:id="2053" w:author="Anonymous" w:date="2013-06-25T16:23:00Z">
        <w:r w:rsidRPr="00846C55" w:rsidDel="00D953E7">
          <w:rPr>
            <w:rFonts w:ascii="Courier New" w:hAnsi="Courier New" w:cs="Courier New"/>
            <w:b w:val="0"/>
            <w:bCs w:val="0"/>
            <w:iCs/>
            <w:color w:val="993300"/>
            <w:sz w:val="20"/>
            <w:szCs w:val="20"/>
          </w:rPr>
          <w:delText xml:space="preserve">ALPHA </w:delText>
        </w:r>
      </w:del>
      <w:r>
        <w:rPr>
          <w:rFonts w:ascii="Courier New" w:hAnsi="Courier New" w:cs="Courier New"/>
          <w:b w:val="0"/>
          <w:bCs w:val="0"/>
          <w:iCs/>
          <w:color w:val="993300"/>
          <w:sz w:val="20"/>
          <w:szCs w:val="20"/>
        </w:rPr>
        <w:t>LENGTH</w:t>
      </w:r>
      <w:r w:rsidRPr="00846C55">
        <w:rPr>
          <w:rFonts w:ascii="Courier New" w:hAnsi="Courier New" w:cs="Courier New"/>
          <w:b w:val="0"/>
          <w:bCs w:val="0"/>
          <w:iCs/>
          <w:color w:val="993300"/>
          <w:sz w:val="20"/>
          <w:szCs w:val="20"/>
        </w:rPr>
        <w:t xml:space="preserve"> </w:t>
      </w:r>
      <w:proofErr w:type="spellStart"/>
      <w:r>
        <w:rPr>
          <w:rFonts w:ascii="Courier New" w:hAnsi="Courier New" w:cs="Courier New"/>
          <w:b w:val="0"/>
          <w:bCs w:val="0"/>
          <w:iCs/>
          <w:color w:val="993300"/>
          <w:sz w:val="20"/>
          <w:szCs w:val="20"/>
        </w:rPr>
        <w:t>L</w:t>
      </w:r>
      <w:r w:rsidRPr="00846C55">
        <w:rPr>
          <w:rFonts w:ascii="Courier New" w:hAnsi="Courier New" w:cs="Courier New"/>
          <w:b w:val="0"/>
          <w:bCs w:val="0"/>
          <w:iCs/>
          <w:color w:val="993300"/>
          <w:sz w:val="20"/>
          <w:szCs w:val="20"/>
        </w:rPr>
        <w:t>_</w:t>
      </w:r>
      <w:r>
        <w:rPr>
          <w:rFonts w:ascii="Courier New" w:hAnsi="Courier New" w:cs="Courier New"/>
          <w:b w:val="0"/>
          <w:bCs w:val="0"/>
          <w:iCs/>
          <w:color w:val="993300"/>
          <w:sz w:val="20"/>
          <w:szCs w:val="20"/>
        </w:rPr>
        <w:t>x</w:t>
      </w:r>
      <w:proofErr w:type="spellEnd"/>
      <w:r w:rsidRPr="00846C55">
        <w:rPr>
          <w:rFonts w:ascii="Courier New" w:hAnsi="Courier New" w:cs="Courier New"/>
          <w:b w:val="0"/>
          <w:bCs w:val="0"/>
          <w:iCs/>
          <w:color w:val="993300"/>
          <w:sz w:val="20"/>
          <w:szCs w:val="20"/>
        </w:rPr>
        <w:t xml:space="preserve"> </w:t>
      </w:r>
      <w:proofErr w:type="spellStart"/>
      <w:r>
        <w:rPr>
          <w:rFonts w:ascii="Courier New" w:hAnsi="Courier New" w:cs="Courier New"/>
          <w:b w:val="0"/>
          <w:bCs w:val="0"/>
          <w:iCs/>
          <w:color w:val="993300"/>
          <w:sz w:val="20"/>
          <w:szCs w:val="20"/>
        </w:rPr>
        <w:t>L</w:t>
      </w:r>
      <w:r w:rsidRPr="00846C55">
        <w:rPr>
          <w:rFonts w:ascii="Courier New" w:hAnsi="Courier New" w:cs="Courier New"/>
          <w:b w:val="0"/>
          <w:bCs w:val="0"/>
          <w:iCs/>
          <w:color w:val="993300"/>
          <w:sz w:val="20"/>
          <w:szCs w:val="20"/>
        </w:rPr>
        <w:t>_</w:t>
      </w:r>
      <w:r>
        <w:rPr>
          <w:rFonts w:ascii="Courier New" w:hAnsi="Courier New" w:cs="Courier New"/>
          <w:b w:val="0"/>
          <w:bCs w:val="0"/>
          <w:iCs/>
          <w:color w:val="993300"/>
          <w:sz w:val="20"/>
          <w:szCs w:val="20"/>
        </w:rPr>
        <w:t>z</w:t>
      </w:r>
      <w:proofErr w:type="spellEnd"/>
      <w:r w:rsidRPr="00766502">
        <w:rPr>
          <w:rFonts w:ascii="Calibri" w:hAnsi="Calibri"/>
          <w:b w:val="0"/>
          <w:bCs w:val="0"/>
          <w:i/>
          <w:iCs/>
          <w:sz w:val="22"/>
          <w:szCs w:val="22"/>
        </w:rPr>
        <w:t xml:space="preserve">  </w:t>
      </w:r>
    </w:p>
    <w:p w:rsidR="007E3981" w:rsidRDefault="007E3981">
      <w:pPr>
        <w:pStyle w:val="Heading4"/>
        <w:ind w:left="720" w:firstLine="720"/>
        <w:contextualSpacing/>
        <w:rPr>
          <w:ins w:id="2054" w:author="Anonymous" w:date="2013-06-25T16:22:00Z"/>
          <w:rFonts w:ascii="Calibri" w:hAnsi="Calibri"/>
          <w:b w:val="0"/>
          <w:bCs w:val="0"/>
          <w:i/>
          <w:iCs/>
          <w:sz w:val="22"/>
          <w:szCs w:val="22"/>
        </w:rPr>
        <w:pPrChange w:id="2055" w:author="Anonymous" w:date="2013-06-25T16:22:00Z">
          <w:pPr>
            <w:pStyle w:val="Heading4"/>
            <w:ind w:firstLine="720"/>
            <w:contextualSpacing/>
          </w:pPr>
        </w:pPrChange>
      </w:pPr>
      <w:del w:id="2056" w:author="EOS" w:date="2011-06-17T11:06:00Z">
        <w:r w:rsidRPr="00846C55" w:rsidDel="00FE5049">
          <w:rPr>
            <w:rFonts w:ascii="Calibri" w:hAnsi="Calibri"/>
            <w:b w:val="0"/>
            <w:bCs w:val="0"/>
            <w:iCs/>
            <w:sz w:val="22"/>
            <w:szCs w:val="22"/>
          </w:rPr>
          <w:delText xml:space="preserve">use </w:delText>
        </w:r>
      </w:del>
      <w:ins w:id="2057" w:author="EOS" w:date="2011-06-17T11:06:00Z">
        <w:r>
          <w:rPr>
            <w:rFonts w:ascii="Calibri" w:hAnsi="Calibri"/>
            <w:b w:val="0"/>
            <w:bCs w:val="0"/>
            <w:iCs/>
            <w:sz w:val="22"/>
            <w:szCs w:val="22"/>
          </w:rPr>
          <w:t>U</w:t>
        </w:r>
        <w:r w:rsidRPr="00846C55">
          <w:rPr>
            <w:rFonts w:ascii="Calibri" w:hAnsi="Calibri"/>
            <w:b w:val="0"/>
            <w:bCs w:val="0"/>
            <w:iCs/>
            <w:sz w:val="22"/>
            <w:szCs w:val="22"/>
          </w:rPr>
          <w:t xml:space="preserve">se </w:t>
        </w:r>
      </w:ins>
      <w:r w:rsidRPr="00846C55">
        <w:rPr>
          <w:rFonts w:ascii="Calibri" w:hAnsi="Calibri"/>
          <w:b w:val="0"/>
          <w:bCs w:val="0"/>
          <w:iCs/>
          <w:sz w:val="22"/>
          <w:szCs w:val="22"/>
        </w:rPr>
        <w:t>the</w:t>
      </w:r>
      <w:r w:rsidRPr="00766502">
        <w:rPr>
          <w:rFonts w:ascii="Calibri" w:hAnsi="Calibri"/>
          <w:b w:val="0"/>
          <w:bCs w:val="0"/>
          <w:i/>
          <w:iCs/>
          <w:sz w:val="22"/>
          <w:szCs w:val="22"/>
        </w:rPr>
        <w:t xml:space="preserve"> </w:t>
      </w:r>
      <w:r w:rsidRPr="00846C55">
        <w:rPr>
          <w:rFonts w:ascii="Calibri" w:hAnsi="Calibri"/>
          <w:b w:val="0"/>
          <w:bCs w:val="0"/>
          <w:iCs/>
          <w:sz w:val="22"/>
          <w:szCs w:val="22"/>
        </w:rPr>
        <w:t xml:space="preserve">supplied </w:t>
      </w:r>
      <w:r>
        <w:rPr>
          <w:rFonts w:ascii="Calibri" w:hAnsi="Calibri"/>
          <w:b w:val="0"/>
          <w:bCs w:val="0"/>
          <w:iCs/>
          <w:sz w:val="22"/>
          <w:szCs w:val="22"/>
        </w:rPr>
        <w:t xml:space="preserve">length scales </w:t>
      </w:r>
      <w:r w:rsidRPr="00846C55">
        <w:rPr>
          <w:rFonts w:ascii="Calibri" w:hAnsi="Calibri"/>
          <w:b w:val="0"/>
          <w:bCs w:val="0"/>
          <w:iCs/>
          <w:sz w:val="22"/>
          <w:szCs w:val="22"/>
        </w:rPr>
        <w:t>values</w:t>
      </w:r>
      <w:r w:rsidRPr="00766502">
        <w:rPr>
          <w:rFonts w:ascii="Calibri" w:hAnsi="Calibri"/>
          <w:b w:val="0"/>
          <w:bCs w:val="0"/>
          <w:i/>
          <w:iCs/>
          <w:sz w:val="22"/>
          <w:szCs w:val="22"/>
        </w:rPr>
        <w:t>.</w:t>
      </w:r>
    </w:p>
    <w:p w:rsidR="00D953E7" w:rsidRDefault="00D953E7">
      <w:pPr>
        <w:pStyle w:val="Heading4"/>
        <w:contextualSpacing/>
        <w:rPr>
          <w:rFonts w:ascii="Calibri" w:hAnsi="Calibri"/>
          <w:b w:val="0"/>
          <w:bCs w:val="0"/>
          <w:i/>
          <w:iCs/>
          <w:sz w:val="22"/>
          <w:szCs w:val="22"/>
        </w:rPr>
        <w:pPrChange w:id="2058" w:author="Anonymous" w:date="2013-06-25T16:23:00Z">
          <w:pPr>
            <w:pStyle w:val="Heading4"/>
            <w:ind w:firstLine="720"/>
            <w:contextualSpacing/>
          </w:pPr>
        </w:pPrChange>
      </w:pPr>
      <w:ins w:id="2059" w:author="Anonymous" w:date="2013-06-25T16:23:00Z">
        <w:r>
          <w:rPr>
            <w:rFonts w:ascii="Calibri" w:hAnsi="Calibri"/>
            <w:b w:val="0"/>
            <w:bCs w:val="0"/>
            <w:i/>
            <w:iCs/>
            <w:sz w:val="22"/>
            <w:szCs w:val="22"/>
          </w:rPr>
          <w:tab/>
          <w:t>Example:  ALPHA LENGTH 200 200</w:t>
        </w:r>
      </w:ins>
    </w:p>
    <w:p w:rsidR="007E3981" w:rsidRDefault="00F24369">
      <w:pPr>
        <w:pStyle w:val="Heading4"/>
        <w:contextualSpacing/>
        <w:rPr>
          <w:rFonts w:ascii="Calibri" w:hAnsi="Calibri"/>
          <w:b w:val="0"/>
          <w:bCs w:val="0"/>
          <w:i/>
          <w:iCs/>
          <w:sz w:val="22"/>
          <w:szCs w:val="22"/>
        </w:rPr>
      </w:pPr>
      <w:r>
        <w:pict>
          <v:rect id="_x0000_i1107" style="width:0;height:1.5pt" o:hralign="center" o:hrstd="t" o:hr="t" fillcolor="#a0a0a0" stroked="f"/>
        </w:pict>
      </w:r>
    </w:p>
    <w:p w:rsidR="007E3981" w:rsidRDefault="007E3981">
      <w:pPr>
        <w:pStyle w:val="Heading4"/>
        <w:contextualSpacing/>
        <w:rPr>
          <w:rFonts w:ascii="Calibri" w:hAnsi="Calibri"/>
          <w:b w:val="0"/>
          <w:bCs w:val="0"/>
          <w:i/>
          <w:iCs/>
          <w:sz w:val="22"/>
          <w:szCs w:val="22"/>
        </w:rPr>
      </w:pPr>
      <w:r w:rsidRPr="00846C55">
        <w:rPr>
          <w:rFonts w:ascii="Courier New" w:hAnsi="Courier New" w:cs="Courier New"/>
          <w:b w:val="0"/>
          <w:bCs w:val="0"/>
          <w:iCs/>
          <w:color w:val="993300"/>
          <w:sz w:val="20"/>
          <w:szCs w:val="20"/>
        </w:rPr>
        <w:t>WEIGHT</w:t>
      </w:r>
      <w:r w:rsidRPr="00766502">
        <w:rPr>
          <w:rFonts w:ascii="Calibri" w:hAnsi="Calibri"/>
          <w:b w:val="0"/>
          <w:bCs w:val="0"/>
          <w:i/>
          <w:iCs/>
          <w:sz w:val="22"/>
          <w:szCs w:val="22"/>
        </w:rPr>
        <w:t xml:space="preserve"> </w:t>
      </w:r>
    </w:p>
    <w:p w:rsidR="007E3981" w:rsidRDefault="007E3981">
      <w:pPr>
        <w:pStyle w:val="Heading4"/>
        <w:ind w:firstLine="720"/>
        <w:contextualSpacing/>
        <w:rPr>
          <w:rFonts w:ascii="Calibri" w:hAnsi="Calibri"/>
          <w:b w:val="0"/>
          <w:bCs w:val="0"/>
          <w:i/>
          <w:iCs/>
          <w:sz w:val="22"/>
          <w:szCs w:val="22"/>
        </w:rPr>
      </w:pPr>
      <w:del w:id="2060" w:author="EOS" w:date="2011-06-17T11:06:00Z">
        <w:r w:rsidRPr="00846C55" w:rsidDel="00FE5049">
          <w:rPr>
            <w:rFonts w:ascii="Calibri" w:hAnsi="Calibri"/>
            <w:b w:val="0"/>
            <w:bCs w:val="0"/>
            <w:iCs/>
            <w:sz w:val="22"/>
            <w:szCs w:val="22"/>
          </w:rPr>
          <w:delText xml:space="preserve">weights </w:delText>
        </w:r>
      </w:del>
      <w:proofErr w:type="gramStart"/>
      <w:ins w:id="2061" w:author="EOS" w:date="2011-06-17T11:06:00Z">
        <w:r>
          <w:rPr>
            <w:rFonts w:ascii="Calibri" w:hAnsi="Calibri"/>
            <w:b w:val="0"/>
            <w:bCs w:val="0"/>
            <w:iCs/>
            <w:sz w:val="22"/>
            <w:szCs w:val="22"/>
          </w:rPr>
          <w:t>W</w:t>
        </w:r>
        <w:r w:rsidRPr="00846C55">
          <w:rPr>
            <w:rFonts w:ascii="Calibri" w:hAnsi="Calibri"/>
            <w:b w:val="0"/>
            <w:bCs w:val="0"/>
            <w:iCs/>
            <w:sz w:val="22"/>
            <w:szCs w:val="22"/>
          </w:rPr>
          <w:t xml:space="preserve">eights </w:t>
        </w:r>
      </w:ins>
      <w:r w:rsidRPr="00846C55">
        <w:rPr>
          <w:rFonts w:ascii="Calibri" w:hAnsi="Calibri"/>
          <w:b w:val="0"/>
          <w:bCs w:val="0"/>
          <w:iCs/>
          <w:sz w:val="22"/>
          <w:szCs w:val="22"/>
        </w:rPr>
        <w:t>for W'W matrix.</w:t>
      </w:r>
      <w:proofErr w:type="gramEnd"/>
    </w:p>
    <w:p w:rsidR="007E3981" w:rsidRDefault="007E3981">
      <w:pPr>
        <w:pStyle w:val="Heading4"/>
        <w:contextualSpacing/>
        <w:rPr>
          <w:rFonts w:ascii="Calibri" w:hAnsi="Calibri"/>
          <w:b w:val="0"/>
          <w:bCs w:val="0"/>
          <w:i/>
          <w:iCs/>
          <w:sz w:val="22"/>
          <w:szCs w:val="22"/>
        </w:rPr>
      </w:pPr>
      <w:r w:rsidRPr="00846C55">
        <w:rPr>
          <w:rFonts w:ascii="Courier New" w:hAnsi="Courier New" w:cs="Courier New"/>
          <w:b w:val="0"/>
          <w:bCs w:val="0"/>
          <w:iCs/>
          <w:color w:val="993300"/>
          <w:sz w:val="20"/>
          <w:szCs w:val="20"/>
        </w:rPr>
        <w:t>WEIGHT</w:t>
      </w:r>
      <w:r w:rsidRPr="00766502">
        <w:rPr>
          <w:rFonts w:ascii="Calibri" w:hAnsi="Calibri"/>
          <w:b w:val="0"/>
          <w:bCs w:val="0"/>
          <w:i/>
          <w:iCs/>
          <w:sz w:val="22"/>
          <w:szCs w:val="22"/>
        </w:rPr>
        <w:t xml:space="preserve"> </w:t>
      </w:r>
      <w:r w:rsidRPr="00846C55">
        <w:rPr>
          <w:rFonts w:ascii="Courier New" w:hAnsi="Courier New" w:cs="Courier New"/>
          <w:b w:val="0"/>
          <w:bCs w:val="0"/>
          <w:iCs/>
          <w:color w:val="993300"/>
          <w:sz w:val="20"/>
          <w:szCs w:val="20"/>
        </w:rPr>
        <w:t>DEFAULT</w:t>
      </w:r>
      <w:r>
        <w:rPr>
          <w:rFonts w:ascii="Courier New" w:hAnsi="Courier New" w:cs="Courier New"/>
          <w:b w:val="0"/>
          <w:bCs w:val="0"/>
          <w:iCs/>
          <w:color w:val="993300"/>
          <w:sz w:val="20"/>
          <w:szCs w:val="20"/>
        </w:rPr>
        <w:t>*</w:t>
      </w:r>
      <w:r w:rsidRPr="00766502">
        <w:rPr>
          <w:rFonts w:ascii="Calibri" w:hAnsi="Calibri"/>
          <w:b w:val="0"/>
          <w:bCs w:val="0"/>
          <w:i/>
          <w:iCs/>
          <w:sz w:val="22"/>
          <w:szCs w:val="22"/>
        </w:rPr>
        <w:t xml:space="preserve"> </w:t>
      </w:r>
    </w:p>
    <w:p w:rsidR="007E3981" w:rsidRDefault="007E3981">
      <w:pPr>
        <w:pStyle w:val="Heading4"/>
        <w:ind w:firstLine="720"/>
        <w:contextualSpacing/>
        <w:rPr>
          <w:rFonts w:ascii="Calibri" w:hAnsi="Calibri"/>
          <w:b w:val="0"/>
          <w:bCs w:val="0"/>
          <w:i/>
          <w:iCs/>
          <w:sz w:val="22"/>
          <w:szCs w:val="22"/>
        </w:rPr>
      </w:pPr>
      <w:del w:id="2062" w:author="EOS" w:date="2011-06-17T11:06:00Z">
        <w:r w:rsidRPr="00846C55" w:rsidDel="00FE5049">
          <w:rPr>
            <w:rFonts w:ascii="Calibri" w:hAnsi="Calibri"/>
            <w:b w:val="0"/>
            <w:bCs w:val="0"/>
            <w:iCs/>
            <w:sz w:val="22"/>
            <w:szCs w:val="22"/>
          </w:rPr>
          <w:lastRenderedPageBreak/>
          <w:delText xml:space="preserve">no </w:delText>
        </w:r>
      </w:del>
      <w:ins w:id="2063" w:author="EOS" w:date="2011-06-17T11:06:00Z">
        <w:r>
          <w:rPr>
            <w:rFonts w:ascii="Calibri" w:hAnsi="Calibri"/>
            <w:b w:val="0"/>
            <w:bCs w:val="0"/>
            <w:iCs/>
            <w:sz w:val="22"/>
            <w:szCs w:val="22"/>
          </w:rPr>
          <w:t>N</w:t>
        </w:r>
        <w:r w:rsidRPr="00846C55">
          <w:rPr>
            <w:rFonts w:ascii="Calibri" w:hAnsi="Calibri"/>
            <w:b w:val="0"/>
            <w:bCs w:val="0"/>
            <w:iCs/>
            <w:sz w:val="22"/>
            <w:szCs w:val="22"/>
          </w:rPr>
          <w:t xml:space="preserve">o </w:t>
        </w:r>
      </w:ins>
      <w:r w:rsidRPr="00846C55">
        <w:rPr>
          <w:rFonts w:ascii="Calibri" w:hAnsi="Calibri"/>
          <w:b w:val="0"/>
          <w:bCs w:val="0"/>
          <w:iCs/>
          <w:sz w:val="22"/>
          <w:szCs w:val="22"/>
        </w:rPr>
        <w:t>weighting is supplied.</w:t>
      </w:r>
    </w:p>
    <w:p w:rsidR="007E3981" w:rsidRDefault="007E3981">
      <w:pPr>
        <w:pStyle w:val="Heading4"/>
        <w:contextualSpacing/>
        <w:rPr>
          <w:rFonts w:ascii="Calibri" w:hAnsi="Calibri"/>
          <w:b w:val="0"/>
          <w:bCs w:val="0"/>
          <w:i/>
          <w:iCs/>
          <w:sz w:val="22"/>
          <w:szCs w:val="22"/>
        </w:rPr>
      </w:pPr>
      <w:r w:rsidRPr="00846C55">
        <w:rPr>
          <w:rFonts w:ascii="Courier New" w:hAnsi="Courier New" w:cs="Courier New"/>
          <w:b w:val="0"/>
          <w:bCs w:val="0"/>
          <w:iCs/>
          <w:color w:val="993300"/>
          <w:sz w:val="20"/>
          <w:szCs w:val="20"/>
        </w:rPr>
        <w:t>WEIGHT filename</w:t>
      </w:r>
      <w:r>
        <w:rPr>
          <w:rFonts w:ascii="Calibri" w:hAnsi="Calibri"/>
          <w:b w:val="0"/>
          <w:bCs w:val="0"/>
          <w:i/>
          <w:iCs/>
          <w:sz w:val="22"/>
          <w:szCs w:val="22"/>
        </w:rPr>
        <w:t xml:space="preserve">  </w:t>
      </w:r>
    </w:p>
    <w:p w:rsidR="007E3981" w:rsidRDefault="007E3981">
      <w:pPr>
        <w:pStyle w:val="Heading4"/>
        <w:ind w:left="720"/>
        <w:contextualSpacing/>
        <w:rPr>
          <w:ins w:id="2064" w:author="EOS" w:date="2011-08-02T13:51:00Z"/>
          <w:rFonts w:ascii="Calibri" w:hAnsi="Calibri"/>
          <w:b w:val="0"/>
          <w:bCs w:val="0"/>
          <w:iCs/>
          <w:sz w:val="22"/>
          <w:szCs w:val="22"/>
        </w:rPr>
      </w:pPr>
      <w:del w:id="2065" w:author="EOS" w:date="2011-06-17T11:06:00Z">
        <w:r w:rsidRPr="00846C55" w:rsidDel="00FE5049">
          <w:rPr>
            <w:rFonts w:ascii="Calibri" w:hAnsi="Calibri"/>
            <w:b w:val="0"/>
            <w:bCs w:val="0"/>
            <w:iCs/>
            <w:sz w:val="22"/>
            <w:szCs w:val="22"/>
          </w:rPr>
          <w:delText xml:space="preserve">weighting </w:delText>
        </w:r>
      </w:del>
      <w:ins w:id="2066" w:author="EOS" w:date="2011-06-17T11:06:00Z">
        <w:r>
          <w:rPr>
            <w:rFonts w:ascii="Calibri" w:hAnsi="Calibri"/>
            <w:b w:val="0"/>
            <w:bCs w:val="0"/>
            <w:iCs/>
            <w:sz w:val="22"/>
            <w:szCs w:val="22"/>
          </w:rPr>
          <w:t>W</w:t>
        </w:r>
        <w:r w:rsidRPr="00846C55">
          <w:rPr>
            <w:rFonts w:ascii="Calibri" w:hAnsi="Calibri"/>
            <w:b w:val="0"/>
            <w:bCs w:val="0"/>
            <w:iCs/>
            <w:sz w:val="22"/>
            <w:szCs w:val="22"/>
          </w:rPr>
          <w:t xml:space="preserve">eighting </w:t>
        </w:r>
      </w:ins>
      <w:r w:rsidRPr="00846C55">
        <w:rPr>
          <w:rFonts w:ascii="Calibri" w:hAnsi="Calibri"/>
          <w:b w:val="0"/>
          <w:bCs w:val="0"/>
          <w:iCs/>
          <w:sz w:val="22"/>
          <w:szCs w:val="22"/>
        </w:rPr>
        <w:t xml:space="preserve">is in a file.  </w:t>
      </w:r>
      <w:r>
        <w:rPr>
          <w:rFonts w:ascii="Calibri" w:hAnsi="Calibri"/>
          <w:b w:val="0"/>
          <w:bCs w:val="0"/>
          <w:iCs/>
          <w:sz w:val="22"/>
          <w:szCs w:val="22"/>
        </w:rPr>
        <w:t xml:space="preserve">For Ws there will be a weight value for each cell. If </w:t>
      </w:r>
      <w:proofErr w:type="spellStart"/>
      <w:r>
        <w:rPr>
          <w:rFonts w:ascii="Calibri" w:hAnsi="Calibri"/>
          <w:b w:val="0"/>
          <w:bCs w:val="0"/>
          <w:iCs/>
          <w:sz w:val="22"/>
          <w:szCs w:val="22"/>
        </w:rPr>
        <w:t>nx</w:t>
      </w:r>
      <w:proofErr w:type="spellEnd"/>
      <w:r>
        <w:rPr>
          <w:rFonts w:ascii="Calibri" w:hAnsi="Calibri"/>
          <w:b w:val="0"/>
          <w:bCs w:val="0"/>
          <w:iCs/>
          <w:sz w:val="22"/>
          <w:szCs w:val="22"/>
        </w:rPr>
        <w:t xml:space="preserve"> is the number of cells in the x and </w:t>
      </w:r>
      <w:proofErr w:type="spellStart"/>
      <w:r>
        <w:rPr>
          <w:rFonts w:ascii="Calibri" w:hAnsi="Calibri"/>
          <w:b w:val="0"/>
          <w:bCs w:val="0"/>
          <w:iCs/>
          <w:sz w:val="22"/>
          <w:szCs w:val="22"/>
        </w:rPr>
        <w:t>and</w:t>
      </w:r>
      <w:proofErr w:type="spellEnd"/>
      <w:r>
        <w:rPr>
          <w:rFonts w:ascii="Calibri" w:hAnsi="Calibri"/>
          <w:b w:val="0"/>
          <w:bCs w:val="0"/>
          <w:iCs/>
          <w:sz w:val="22"/>
          <w:szCs w:val="22"/>
        </w:rPr>
        <w:t xml:space="preserve"> </w:t>
      </w:r>
      <w:proofErr w:type="spellStart"/>
      <w:r>
        <w:rPr>
          <w:rFonts w:ascii="Calibri" w:hAnsi="Calibri"/>
          <w:b w:val="0"/>
          <w:bCs w:val="0"/>
          <w:iCs/>
          <w:sz w:val="22"/>
          <w:szCs w:val="22"/>
        </w:rPr>
        <w:t>nz</w:t>
      </w:r>
      <w:proofErr w:type="spellEnd"/>
      <w:r>
        <w:rPr>
          <w:rFonts w:ascii="Calibri" w:hAnsi="Calibri"/>
          <w:b w:val="0"/>
          <w:bCs w:val="0"/>
          <w:iCs/>
          <w:sz w:val="22"/>
          <w:szCs w:val="22"/>
        </w:rPr>
        <w:t xml:space="preserve"> is the number in the z direction then the number of weights in </w:t>
      </w:r>
      <w:del w:id="2067" w:author="EOS" w:date="2011-08-02T15:43:00Z">
        <w:r w:rsidDel="00422239">
          <w:rPr>
            <w:rFonts w:ascii="Calibri" w:hAnsi="Calibri"/>
            <w:b w:val="0"/>
            <w:bCs w:val="0"/>
            <w:iCs/>
            <w:sz w:val="22"/>
            <w:szCs w:val="22"/>
          </w:rPr>
          <w:delText xml:space="preserve">Wx </w:delText>
        </w:r>
      </w:del>
      <w:ins w:id="2068" w:author="EOS" w:date="2011-08-02T15:43:00Z">
        <w:r w:rsidR="00422239">
          <w:rPr>
            <w:rFonts w:ascii="Calibri" w:hAnsi="Calibri"/>
            <w:b w:val="0"/>
            <w:bCs w:val="0"/>
            <w:iCs/>
            <w:sz w:val="22"/>
            <w:szCs w:val="22"/>
          </w:rPr>
          <w:t xml:space="preserve">WX </w:t>
        </w:r>
      </w:ins>
      <w:r>
        <w:rPr>
          <w:rFonts w:ascii="Calibri" w:hAnsi="Calibri"/>
          <w:b w:val="0"/>
          <w:bCs w:val="0"/>
          <w:iCs/>
          <w:sz w:val="22"/>
          <w:szCs w:val="22"/>
        </w:rPr>
        <w:t>is (nx-1)*</w:t>
      </w:r>
      <w:proofErr w:type="spellStart"/>
      <w:r>
        <w:rPr>
          <w:rFonts w:ascii="Calibri" w:hAnsi="Calibri"/>
          <w:b w:val="0"/>
          <w:bCs w:val="0"/>
          <w:iCs/>
          <w:sz w:val="22"/>
          <w:szCs w:val="22"/>
        </w:rPr>
        <w:t>nz</w:t>
      </w:r>
      <w:proofErr w:type="spellEnd"/>
      <w:r>
        <w:rPr>
          <w:rFonts w:ascii="Calibri" w:hAnsi="Calibri"/>
          <w:b w:val="0"/>
          <w:bCs w:val="0"/>
          <w:iCs/>
          <w:sz w:val="22"/>
          <w:szCs w:val="22"/>
        </w:rPr>
        <w:t xml:space="preserve"> and the number of weights in </w:t>
      </w:r>
      <w:del w:id="2069" w:author="EOS" w:date="2011-08-02T15:43:00Z">
        <w:r w:rsidDel="00422239">
          <w:rPr>
            <w:rFonts w:ascii="Calibri" w:hAnsi="Calibri"/>
            <w:b w:val="0"/>
            <w:bCs w:val="0"/>
            <w:iCs/>
            <w:sz w:val="22"/>
            <w:szCs w:val="22"/>
          </w:rPr>
          <w:delText xml:space="preserve">Wz </w:delText>
        </w:r>
      </w:del>
      <w:ins w:id="2070" w:author="EOS" w:date="2011-08-02T15:43:00Z">
        <w:r w:rsidR="00422239">
          <w:rPr>
            <w:rFonts w:ascii="Calibri" w:hAnsi="Calibri"/>
            <w:b w:val="0"/>
            <w:bCs w:val="0"/>
            <w:iCs/>
            <w:sz w:val="22"/>
            <w:szCs w:val="22"/>
          </w:rPr>
          <w:t xml:space="preserve">WZ </w:t>
        </w:r>
      </w:ins>
      <w:r>
        <w:rPr>
          <w:rFonts w:ascii="Calibri" w:hAnsi="Calibri"/>
          <w:b w:val="0"/>
          <w:bCs w:val="0"/>
          <w:iCs/>
          <w:sz w:val="22"/>
          <w:szCs w:val="22"/>
        </w:rPr>
        <w:t>is (nz-1)*</w:t>
      </w:r>
      <w:proofErr w:type="spellStart"/>
      <w:r>
        <w:rPr>
          <w:rFonts w:ascii="Calibri" w:hAnsi="Calibri"/>
          <w:b w:val="0"/>
          <w:bCs w:val="0"/>
          <w:iCs/>
          <w:sz w:val="22"/>
          <w:szCs w:val="22"/>
        </w:rPr>
        <w:t>nx</w:t>
      </w:r>
      <w:proofErr w:type="spellEnd"/>
      <w:r>
        <w:rPr>
          <w:rFonts w:ascii="Calibri" w:hAnsi="Calibri"/>
          <w:b w:val="0"/>
          <w:bCs w:val="0"/>
          <w:iCs/>
          <w:sz w:val="22"/>
          <w:szCs w:val="22"/>
        </w:rPr>
        <w:t xml:space="preserve">. </w:t>
      </w:r>
    </w:p>
    <w:p w:rsidR="009339D8" w:rsidRDefault="009339D8" w:rsidP="009339D8">
      <w:pPr>
        <w:pStyle w:val="Heading4"/>
        <w:contextualSpacing/>
        <w:rPr>
          <w:ins w:id="2071" w:author="EOS" w:date="2011-08-02T13:51:00Z"/>
          <w:rFonts w:ascii="Calibri" w:hAnsi="Calibri"/>
          <w:b w:val="0"/>
          <w:bCs w:val="0"/>
          <w:i/>
          <w:iCs/>
          <w:sz w:val="22"/>
          <w:szCs w:val="22"/>
        </w:rPr>
      </w:pPr>
      <w:ins w:id="2072" w:author="EOS" w:date="2011-08-02T13:51:00Z">
        <w:r w:rsidRPr="00846C55">
          <w:rPr>
            <w:rFonts w:ascii="Courier New" w:hAnsi="Courier New" w:cs="Courier New"/>
            <w:b w:val="0"/>
            <w:bCs w:val="0"/>
            <w:iCs/>
            <w:color w:val="993300"/>
            <w:sz w:val="20"/>
            <w:szCs w:val="20"/>
          </w:rPr>
          <w:t>WEIGHT</w:t>
        </w:r>
        <w:r w:rsidRPr="00766502">
          <w:rPr>
            <w:rFonts w:ascii="Calibri" w:hAnsi="Calibri"/>
            <w:b w:val="0"/>
            <w:bCs w:val="0"/>
            <w:i/>
            <w:iCs/>
            <w:sz w:val="22"/>
            <w:szCs w:val="22"/>
          </w:rPr>
          <w:t xml:space="preserve"> </w:t>
        </w:r>
        <w:r>
          <w:rPr>
            <w:rFonts w:ascii="Courier New" w:hAnsi="Courier New" w:cs="Courier New"/>
            <w:b w:val="0"/>
            <w:bCs w:val="0"/>
            <w:iCs/>
            <w:color w:val="993300"/>
            <w:sz w:val="20"/>
            <w:szCs w:val="20"/>
          </w:rPr>
          <w:t xml:space="preserve">FILES </w:t>
        </w:r>
        <w:proofErr w:type="spellStart"/>
        <w:r>
          <w:rPr>
            <w:rFonts w:ascii="Courier New" w:hAnsi="Courier New" w:cs="Courier New"/>
            <w:b w:val="0"/>
            <w:bCs w:val="0"/>
            <w:iCs/>
            <w:color w:val="993300"/>
            <w:sz w:val="20"/>
            <w:szCs w:val="20"/>
          </w:rPr>
          <w:t>filename_s</w:t>
        </w:r>
        <w:proofErr w:type="spellEnd"/>
        <w:r>
          <w:rPr>
            <w:rFonts w:ascii="Courier New" w:hAnsi="Courier New" w:cs="Courier New"/>
            <w:b w:val="0"/>
            <w:bCs w:val="0"/>
            <w:iCs/>
            <w:color w:val="993300"/>
            <w:sz w:val="20"/>
            <w:szCs w:val="20"/>
          </w:rPr>
          <w:t xml:space="preserve"> </w:t>
        </w:r>
        <w:proofErr w:type="spellStart"/>
        <w:r>
          <w:rPr>
            <w:rFonts w:ascii="Courier New" w:hAnsi="Courier New" w:cs="Courier New"/>
            <w:b w:val="0"/>
            <w:bCs w:val="0"/>
            <w:iCs/>
            <w:color w:val="993300"/>
            <w:sz w:val="20"/>
            <w:szCs w:val="20"/>
          </w:rPr>
          <w:t>filename_x</w:t>
        </w:r>
        <w:proofErr w:type="spellEnd"/>
        <w:r>
          <w:rPr>
            <w:rFonts w:ascii="Courier New" w:hAnsi="Courier New" w:cs="Courier New"/>
            <w:b w:val="0"/>
            <w:bCs w:val="0"/>
            <w:iCs/>
            <w:color w:val="993300"/>
            <w:sz w:val="20"/>
            <w:szCs w:val="20"/>
          </w:rPr>
          <w:t xml:space="preserve"> </w:t>
        </w:r>
        <w:proofErr w:type="spellStart"/>
        <w:r>
          <w:rPr>
            <w:rFonts w:ascii="Courier New" w:hAnsi="Courier New" w:cs="Courier New"/>
            <w:b w:val="0"/>
            <w:bCs w:val="0"/>
            <w:iCs/>
            <w:color w:val="993300"/>
            <w:sz w:val="20"/>
            <w:szCs w:val="20"/>
          </w:rPr>
          <w:t>filename_z</w:t>
        </w:r>
        <w:proofErr w:type="spellEnd"/>
      </w:ins>
    </w:p>
    <w:p w:rsidR="00EF6550" w:rsidRDefault="009339D8">
      <w:pPr>
        <w:pStyle w:val="Heading4"/>
        <w:ind w:left="720"/>
        <w:contextualSpacing/>
        <w:rPr>
          <w:ins w:id="2073" w:author="EOS" w:date="2011-08-02T13:51:00Z"/>
          <w:rFonts w:ascii="Calibri" w:hAnsi="Calibri"/>
          <w:b w:val="0"/>
          <w:bCs w:val="0"/>
          <w:i/>
          <w:iCs/>
          <w:sz w:val="22"/>
          <w:szCs w:val="22"/>
        </w:rPr>
        <w:pPrChange w:id="2074" w:author="EOS" w:date="2011-08-02T13:52:00Z">
          <w:pPr>
            <w:pStyle w:val="Heading4"/>
            <w:ind w:firstLine="720"/>
            <w:contextualSpacing/>
          </w:pPr>
        </w:pPrChange>
      </w:pPr>
      <w:ins w:id="2075" w:author="EOS" w:date="2011-08-02T13:52:00Z">
        <w:r>
          <w:rPr>
            <w:rFonts w:ascii="Calibri" w:hAnsi="Calibri"/>
            <w:b w:val="0"/>
            <w:bCs w:val="0"/>
            <w:iCs/>
            <w:sz w:val="22"/>
            <w:szCs w:val="22"/>
          </w:rPr>
          <w:t xml:space="preserve">Weighting matrixes are included </w:t>
        </w:r>
        <w:proofErr w:type="spellStart"/>
        <w:r>
          <w:rPr>
            <w:rFonts w:ascii="Calibri" w:hAnsi="Calibri"/>
            <w:b w:val="0"/>
            <w:bCs w:val="0"/>
            <w:iCs/>
            <w:sz w:val="22"/>
            <w:szCs w:val="22"/>
          </w:rPr>
          <w:t>separatelly</w:t>
        </w:r>
        <w:proofErr w:type="spellEnd"/>
        <w:r>
          <w:rPr>
            <w:rFonts w:ascii="Calibri" w:hAnsi="Calibri"/>
            <w:b w:val="0"/>
            <w:bCs w:val="0"/>
            <w:iCs/>
            <w:sz w:val="22"/>
            <w:szCs w:val="22"/>
          </w:rPr>
          <w:t xml:space="preserve"> for the smallest model and for the smooth model in each direction. Each weighting file must be </w:t>
        </w:r>
        <w:proofErr w:type="spellStart"/>
        <w:r>
          <w:rPr>
            <w:rFonts w:ascii="Calibri" w:hAnsi="Calibri"/>
            <w:b w:val="0"/>
            <w:bCs w:val="0"/>
            <w:iCs/>
            <w:sz w:val="22"/>
            <w:szCs w:val="22"/>
          </w:rPr>
          <w:t>suppluied</w:t>
        </w:r>
        <w:proofErr w:type="spellEnd"/>
        <w:r>
          <w:rPr>
            <w:rFonts w:ascii="Calibri" w:hAnsi="Calibri"/>
            <w:b w:val="0"/>
            <w:bCs w:val="0"/>
            <w:iCs/>
            <w:sz w:val="22"/>
            <w:szCs w:val="22"/>
          </w:rPr>
          <w:t xml:space="preserve"> with its own header equal to the number of elements in </w:t>
        </w:r>
      </w:ins>
      <w:ins w:id="2076" w:author="EOS" w:date="2011-08-02T13:53:00Z">
        <w:r>
          <w:rPr>
            <w:rFonts w:ascii="Calibri" w:hAnsi="Calibri"/>
            <w:b w:val="0"/>
            <w:bCs w:val="0"/>
            <w:iCs/>
            <w:sz w:val="22"/>
            <w:szCs w:val="22"/>
          </w:rPr>
          <w:t>t</w:t>
        </w:r>
      </w:ins>
      <w:ins w:id="2077" w:author="EOS" w:date="2011-08-02T13:52:00Z">
        <w:r>
          <w:rPr>
            <w:rFonts w:ascii="Calibri" w:hAnsi="Calibri"/>
            <w:b w:val="0"/>
            <w:bCs w:val="0"/>
            <w:iCs/>
            <w:sz w:val="22"/>
            <w:szCs w:val="22"/>
          </w:rPr>
          <w:t>he matrix</w:t>
        </w:r>
      </w:ins>
      <w:ins w:id="2078" w:author="EOS" w:date="2011-08-02T13:53:00Z">
        <w:r>
          <w:rPr>
            <w:rFonts w:ascii="Calibri" w:hAnsi="Calibri"/>
            <w:b w:val="0"/>
            <w:bCs w:val="0"/>
            <w:iCs/>
            <w:sz w:val="22"/>
            <w:szCs w:val="22"/>
          </w:rPr>
          <w:t>.</w:t>
        </w:r>
      </w:ins>
    </w:p>
    <w:p w:rsidR="009339D8" w:rsidDel="009339D8" w:rsidRDefault="009339D8">
      <w:pPr>
        <w:pStyle w:val="Heading4"/>
        <w:ind w:left="720"/>
        <w:contextualSpacing/>
        <w:rPr>
          <w:del w:id="2079" w:author="EOS" w:date="2011-08-02T13:51:00Z"/>
          <w:rFonts w:ascii="Calibri" w:hAnsi="Calibri"/>
          <w:b w:val="0"/>
          <w:bCs w:val="0"/>
          <w:iCs/>
          <w:sz w:val="22"/>
          <w:szCs w:val="22"/>
        </w:rPr>
      </w:pPr>
    </w:p>
    <w:p w:rsidR="007E3981" w:rsidRPr="00766502" w:rsidRDefault="00F24369" w:rsidP="00766502">
      <w:pPr>
        <w:pStyle w:val="Heading4"/>
        <w:contextualSpacing/>
        <w:rPr>
          <w:rFonts w:ascii="Calibri" w:hAnsi="Calibri"/>
          <w:b w:val="0"/>
          <w:bCs w:val="0"/>
          <w:i/>
          <w:iCs/>
          <w:sz w:val="22"/>
          <w:szCs w:val="22"/>
        </w:rPr>
      </w:pPr>
      <w:r>
        <w:pict>
          <v:rect id="_x0000_i1108" style="width:0;height:1.5pt" o:hralign="center" o:hrstd="t" o:hr="t" fillcolor="#a0a0a0" stroked="f"/>
        </w:pict>
      </w:r>
    </w:p>
    <w:p w:rsidR="007E3981" w:rsidRPr="007B0BF5" w:rsidRDefault="007E3981" w:rsidP="00766502">
      <w:pPr>
        <w:pStyle w:val="Heading4"/>
        <w:contextualSpacing/>
        <w:rPr>
          <w:rFonts w:ascii="Courier New" w:hAnsi="Courier New" w:cs="Courier New"/>
          <w:b w:val="0"/>
          <w:bCs w:val="0"/>
          <w:iCs/>
          <w:color w:val="993300"/>
          <w:sz w:val="20"/>
          <w:szCs w:val="20"/>
        </w:rPr>
      </w:pPr>
      <w:r w:rsidRPr="00846C55">
        <w:rPr>
          <w:rFonts w:ascii="Courier New" w:hAnsi="Courier New" w:cs="Courier New"/>
          <w:b w:val="0"/>
          <w:bCs w:val="0"/>
          <w:iCs/>
          <w:color w:val="993300"/>
          <w:sz w:val="20"/>
          <w:szCs w:val="20"/>
        </w:rPr>
        <w:t xml:space="preserve">WAVE </w:t>
      </w:r>
      <w:proofErr w:type="spellStart"/>
      <w:r w:rsidRPr="00846C55">
        <w:rPr>
          <w:rFonts w:ascii="Courier New" w:hAnsi="Courier New" w:cs="Courier New"/>
          <w:b w:val="0"/>
          <w:bCs w:val="0"/>
          <w:iCs/>
          <w:color w:val="993300"/>
          <w:sz w:val="20"/>
          <w:szCs w:val="20"/>
        </w:rPr>
        <w:t>wave_min</w:t>
      </w:r>
      <w:proofErr w:type="spellEnd"/>
      <w:r w:rsidRPr="00846C55">
        <w:rPr>
          <w:rFonts w:ascii="Courier New" w:hAnsi="Courier New" w:cs="Courier New"/>
          <w:b w:val="0"/>
          <w:bCs w:val="0"/>
          <w:iCs/>
          <w:color w:val="993300"/>
          <w:sz w:val="20"/>
          <w:szCs w:val="20"/>
        </w:rPr>
        <w:t xml:space="preserve"> </w:t>
      </w:r>
      <w:proofErr w:type="spellStart"/>
      <w:r w:rsidRPr="00846C55">
        <w:rPr>
          <w:rFonts w:ascii="Courier New" w:hAnsi="Courier New" w:cs="Courier New"/>
          <w:b w:val="0"/>
          <w:bCs w:val="0"/>
          <w:iCs/>
          <w:color w:val="993300"/>
          <w:sz w:val="20"/>
          <w:szCs w:val="20"/>
        </w:rPr>
        <w:t>wave_max</w:t>
      </w:r>
      <w:proofErr w:type="spellEnd"/>
      <w:r w:rsidRPr="00846C55">
        <w:rPr>
          <w:rFonts w:ascii="Courier New" w:hAnsi="Courier New" w:cs="Courier New"/>
          <w:b w:val="0"/>
          <w:bCs w:val="0"/>
          <w:iCs/>
          <w:color w:val="993300"/>
          <w:sz w:val="20"/>
          <w:szCs w:val="20"/>
        </w:rPr>
        <w:t xml:space="preserve"> n</w:t>
      </w:r>
      <w:r w:rsidRPr="00766502">
        <w:rPr>
          <w:rFonts w:ascii="Calibri" w:hAnsi="Calibri"/>
          <w:b w:val="0"/>
          <w:bCs w:val="0"/>
          <w:i/>
          <w:iCs/>
          <w:sz w:val="22"/>
          <w:szCs w:val="22"/>
        </w:rPr>
        <w:t xml:space="preserve">  </w:t>
      </w:r>
    </w:p>
    <w:p w:rsidR="007E3981" w:rsidRPr="00846C55" w:rsidRDefault="007E3981" w:rsidP="004D28F5">
      <w:pPr>
        <w:pStyle w:val="Heading4"/>
        <w:ind w:left="720"/>
        <w:contextualSpacing/>
        <w:rPr>
          <w:rFonts w:ascii="Calibri" w:hAnsi="Calibri"/>
          <w:b w:val="0"/>
          <w:bCs w:val="0"/>
          <w:iCs/>
          <w:sz w:val="22"/>
          <w:szCs w:val="22"/>
        </w:rPr>
      </w:pPr>
      <w:del w:id="2080" w:author="EOS" w:date="2011-06-17T11:06:00Z">
        <w:r w:rsidRPr="00846C55" w:rsidDel="00FE5049">
          <w:rPr>
            <w:rFonts w:ascii="Calibri" w:hAnsi="Calibri"/>
            <w:b w:val="0"/>
            <w:bCs w:val="0"/>
            <w:iCs/>
            <w:sz w:val="22"/>
            <w:szCs w:val="22"/>
          </w:rPr>
          <w:delText xml:space="preserve">wave </w:delText>
        </w:r>
      </w:del>
      <w:ins w:id="2081" w:author="EOS" w:date="2011-06-17T11:06:00Z">
        <w:r>
          <w:rPr>
            <w:rFonts w:ascii="Calibri" w:hAnsi="Calibri"/>
            <w:b w:val="0"/>
            <w:bCs w:val="0"/>
            <w:iCs/>
            <w:sz w:val="22"/>
            <w:szCs w:val="22"/>
          </w:rPr>
          <w:t>W</w:t>
        </w:r>
        <w:r w:rsidRPr="00846C55">
          <w:rPr>
            <w:rFonts w:ascii="Calibri" w:hAnsi="Calibri"/>
            <w:b w:val="0"/>
            <w:bCs w:val="0"/>
            <w:iCs/>
            <w:sz w:val="22"/>
            <w:szCs w:val="22"/>
          </w:rPr>
          <w:t xml:space="preserve">ave </w:t>
        </w:r>
      </w:ins>
      <w:r>
        <w:rPr>
          <w:rFonts w:ascii="Calibri" w:hAnsi="Calibri"/>
          <w:b w:val="0"/>
          <w:bCs w:val="0"/>
          <w:iCs/>
          <w:sz w:val="22"/>
          <w:szCs w:val="22"/>
        </w:rPr>
        <w:t>numbers used in the cosine transform.  There will be n wave numbers</w:t>
      </w:r>
      <w:r w:rsidRPr="00846C55">
        <w:rPr>
          <w:rFonts w:ascii="Calibri" w:hAnsi="Calibri"/>
          <w:b w:val="0"/>
          <w:bCs w:val="0"/>
          <w:iCs/>
          <w:sz w:val="22"/>
          <w:szCs w:val="22"/>
        </w:rPr>
        <w:t>,</w:t>
      </w:r>
      <w:r>
        <w:rPr>
          <w:rFonts w:ascii="Calibri" w:hAnsi="Calibri"/>
          <w:b w:val="0"/>
          <w:bCs w:val="0"/>
          <w:iCs/>
          <w:sz w:val="22"/>
          <w:szCs w:val="22"/>
        </w:rPr>
        <w:t xml:space="preserve"> </w:t>
      </w:r>
      <w:del w:id="2082" w:author="EOS" w:date="2011-08-02T15:43:00Z">
        <w:r w:rsidRPr="00846C55" w:rsidDel="00422239">
          <w:rPr>
            <w:rFonts w:ascii="Calibri" w:hAnsi="Calibri"/>
            <w:b w:val="0"/>
            <w:bCs w:val="0"/>
            <w:iCs/>
            <w:sz w:val="22"/>
            <w:szCs w:val="22"/>
          </w:rPr>
          <w:delText>log</w:delText>
        </w:r>
        <w:r w:rsidDel="00422239">
          <w:rPr>
            <w:rFonts w:ascii="Calibri" w:hAnsi="Calibri"/>
            <w:b w:val="0"/>
            <w:bCs w:val="0"/>
            <w:iCs/>
            <w:sz w:val="22"/>
            <w:szCs w:val="22"/>
          </w:rPr>
          <w:delText xml:space="preserve">arithmically </w:delText>
        </w:r>
        <w:r w:rsidRPr="00846C55" w:rsidDel="00422239">
          <w:rPr>
            <w:rFonts w:ascii="Calibri" w:hAnsi="Calibri"/>
            <w:b w:val="0"/>
            <w:bCs w:val="0"/>
            <w:iCs/>
            <w:sz w:val="22"/>
            <w:szCs w:val="22"/>
          </w:rPr>
          <w:delText xml:space="preserve"> spaced</w:delText>
        </w:r>
      </w:del>
      <w:ins w:id="2083" w:author="EOS" w:date="2011-08-02T15:43:00Z">
        <w:r w:rsidR="00422239" w:rsidRPr="00846C55">
          <w:rPr>
            <w:rFonts w:ascii="Calibri" w:hAnsi="Calibri"/>
            <w:b w:val="0"/>
            <w:bCs w:val="0"/>
            <w:iCs/>
            <w:sz w:val="22"/>
            <w:szCs w:val="22"/>
          </w:rPr>
          <w:t>log</w:t>
        </w:r>
        <w:r w:rsidR="00422239">
          <w:rPr>
            <w:rFonts w:ascii="Calibri" w:hAnsi="Calibri"/>
            <w:b w:val="0"/>
            <w:bCs w:val="0"/>
            <w:iCs/>
            <w:sz w:val="22"/>
            <w:szCs w:val="22"/>
          </w:rPr>
          <w:t xml:space="preserve">arithmically </w:t>
        </w:r>
        <w:r w:rsidR="00422239" w:rsidRPr="00846C55">
          <w:rPr>
            <w:rFonts w:ascii="Calibri" w:hAnsi="Calibri"/>
            <w:b w:val="0"/>
            <w:bCs w:val="0"/>
            <w:iCs/>
            <w:sz w:val="22"/>
            <w:szCs w:val="22"/>
          </w:rPr>
          <w:t>spaced</w:t>
        </w:r>
      </w:ins>
      <w:r w:rsidRPr="00846C55">
        <w:rPr>
          <w:rFonts w:ascii="Calibri" w:hAnsi="Calibri"/>
          <w:b w:val="0"/>
          <w:bCs w:val="0"/>
          <w:iCs/>
          <w:sz w:val="22"/>
          <w:szCs w:val="22"/>
        </w:rPr>
        <w:t xml:space="preserve"> from </w:t>
      </w:r>
      <w:proofErr w:type="spellStart"/>
      <w:r w:rsidRPr="00846C55">
        <w:rPr>
          <w:rFonts w:ascii="Calibri" w:hAnsi="Calibri"/>
          <w:b w:val="0"/>
          <w:bCs w:val="0"/>
          <w:iCs/>
          <w:sz w:val="22"/>
          <w:szCs w:val="22"/>
        </w:rPr>
        <w:t>wave_min</w:t>
      </w:r>
      <w:proofErr w:type="spellEnd"/>
      <w:r w:rsidRPr="00846C55">
        <w:rPr>
          <w:rFonts w:ascii="Calibri" w:hAnsi="Calibri"/>
          <w:b w:val="0"/>
          <w:bCs w:val="0"/>
          <w:iCs/>
          <w:sz w:val="22"/>
          <w:szCs w:val="22"/>
        </w:rPr>
        <w:t xml:space="preserve"> to </w:t>
      </w:r>
      <w:proofErr w:type="spellStart"/>
      <w:r w:rsidRPr="00846C55">
        <w:rPr>
          <w:rFonts w:ascii="Calibri" w:hAnsi="Calibri"/>
          <w:b w:val="0"/>
          <w:bCs w:val="0"/>
          <w:iCs/>
          <w:sz w:val="22"/>
          <w:szCs w:val="22"/>
        </w:rPr>
        <w:t>wave_max</w:t>
      </w:r>
      <w:proofErr w:type="spellEnd"/>
      <w:r w:rsidRPr="00846C55">
        <w:rPr>
          <w:rFonts w:ascii="Calibri" w:hAnsi="Calibri"/>
          <w:b w:val="0"/>
          <w:bCs w:val="0"/>
          <w:iCs/>
          <w:sz w:val="22"/>
          <w:szCs w:val="22"/>
        </w:rPr>
        <w:t>.  The default is:</w:t>
      </w:r>
    </w:p>
    <w:p w:rsidR="007E3981" w:rsidRPr="00846C55" w:rsidRDefault="007E3981" w:rsidP="00766502">
      <w:pPr>
        <w:pStyle w:val="Heading4"/>
        <w:contextualSpacing/>
        <w:rPr>
          <w:rFonts w:ascii="Courier New" w:hAnsi="Courier New" w:cs="Courier New"/>
          <w:b w:val="0"/>
          <w:bCs w:val="0"/>
          <w:iCs/>
          <w:color w:val="993300"/>
          <w:sz w:val="20"/>
          <w:szCs w:val="20"/>
        </w:rPr>
      </w:pPr>
      <w:r w:rsidRPr="00846C55">
        <w:rPr>
          <w:rFonts w:ascii="Courier New" w:hAnsi="Courier New" w:cs="Courier New"/>
          <w:b w:val="0"/>
          <w:bCs w:val="0"/>
          <w:iCs/>
          <w:color w:val="993300"/>
          <w:sz w:val="20"/>
          <w:szCs w:val="20"/>
        </w:rPr>
        <w:t>WAVE 2.5e-4 1.0 13</w:t>
      </w:r>
    </w:p>
    <w:p w:rsidR="007E3981" w:rsidRPr="00766502" w:rsidRDefault="00F24369" w:rsidP="00766502">
      <w:pPr>
        <w:pStyle w:val="Heading4"/>
        <w:contextualSpacing/>
        <w:rPr>
          <w:rFonts w:ascii="Calibri" w:hAnsi="Calibri"/>
          <w:b w:val="0"/>
          <w:bCs w:val="0"/>
          <w:i/>
          <w:iCs/>
          <w:sz w:val="22"/>
          <w:szCs w:val="22"/>
        </w:rPr>
      </w:pPr>
      <w:r>
        <w:pict>
          <v:rect id="_x0000_i1109" style="width:0;height:1.5pt" o:hralign="center" o:hrstd="t" o:hr="t" fillcolor="#a0a0a0" stroked="f"/>
        </w:pict>
      </w:r>
    </w:p>
    <w:p w:rsidR="007E3981" w:rsidRDefault="007E3981" w:rsidP="00766502">
      <w:pPr>
        <w:pStyle w:val="Heading4"/>
        <w:contextualSpacing/>
        <w:rPr>
          <w:rFonts w:ascii="Calibri" w:hAnsi="Calibri"/>
          <w:b w:val="0"/>
          <w:bCs w:val="0"/>
          <w:i/>
          <w:iCs/>
          <w:sz w:val="22"/>
          <w:szCs w:val="22"/>
        </w:rPr>
      </w:pPr>
      <w:r w:rsidRPr="00846C55">
        <w:rPr>
          <w:rFonts w:ascii="Courier New" w:hAnsi="Courier New" w:cs="Courier New"/>
          <w:b w:val="0"/>
          <w:bCs w:val="0"/>
          <w:iCs/>
          <w:color w:val="993300"/>
          <w:sz w:val="20"/>
          <w:szCs w:val="20"/>
        </w:rPr>
        <w:t>STORE_ALL_MODELS TRUE</w:t>
      </w:r>
      <w:r w:rsidRPr="00766502">
        <w:rPr>
          <w:rFonts w:ascii="Calibri" w:hAnsi="Calibri"/>
          <w:b w:val="0"/>
          <w:bCs w:val="0"/>
          <w:i/>
          <w:iCs/>
          <w:sz w:val="22"/>
          <w:szCs w:val="22"/>
        </w:rPr>
        <w:t xml:space="preserve">  </w:t>
      </w:r>
    </w:p>
    <w:p w:rsidR="007E3981" w:rsidRPr="00846C55" w:rsidRDefault="007E3981" w:rsidP="004D28F5">
      <w:pPr>
        <w:pStyle w:val="Heading4"/>
        <w:ind w:firstLine="720"/>
        <w:contextualSpacing/>
        <w:rPr>
          <w:rFonts w:ascii="Calibri" w:hAnsi="Calibri"/>
          <w:b w:val="0"/>
          <w:bCs w:val="0"/>
          <w:iCs/>
          <w:sz w:val="22"/>
          <w:szCs w:val="22"/>
        </w:rPr>
      </w:pPr>
      <w:r w:rsidRPr="00766502">
        <w:rPr>
          <w:rFonts w:ascii="Calibri" w:hAnsi="Calibri"/>
          <w:b w:val="0"/>
          <w:bCs w:val="0"/>
          <w:i/>
          <w:iCs/>
          <w:sz w:val="22"/>
          <w:szCs w:val="22"/>
        </w:rPr>
        <w:t xml:space="preserve"> </w:t>
      </w:r>
      <w:del w:id="2084" w:author="EOS" w:date="2011-06-17T11:06:00Z">
        <w:r w:rsidRPr="00846C55" w:rsidDel="00FE5049">
          <w:rPr>
            <w:rFonts w:ascii="Calibri" w:hAnsi="Calibri"/>
            <w:b w:val="0"/>
            <w:bCs w:val="0"/>
            <w:iCs/>
            <w:sz w:val="22"/>
            <w:szCs w:val="22"/>
          </w:rPr>
          <w:delText xml:space="preserve">a </w:delText>
        </w:r>
      </w:del>
      <w:ins w:id="2085" w:author="EOS" w:date="2011-06-17T11:06:00Z">
        <w:r>
          <w:rPr>
            <w:rFonts w:ascii="Calibri" w:hAnsi="Calibri"/>
            <w:b w:val="0"/>
            <w:bCs w:val="0"/>
            <w:iCs/>
            <w:sz w:val="22"/>
            <w:szCs w:val="22"/>
          </w:rPr>
          <w:t>A</w:t>
        </w:r>
        <w:r w:rsidRPr="00846C55">
          <w:rPr>
            <w:rFonts w:ascii="Calibri" w:hAnsi="Calibri"/>
            <w:b w:val="0"/>
            <w:bCs w:val="0"/>
            <w:iCs/>
            <w:sz w:val="22"/>
            <w:szCs w:val="22"/>
          </w:rPr>
          <w:t xml:space="preserve"> </w:t>
        </w:r>
      </w:ins>
      <w:r w:rsidRPr="00846C55">
        <w:rPr>
          <w:rFonts w:ascii="Calibri" w:hAnsi="Calibri"/>
          <w:b w:val="0"/>
          <w:bCs w:val="0"/>
          <w:iCs/>
          <w:sz w:val="22"/>
          <w:szCs w:val="22"/>
        </w:rPr>
        <w:t xml:space="preserve">model and predicted data are stored </w:t>
      </w:r>
      <w:proofErr w:type="gramStart"/>
      <w:r w:rsidRPr="00846C55">
        <w:rPr>
          <w:rFonts w:ascii="Calibri" w:hAnsi="Calibri"/>
          <w:b w:val="0"/>
          <w:bCs w:val="0"/>
          <w:iCs/>
          <w:sz w:val="22"/>
          <w:szCs w:val="22"/>
        </w:rPr>
        <w:t>for each</w:t>
      </w:r>
      <w:r>
        <w:rPr>
          <w:rFonts w:ascii="Calibri" w:hAnsi="Calibri"/>
          <w:b w:val="0"/>
          <w:bCs w:val="0"/>
          <w:iCs/>
          <w:sz w:val="22"/>
          <w:szCs w:val="22"/>
        </w:rPr>
        <w:t xml:space="preserve"> </w:t>
      </w:r>
      <w:r w:rsidRPr="00846C55">
        <w:rPr>
          <w:rFonts w:ascii="Calibri" w:hAnsi="Calibri"/>
          <w:b w:val="0"/>
          <w:bCs w:val="0"/>
          <w:iCs/>
          <w:sz w:val="22"/>
          <w:szCs w:val="22"/>
        </w:rPr>
        <w:t>iteration</w:t>
      </w:r>
      <w:proofErr w:type="gramEnd"/>
      <w:r w:rsidRPr="00846C55">
        <w:rPr>
          <w:rFonts w:ascii="Calibri" w:hAnsi="Calibri"/>
          <w:b w:val="0"/>
          <w:bCs w:val="0"/>
          <w:iCs/>
          <w:sz w:val="22"/>
          <w:szCs w:val="22"/>
        </w:rPr>
        <w:t>.</w:t>
      </w:r>
    </w:p>
    <w:p w:rsidR="007E3981" w:rsidRDefault="007E3981" w:rsidP="00766502">
      <w:pPr>
        <w:pStyle w:val="Heading4"/>
        <w:contextualSpacing/>
        <w:rPr>
          <w:rFonts w:ascii="Calibri" w:hAnsi="Calibri"/>
          <w:b w:val="0"/>
          <w:bCs w:val="0"/>
          <w:i/>
          <w:iCs/>
          <w:sz w:val="22"/>
          <w:szCs w:val="22"/>
        </w:rPr>
      </w:pPr>
      <w:r w:rsidRPr="00846C55">
        <w:rPr>
          <w:rFonts w:ascii="Courier New" w:hAnsi="Courier New" w:cs="Courier New"/>
          <w:b w:val="0"/>
          <w:bCs w:val="0"/>
          <w:iCs/>
          <w:color w:val="993300"/>
          <w:sz w:val="20"/>
          <w:szCs w:val="20"/>
        </w:rPr>
        <w:t>STORE_ALL_MODELS FALSE</w:t>
      </w:r>
      <w:r>
        <w:rPr>
          <w:rFonts w:ascii="Courier New" w:hAnsi="Courier New" w:cs="Courier New"/>
          <w:b w:val="0"/>
          <w:bCs w:val="0"/>
          <w:iCs/>
          <w:color w:val="993300"/>
          <w:sz w:val="20"/>
          <w:szCs w:val="20"/>
        </w:rPr>
        <w:t>*</w:t>
      </w:r>
      <w:r w:rsidRPr="00766502">
        <w:rPr>
          <w:rFonts w:ascii="Calibri" w:hAnsi="Calibri"/>
          <w:b w:val="0"/>
          <w:bCs w:val="0"/>
          <w:i/>
          <w:iCs/>
          <w:sz w:val="22"/>
          <w:szCs w:val="22"/>
        </w:rPr>
        <w:t xml:space="preserve">  </w:t>
      </w:r>
    </w:p>
    <w:p w:rsidR="007E3981" w:rsidRPr="00766502" w:rsidRDefault="007E3981" w:rsidP="004D28F5">
      <w:pPr>
        <w:pStyle w:val="Heading4"/>
        <w:ind w:firstLine="720"/>
        <w:contextualSpacing/>
        <w:rPr>
          <w:rFonts w:ascii="Calibri" w:hAnsi="Calibri"/>
          <w:b w:val="0"/>
          <w:bCs w:val="0"/>
          <w:i/>
          <w:iCs/>
          <w:sz w:val="22"/>
          <w:szCs w:val="22"/>
        </w:rPr>
      </w:pPr>
      <w:del w:id="2086" w:author="EOS" w:date="2011-06-17T11:06:00Z">
        <w:r w:rsidRPr="00846C55" w:rsidDel="00FE5049">
          <w:rPr>
            <w:rFonts w:ascii="Calibri" w:hAnsi="Calibri"/>
            <w:b w:val="0"/>
            <w:bCs w:val="0"/>
            <w:iCs/>
            <w:sz w:val="22"/>
            <w:szCs w:val="22"/>
          </w:rPr>
          <w:delText xml:space="preserve">only </w:delText>
        </w:r>
        <w:r w:rsidDel="00FE5049">
          <w:rPr>
            <w:rFonts w:ascii="Calibri" w:hAnsi="Calibri"/>
            <w:b w:val="0"/>
            <w:bCs w:val="0"/>
            <w:iCs/>
            <w:sz w:val="22"/>
            <w:szCs w:val="22"/>
          </w:rPr>
          <w:delText xml:space="preserve"> </w:delText>
        </w:r>
      </w:del>
      <w:ins w:id="2087" w:author="EOS" w:date="2011-06-17T11:06:00Z">
        <w:r>
          <w:rPr>
            <w:rFonts w:ascii="Calibri" w:hAnsi="Calibri"/>
            <w:b w:val="0"/>
            <w:bCs w:val="0"/>
            <w:iCs/>
            <w:sz w:val="22"/>
            <w:szCs w:val="22"/>
          </w:rPr>
          <w:t>O</w:t>
        </w:r>
        <w:r w:rsidRPr="00846C55">
          <w:rPr>
            <w:rFonts w:ascii="Calibri" w:hAnsi="Calibri"/>
            <w:b w:val="0"/>
            <w:bCs w:val="0"/>
            <w:iCs/>
            <w:sz w:val="22"/>
            <w:szCs w:val="22"/>
          </w:rPr>
          <w:t xml:space="preserve">nly </w:t>
        </w:r>
      </w:ins>
      <w:r>
        <w:rPr>
          <w:rFonts w:ascii="Calibri" w:hAnsi="Calibri"/>
          <w:b w:val="0"/>
          <w:bCs w:val="0"/>
          <w:iCs/>
          <w:sz w:val="22"/>
          <w:szCs w:val="22"/>
        </w:rPr>
        <w:t xml:space="preserve">the </w:t>
      </w:r>
      <w:r w:rsidRPr="00846C55">
        <w:rPr>
          <w:rFonts w:ascii="Calibri" w:hAnsi="Calibri"/>
          <w:b w:val="0"/>
          <w:bCs w:val="0"/>
          <w:iCs/>
          <w:sz w:val="22"/>
          <w:szCs w:val="22"/>
        </w:rPr>
        <w:t>final model and predicted data are stored.</w:t>
      </w:r>
    </w:p>
    <w:p w:rsidR="007E3981" w:rsidRPr="00766502" w:rsidRDefault="00F24369" w:rsidP="00766502">
      <w:pPr>
        <w:pStyle w:val="Heading4"/>
        <w:contextualSpacing/>
        <w:rPr>
          <w:rFonts w:ascii="Calibri" w:hAnsi="Calibri"/>
          <w:b w:val="0"/>
          <w:bCs w:val="0"/>
          <w:i/>
          <w:iCs/>
          <w:sz w:val="22"/>
          <w:szCs w:val="22"/>
        </w:rPr>
      </w:pPr>
      <w:r>
        <w:pict>
          <v:rect id="_x0000_i1110" style="width:0;height:1.5pt" o:hralign="center" o:hrstd="t" o:hr="t" fillcolor="#a0a0a0" stroked="f"/>
        </w:pict>
      </w:r>
    </w:p>
    <w:p w:rsidR="007E3981" w:rsidRDefault="007E3981" w:rsidP="00761929">
      <w:pPr>
        <w:pStyle w:val="Heading4"/>
        <w:contextualSpacing/>
        <w:rPr>
          <w:ins w:id="2088" w:author="EOS" w:date="2011-06-15T08:50:00Z"/>
          <w:rFonts w:ascii="Calibri" w:hAnsi="Calibri"/>
          <w:b w:val="0"/>
          <w:bCs w:val="0"/>
          <w:i/>
          <w:iCs/>
          <w:sz w:val="22"/>
          <w:szCs w:val="22"/>
        </w:rPr>
      </w:pPr>
      <w:ins w:id="2089" w:author="EOS" w:date="2011-06-15T08:50:00Z">
        <w:r>
          <w:rPr>
            <w:rFonts w:ascii="Courier New" w:hAnsi="Courier New" w:cs="Courier New"/>
            <w:b w:val="0"/>
            <w:bCs w:val="0"/>
            <w:iCs/>
            <w:color w:val="993300"/>
            <w:sz w:val="20"/>
            <w:szCs w:val="20"/>
          </w:rPr>
          <w:t>INVMODE SVD*</w:t>
        </w:r>
        <w:r w:rsidRPr="00766502">
          <w:rPr>
            <w:rFonts w:ascii="Calibri" w:hAnsi="Calibri"/>
            <w:b w:val="0"/>
            <w:bCs w:val="0"/>
            <w:i/>
            <w:iCs/>
            <w:sz w:val="22"/>
            <w:szCs w:val="22"/>
          </w:rPr>
          <w:t xml:space="preserve">  </w:t>
        </w:r>
      </w:ins>
    </w:p>
    <w:p w:rsidR="00EF6550" w:rsidRDefault="00962591">
      <w:pPr>
        <w:pStyle w:val="Heading4"/>
        <w:ind w:left="720"/>
        <w:contextualSpacing/>
        <w:rPr>
          <w:ins w:id="2090" w:author="EOS" w:date="2011-06-15T08:51:00Z"/>
          <w:rFonts w:ascii="Calibri" w:hAnsi="Calibri" w:cs="Calibri"/>
          <w:b w:val="0"/>
          <w:sz w:val="22"/>
          <w:szCs w:val="22"/>
          <w:rPrChange w:id="2091" w:author="EOS" w:date="2011-06-15T08:51:00Z">
            <w:rPr>
              <w:ins w:id="2092" w:author="EOS" w:date="2011-06-15T08:51:00Z"/>
              <w:rFonts w:cs="Calibri"/>
              <w:b w:val="0"/>
              <w:sz w:val="22"/>
              <w:szCs w:val="22"/>
            </w:rPr>
          </w:rPrChange>
        </w:rPr>
        <w:pPrChange w:id="2093" w:author="EOS" w:date="2011-06-15T08:51:00Z">
          <w:pPr>
            <w:pStyle w:val="Heading4"/>
            <w:ind w:firstLine="720"/>
            <w:contextualSpacing/>
          </w:pPr>
        </w:pPrChange>
      </w:pPr>
      <w:ins w:id="2094" w:author="EOS" w:date="2011-06-15T08:51:00Z">
        <w:r w:rsidRPr="00962591">
          <w:rPr>
            <w:rFonts w:ascii="Calibri" w:hAnsi="Calibri" w:cs="Calibri"/>
            <w:b w:val="0"/>
            <w:bCs w:val="0"/>
            <w:iCs/>
            <w:sz w:val="22"/>
            <w:szCs w:val="22"/>
            <w:rPrChange w:id="2095" w:author="EOS" w:date="2011-06-15T08:53:00Z">
              <w:rPr>
                <w:rFonts w:ascii="Calibri" w:hAnsi="Calibri" w:cs="Calibri"/>
                <w:b w:val="0"/>
                <w:bCs w:val="0"/>
                <w:i/>
                <w:iCs/>
                <w:color w:val="0000FF"/>
                <w:sz w:val="22"/>
                <w:szCs w:val="22"/>
                <w:u w:val="single"/>
              </w:rPr>
            </w:rPrChange>
          </w:rPr>
          <w:t>The system is</w:t>
        </w:r>
      </w:ins>
      <w:ins w:id="2096" w:author="EOS" w:date="2011-06-15T08:50:00Z">
        <w:r w:rsidRPr="00962591">
          <w:rPr>
            <w:rFonts w:ascii="Calibri" w:hAnsi="Calibri" w:cs="Calibri"/>
            <w:b w:val="0"/>
            <w:bCs w:val="0"/>
            <w:iCs/>
            <w:sz w:val="22"/>
            <w:szCs w:val="22"/>
            <w:rPrChange w:id="2097" w:author="EOS" w:date="2011-06-15T08:53:00Z">
              <w:rPr>
                <w:rFonts w:ascii="Calibri" w:hAnsi="Calibri" w:cs="Calibri"/>
                <w:b w:val="0"/>
                <w:bCs w:val="0"/>
                <w:i/>
                <w:iCs/>
                <w:color w:val="0000FF"/>
                <w:sz w:val="22"/>
                <w:szCs w:val="22"/>
                <w:u w:val="single"/>
              </w:rPr>
            </w:rPrChange>
          </w:rPr>
          <w:t>.</w:t>
        </w:r>
      </w:ins>
      <w:ins w:id="2098" w:author="EOS" w:date="2011-06-15T08:51:00Z">
        <w:r w:rsidRPr="00962591">
          <w:rPr>
            <w:rFonts w:ascii="Calibri" w:hAnsi="Calibri" w:cs="Calibri"/>
            <w:sz w:val="22"/>
            <w:szCs w:val="22"/>
            <w:rPrChange w:id="2099" w:author="EOS" w:date="2011-06-15T08:53:00Z">
              <w:rPr>
                <w:rFonts w:cs="Calibri"/>
                <w:b w:val="0"/>
                <w:bCs w:val="0"/>
                <w:i/>
                <w:iCs/>
                <w:color w:val="0000FF"/>
                <w:szCs w:val="22"/>
                <w:u w:val="single"/>
              </w:rPr>
            </w:rPrChange>
          </w:rPr>
          <w:t xml:space="preserve"> </w:t>
        </w:r>
        <w:proofErr w:type="gramStart"/>
        <w:r w:rsidRPr="00962591">
          <w:rPr>
            <w:rFonts w:ascii="Calibri" w:hAnsi="Calibri" w:cs="Calibri"/>
            <w:b w:val="0"/>
            <w:sz w:val="22"/>
            <w:szCs w:val="22"/>
            <w:rPrChange w:id="2100" w:author="EOS" w:date="2011-06-15T08:53:00Z">
              <w:rPr>
                <w:rFonts w:cs="Calibri"/>
                <w:b w:val="0"/>
                <w:bCs w:val="0"/>
                <w:i/>
                <w:iCs/>
                <w:color w:val="0000FF"/>
                <w:szCs w:val="22"/>
                <w:u w:val="single"/>
              </w:rPr>
            </w:rPrChange>
          </w:rPr>
          <w:t>solved</w:t>
        </w:r>
        <w:proofErr w:type="gramEnd"/>
        <w:r w:rsidRPr="00962591">
          <w:rPr>
            <w:rFonts w:ascii="Calibri" w:hAnsi="Calibri" w:cs="Calibri"/>
            <w:b w:val="0"/>
            <w:sz w:val="22"/>
            <w:szCs w:val="22"/>
            <w:rPrChange w:id="2101" w:author="EOS" w:date="2011-06-15T08:53:00Z">
              <w:rPr>
                <w:rFonts w:cs="Calibri"/>
                <w:b w:val="0"/>
                <w:bCs w:val="0"/>
                <w:i/>
                <w:iCs/>
                <w:color w:val="0000FF"/>
                <w:szCs w:val="22"/>
                <w:u w:val="single"/>
              </w:rPr>
            </w:rPrChange>
          </w:rPr>
          <w:t xml:space="preserve"> using a subspace method with basis vectors. This is the solution methodology for the or</w:t>
        </w:r>
      </w:ins>
      <w:ins w:id="2102" w:author="EOS" w:date="2011-08-02T15:43:00Z">
        <w:r w:rsidR="00422239">
          <w:rPr>
            <w:rFonts w:ascii="Calibri" w:hAnsi="Calibri" w:cs="Calibri"/>
            <w:b w:val="0"/>
            <w:sz w:val="22"/>
            <w:szCs w:val="22"/>
          </w:rPr>
          <w:t>i</w:t>
        </w:r>
      </w:ins>
      <w:ins w:id="2103" w:author="EOS" w:date="2011-06-15T08:51:00Z">
        <w:r w:rsidRPr="00962591">
          <w:rPr>
            <w:rFonts w:ascii="Calibri" w:hAnsi="Calibri" w:cs="Calibri"/>
            <w:b w:val="0"/>
            <w:sz w:val="22"/>
            <w:szCs w:val="22"/>
            <w:rPrChange w:id="2104" w:author="EOS" w:date="2011-06-15T08:53:00Z">
              <w:rPr>
                <w:rFonts w:cs="Calibri"/>
                <w:b w:val="0"/>
                <w:bCs w:val="0"/>
                <w:i/>
                <w:iCs/>
                <w:color w:val="0000FF"/>
                <w:szCs w:val="22"/>
                <w:u w:val="single"/>
              </w:rPr>
            </w:rPrChange>
          </w:rPr>
          <w:t>ginal code.</w:t>
        </w:r>
      </w:ins>
    </w:p>
    <w:p w:rsidR="007E3981" w:rsidRDefault="007E3981" w:rsidP="00761929">
      <w:pPr>
        <w:pStyle w:val="Heading4"/>
        <w:contextualSpacing/>
        <w:rPr>
          <w:ins w:id="2105" w:author="EOS" w:date="2011-06-15T08:51:00Z"/>
          <w:rFonts w:ascii="Calibri" w:hAnsi="Calibri"/>
          <w:b w:val="0"/>
          <w:bCs w:val="0"/>
          <w:i/>
          <w:iCs/>
          <w:sz w:val="22"/>
          <w:szCs w:val="22"/>
        </w:rPr>
      </w:pPr>
      <w:ins w:id="2106" w:author="EOS" w:date="2011-06-15T08:51:00Z">
        <w:r>
          <w:rPr>
            <w:rFonts w:ascii="Courier New" w:hAnsi="Courier New" w:cs="Courier New"/>
            <w:b w:val="0"/>
            <w:bCs w:val="0"/>
            <w:iCs/>
            <w:color w:val="993300"/>
            <w:sz w:val="20"/>
            <w:szCs w:val="20"/>
          </w:rPr>
          <w:t>INVMODE CG*</w:t>
        </w:r>
        <w:r w:rsidRPr="00766502">
          <w:rPr>
            <w:rFonts w:ascii="Calibri" w:hAnsi="Calibri"/>
            <w:b w:val="0"/>
            <w:bCs w:val="0"/>
            <w:i/>
            <w:iCs/>
            <w:sz w:val="22"/>
            <w:szCs w:val="22"/>
          </w:rPr>
          <w:t xml:space="preserve">  </w:t>
        </w:r>
      </w:ins>
    </w:p>
    <w:p w:rsidR="007E3981" w:rsidRPr="007E3981" w:rsidRDefault="00962591" w:rsidP="00761929">
      <w:pPr>
        <w:pStyle w:val="Heading4"/>
        <w:ind w:left="720"/>
        <w:contextualSpacing/>
        <w:rPr>
          <w:ins w:id="2107" w:author="EOS" w:date="2011-06-15T08:51:00Z"/>
          <w:rFonts w:ascii="Calibri" w:hAnsi="Calibri" w:cs="Calibri"/>
          <w:b w:val="0"/>
          <w:bCs w:val="0"/>
          <w:i/>
          <w:iCs/>
          <w:sz w:val="22"/>
          <w:szCs w:val="22"/>
          <w:rPrChange w:id="2108" w:author="Unknown">
            <w:rPr>
              <w:ins w:id="2109" w:author="EOS" w:date="2011-06-15T08:51:00Z"/>
              <w:rFonts w:cs="Calibri"/>
              <w:b w:val="0"/>
              <w:bCs w:val="0"/>
              <w:i/>
              <w:iCs/>
              <w:sz w:val="22"/>
              <w:szCs w:val="22"/>
            </w:rPr>
          </w:rPrChange>
        </w:rPr>
      </w:pPr>
      <w:ins w:id="2110" w:author="EOS" w:date="2011-06-15T08:51:00Z">
        <w:r w:rsidRPr="00962591">
          <w:rPr>
            <w:rFonts w:ascii="Calibri" w:hAnsi="Calibri" w:cs="Calibri"/>
            <w:b w:val="0"/>
            <w:bCs w:val="0"/>
            <w:iCs/>
            <w:sz w:val="22"/>
            <w:szCs w:val="22"/>
            <w:rPrChange w:id="2111" w:author="EOS" w:date="2011-06-15T08:53:00Z">
              <w:rPr>
                <w:rFonts w:cs="Calibri"/>
                <w:b w:val="0"/>
                <w:bCs w:val="0"/>
                <w:i/>
                <w:iCs/>
                <w:color w:val="0000FF"/>
                <w:sz w:val="22"/>
                <w:szCs w:val="22"/>
                <w:u w:val="single"/>
              </w:rPr>
            </w:rPrChange>
          </w:rPr>
          <w:t>The system is</w:t>
        </w:r>
        <w:r w:rsidRPr="00962591">
          <w:rPr>
            <w:rFonts w:ascii="Calibri" w:hAnsi="Calibri" w:cs="Calibri"/>
            <w:sz w:val="22"/>
            <w:szCs w:val="22"/>
            <w:rPrChange w:id="2112" w:author="EOS" w:date="2011-06-15T08:53:00Z">
              <w:rPr>
                <w:rFonts w:cs="Calibri"/>
                <w:b w:val="0"/>
                <w:bCs w:val="0"/>
                <w:i/>
                <w:iCs/>
                <w:color w:val="0000FF"/>
                <w:sz w:val="22"/>
                <w:szCs w:val="22"/>
                <w:u w:val="single"/>
              </w:rPr>
            </w:rPrChange>
          </w:rPr>
          <w:t xml:space="preserve"> </w:t>
        </w:r>
        <w:r w:rsidRPr="00962591">
          <w:rPr>
            <w:rFonts w:ascii="Calibri" w:hAnsi="Calibri" w:cs="Calibri"/>
            <w:b w:val="0"/>
            <w:sz w:val="22"/>
            <w:szCs w:val="22"/>
            <w:rPrChange w:id="2113" w:author="EOS" w:date="2011-06-15T08:53:00Z">
              <w:rPr>
                <w:rFonts w:cs="Calibri"/>
                <w:b w:val="0"/>
                <w:bCs w:val="0"/>
                <w:i/>
                <w:iCs/>
                <w:color w:val="0000FF"/>
                <w:sz w:val="22"/>
                <w:szCs w:val="22"/>
                <w:u w:val="single"/>
              </w:rPr>
            </w:rPrChange>
          </w:rPr>
          <w:t xml:space="preserve">solved using </w:t>
        </w:r>
      </w:ins>
      <w:ins w:id="2114" w:author="EOS" w:date="2011-08-02T15:44:00Z">
        <w:r w:rsidR="00422239" w:rsidRPr="007E3981">
          <w:rPr>
            <w:rFonts w:ascii="Calibri" w:hAnsi="Calibri" w:cs="Calibri"/>
            <w:b w:val="0"/>
            <w:sz w:val="22"/>
            <w:szCs w:val="22"/>
          </w:rPr>
          <w:t>Conjugate</w:t>
        </w:r>
      </w:ins>
      <w:ins w:id="2115" w:author="EOS" w:date="2011-06-15T08:52:00Z">
        <w:r w:rsidRPr="00962591">
          <w:rPr>
            <w:rFonts w:ascii="Calibri" w:hAnsi="Calibri" w:cs="Calibri"/>
            <w:b w:val="0"/>
            <w:sz w:val="22"/>
            <w:szCs w:val="22"/>
            <w:rPrChange w:id="2116" w:author="EOS" w:date="2011-06-15T08:53:00Z">
              <w:rPr>
                <w:rFonts w:cs="Calibri"/>
                <w:b w:val="0"/>
                <w:bCs w:val="0"/>
                <w:i/>
                <w:iCs/>
                <w:color w:val="0000FF"/>
                <w:sz w:val="22"/>
                <w:szCs w:val="22"/>
                <w:u w:val="single"/>
              </w:rPr>
            </w:rPrChange>
          </w:rPr>
          <w:t xml:space="preserve"> Gradient method</w:t>
        </w:r>
      </w:ins>
      <w:ins w:id="2117" w:author="EOS" w:date="2011-08-02T15:44:00Z">
        <w:r w:rsidR="00422239">
          <w:rPr>
            <w:rFonts w:ascii="Calibri" w:hAnsi="Calibri" w:cs="Calibri"/>
            <w:b w:val="0"/>
            <w:sz w:val="22"/>
            <w:szCs w:val="22"/>
          </w:rPr>
          <w:t xml:space="preserve">. </w:t>
        </w:r>
      </w:ins>
      <w:ins w:id="2118" w:author="EOS" w:date="2011-06-15T08:52:00Z">
        <w:r w:rsidRPr="00962591">
          <w:rPr>
            <w:rFonts w:ascii="Calibri" w:hAnsi="Calibri" w:cs="Calibri"/>
            <w:b w:val="0"/>
            <w:sz w:val="22"/>
            <w:szCs w:val="22"/>
            <w:rPrChange w:id="2119" w:author="EOS" w:date="2011-06-15T08:53:00Z">
              <w:rPr>
                <w:rFonts w:cs="Calibri"/>
                <w:b w:val="0"/>
                <w:bCs w:val="0"/>
                <w:i/>
                <w:iCs/>
                <w:color w:val="0000FF"/>
                <w:sz w:val="22"/>
                <w:szCs w:val="22"/>
                <w:u w:val="single"/>
              </w:rPr>
            </w:rPrChange>
          </w:rPr>
          <w:t>This is a new implementation and allows for additional constraints to be incorporated</w:t>
        </w:r>
      </w:ins>
      <w:ins w:id="2120" w:author="EOS" w:date="2011-06-15T08:53:00Z">
        <w:r w:rsidRPr="00962591">
          <w:rPr>
            <w:rFonts w:ascii="Calibri" w:hAnsi="Calibri" w:cs="Calibri"/>
            <w:b w:val="0"/>
            <w:sz w:val="22"/>
            <w:szCs w:val="22"/>
            <w:rPrChange w:id="2121" w:author="EOS" w:date="2011-06-15T08:53:00Z">
              <w:rPr>
                <w:rFonts w:cs="Calibri"/>
                <w:b w:val="0"/>
                <w:bCs w:val="0"/>
                <w:i/>
                <w:iCs/>
                <w:color w:val="0000FF"/>
                <w:sz w:val="22"/>
                <w:szCs w:val="22"/>
                <w:u w:val="single"/>
              </w:rPr>
            </w:rPrChange>
          </w:rPr>
          <w:t>.</w:t>
        </w:r>
      </w:ins>
    </w:p>
    <w:p w:rsidR="007E3981" w:rsidDel="00761929" w:rsidRDefault="007E3981">
      <w:pPr>
        <w:pStyle w:val="PlainText"/>
        <w:contextualSpacing/>
        <w:rPr>
          <w:del w:id="2122" w:author="EOS" w:date="2011-06-15T08:53:00Z"/>
        </w:rPr>
      </w:pPr>
      <w:del w:id="2123" w:author="EOS" w:date="2011-06-15T08:53:00Z">
        <w:r w:rsidRPr="002E7696" w:rsidDel="00761929">
          <w:rPr>
            <w:rFonts w:ascii="Courier New" w:hAnsi="Courier New" w:cs="Courier New"/>
            <w:color w:val="984806"/>
            <w:sz w:val="20"/>
            <w:szCs w:val="20"/>
          </w:rPr>
          <w:delText>INVMODE SVD</w:delText>
        </w:r>
        <w:r w:rsidDel="00761929">
          <w:rPr>
            <w:rFonts w:ascii="Courier New" w:hAnsi="Courier New" w:cs="Courier New"/>
            <w:b/>
            <w:bCs/>
            <w:iCs/>
            <w:color w:val="993300"/>
            <w:sz w:val="20"/>
            <w:szCs w:val="20"/>
          </w:rPr>
          <w:delText>*</w:delText>
        </w:r>
        <w:r w:rsidDel="00761929">
          <w:delText xml:space="preserve">  </w:delText>
        </w:r>
      </w:del>
    </w:p>
    <w:p w:rsidR="007E3981" w:rsidDel="00761929" w:rsidRDefault="007E3981">
      <w:pPr>
        <w:pStyle w:val="PlainText"/>
        <w:contextualSpacing/>
        <w:rPr>
          <w:del w:id="2124" w:author="EOS" w:date="2011-06-15T08:53:00Z"/>
        </w:rPr>
      </w:pPr>
    </w:p>
    <w:p w:rsidR="00EF6550" w:rsidRDefault="007E3981">
      <w:pPr>
        <w:pStyle w:val="PlainText"/>
        <w:ind w:left="720" w:firstLine="45"/>
        <w:contextualSpacing/>
        <w:rPr>
          <w:del w:id="2125" w:author="EOS" w:date="2011-06-15T08:53:00Z"/>
        </w:rPr>
        <w:pPrChange w:id="2126" w:author="EOS" w:date="2011-06-15T08:50:00Z">
          <w:pPr>
            <w:pStyle w:val="PlainText"/>
            <w:ind w:firstLine="720"/>
            <w:contextualSpacing/>
          </w:pPr>
        </w:pPrChange>
      </w:pPr>
      <w:del w:id="2127" w:author="EOS" w:date="2011-06-15T08:49:00Z">
        <w:r w:rsidDel="00671032">
          <w:delText xml:space="preserve"> </w:delText>
        </w:r>
      </w:del>
      <w:del w:id="2128" w:author="EOS" w:date="2011-06-15T08:53:00Z">
        <w:r w:rsidDel="00761929">
          <w:delText xml:space="preserve">the system is solved using a subspace method with basis vectors. This is the solution methodology for the orginal code. </w:delText>
        </w:r>
      </w:del>
    </w:p>
    <w:p w:rsidR="007E3981" w:rsidDel="00761929" w:rsidRDefault="007E3981">
      <w:pPr>
        <w:pStyle w:val="PlainText"/>
        <w:contextualSpacing/>
        <w:rPr>
          <w:del w:id="2129" w:author="EOS" w:date="2011-06-15T08:53:00Z"/>
        </w:rPr>
      </w:pPr>
    </w:p>
    <w:p w:rsidR="007E3981" w:rsidDel="00761929" w:rsidRDefault="007E3981">
      <w:pPr>
        <w:pStyle w:val="PlainText"/>
        <w:contextualSpacing/>
        <w:rPr>
          <w:del w:id="2130" w:author="EOS" w:date="2011-06-15T08:53:00Z"/>
        </w:rPr>
      </w:pPr>
      <w:del w:id="2131" w:author="EOS" w:date="2011-06-15T08:53:00Z">
        <w:r w:rsidRPr="002E7696" w:rsidDel="00761929">
          <w:rPr>
            <w:rFonts w:ascii="Courier New" w:hAnsi="Courier New" w:cs="Courier New"/>
            <w:color w:val="984806"/>
            <w:sz w:val="20"/>
            <w:szCs w:val="20"/>
          </w:rPr>
          <w:delText>INVMODE CG</w:delText>
        </w:r>
        <w:r w:rsidRPr="002E7696" w:rsidDel="00761929">
          <w:rPr>
            <w:color w:val="984806"/>
          </w:rPr>
          <w:delText xml:space="preserve">  </w:delText>
        </w:r>
      </w:del>
    </w:p>
    <w:p w:rsidR="007E3981" w:rsidDel="00761929" w:rsidRDefault="007E3981">
      <w:pPr>
        <w:pStyle w:val="PlainText"/>
        <w:ind w:firstLine="720"/>
        <w:contextualSpacing/>
        <w:rPr>
          <w:del w:id="2132" w:author="EOS" w:date="2011-06-15T08:53:00Z"/>
        </w:rPr>
      </w:pPr>
    </w:p>
    <w:p w:rsidR="00EF6550" w:rsidRDefault="007E3981">
      <w:pPr>
        <w:pStyle w:val="PlainText"/>
        <w:ind w:left="720"/>
        <w:contextualSpacing/>
        <w:rPr>
          <w:del w:id="2133" w:author="EOS" w:date="2011-06-15T08:53:00Z"/>
        </w:rPr>
        <w:pPrChange w:id="2134" w:author="EOS" w:date="2011-06-15T08:50:00Z">
          <w:pPr>
            <w:pStyle w:val="PlainText"/>
            <w:ind w:firstLine="720"/>
            <w:contextualSpacing/>
          </w:pPr>
        </w:pPrChange>
      </w:pPr>
      <w:del w:id="2135" w:author="EOS" w:date="2011-06-15T08:53:00Z">
        <w:r w:rsidDel="00761929">
          <w:delText>the system is solved using Conjugate Gradient. This is a new implementation and allows for additional constraints to be incorporated.</w:delText>
        </w:r>
      </w:del>
    </w:p>
    <w:p w:rsidR="007E3981" w:rsidRDefault="007E3981" w:rsidP="00766502">
      <w:pPr>
        <w:pStyle w:val="Heading4"/>
        <w:contextualSpacing/>
        <w:rPr>
          <w:rFonts w:ascii="Calibri" w:hAnsi="Calibri"/>
          <w:b w:val="0"/>
          <w:bCs w:val="0"/>
          <w:i/>
          <w:iCs/>
          <w:sz w:val="22"/>
          <w:szCs w:val="22"/>
        </w:rPr>
      </w:pPr>
      <w:r w:rsidRPr="00846C55">
        <w:rPr>
          <w:rFonts w:ascii="Courier New" w:hAnsi="Courier New" w:cs="Courier New"/>
          <w:b w:val="0"/>
          <w:bCs w:val="0"/>
          <w:iCs/>
          <w:color w:val="993300"/>
          <w:sz w:val="20"/>
          <w:szCs w:val="20"/>
        </w:rPr>
        <w:t xml:space="preserve">CG_PARAM </w:t>
      </w:r>
      <w:proofErr w:type="spellStart"/>
      <w:r w:rsidRPr="00846C55">
        <w:rPr>
          <w:rFonts w:ascii="Courier New" w:hAnsi="Courier New" w:cs="Courier New"/>
          <w:b w:val="0"/>
          <w:bCs w:val="0"/>
          <w:iCs/>
          <w:color w:val="993300"/>
          <w:sz w:val="20"/>
          <w:szCs w:val="20"/>
        </w:rPr>
        <w:t>maxit</w:t>
      </w:r>
      <w:proofErr w:type="spellEnd"/>
      <w:r w:rsidRPr="00846C55">
        <w:rPr>
          <w:rFonts w:ascii="Courier New" w:hAnsi="Courier New" w:cs="Courier New"/>
          <w:b w:val="0"/>
          <w:bCs w:val="0"/>
          <w:iCs/>
          <w:color w:val="993300"/>
          <w:sz w:val="20"/>
          <w:szCs w:val="20"/>
        </w:rPr>
        <w:t xml:space="preserve"> </w:t>
      </w:r>
      <w:proofErr w:type="spellStart"/>
      <w:r w:rsidRPr="00846C55">
        <w:rPr>
          <w:rFonts w:ascii="Courier New" w:hAnsi="Courier New" w:cs="Courier New"/>
          <w:b w:val="0"/>
          <w:bCs w:val="0"/>
          <w:iCs/>
          <w:color w:val="993300"/>
          <w:sz w:val="20"/>
          <w:szCs w:val="20"/>
        </w:rPr>
        <w:t>tol</w:t>
      </w:r>
      <w:proofErr w:type="spellEnd"/>
      <w:r>
        <w:rPr>
          <w:rFonts w:ascii="Calibri" w:hAnsi="Calibri"/>
          <w:b w:val="0"/>
          <w:bCs w:val="0"/>
          <w:i/>
          <w:iCs/>
          <w:sz w:val="22"/>
          <w:szCs w:val="22"/>
        </w:rPr>
        <w:t xml:space="preserve">  </w:t>
      </w:r>
    </w:p>
    <w:p w:rsidR="00EF6550" w:rsidRDefault="007E3981">
      <w:pPr>
        <w:pStyle w:val="Heading4"/>
        <w:ind w:left="720" w:firstLine="45"/>
        <w:contextualSpacing/>
        <w:rPr>
          <w:rFonts w:ascii="Courier New" w:hAnsi="Courier New" w:cs="Courier New"/>
          <w:b w:val="0"/>
          <w:bCs w:val="0"/>
          <w:iCs/>
          <w:color w:val="993300"/>
          <w:sz w:val="20"/>
          <w:szCs w:val="20"/>
        </w:rPr>
        <w:pPrChange w:id="2136" w:author="EOS" w:date="2011-06-15T08:49:00Z">
          <w:pPr>
            <w:pStyle w:val="Heading4"/>
            <w:ind w:firstLine="720"/>
            <w:contextualSpacing/>
          </w:pPr>
        </w:pPrChange>
      </w:pPr>
      <w:del w:id="2137" w:author="EOS" w:date="2011-06-15T08:49:00Z">
        <w:r w:rsidRPr="00766502" w:rsidDel="00671032">
          <w:rPr>
            <w:rFonts w:ascii="Calibri" w:hAnsi="Calibri"/>
            <w:b w:val="0"/>
            <w:bCs w:val="0"/>
            <w:i/>
            <w:iCs/>
            <w:sz w:val="22"/>
            <w:szCs w:val="22"/>
          </w:rPr>
          <w:delText xml:space="preserve"> </w:delText>
        </w:r>
      </w:del>
      <w:del w:id="2138" w:author="EOS" w:date="2011-06-17T11:06:00Z">
        <w:r w:rsidDel="00FE5049">
          <w:rPr>
            <w:rFonts w:ascii="Calibri" w:hAnsi="Calibri"/>
            <w:b w:val="0"/>
            <w:bCs w:val="0"/>
            <w:iCs/>
            <w:sz w:val="22"/>
            <w:szCs w:val="22"/>
          </w:rPr>
          <w:delText>m</w:delText>
        </w:r>
      </w:del>
      <w:proofErr w:type="gramStart"/>
      <w:ins w:id="2139" w:author="EOS" w:date="2011-06-17T11:06:00Z">
        <w:r>
          <w:rPr>
            <w:rFonts w:ascii="Calibri" w:hAnsi="Calibri"/>
            <w:b w:val="0"/>
            <w:bCs w:val="0"/>
            <w:iCs/>
            <w:sz w:val="22"/>
            <w:szCs w:val="22"/>
          </w:rPr>
          <w:t>M</w:t>
        </w:r>
      </w:ins>
      <w:r w:rsidRPr="00846C55">
        <w:rPr>
          <w:rFonts w:ascii="Calibri" w:hAnsi="Calibri"/>
          <w:b w:val="0"/>
          <w:bCs w:val="0"/>
          <w:iCs/>
          <w:sz w:val="22"/>
          <w:szCs w:val="22"/>
        </w:rPr>
        <w:t>aximum number of iterations and tolerance for</w:t>
      </w:r>
      <w:r>
        <w:rPr>
          <w:rFonts w:ascii="Calibri" w:hAnsi="Calibri"/>
          <w:b w:val="0"/>
          <w:bCs w:val="0"/>
          <w:iCs/>
          <w:sz w:val="22"/>
          <w:szCs w:val="22"/>
        </w:rPr>
        <w:t xml:space="preserve"> </w:t>
      </w:r>
      <w:r w:rsidRPr="00846C55">
        <w:rPr>
          <w:rFonts w:ascii="Calibri" w:hAnsi="Calibri"/>
          <w:b w:val="0"/>
          <w:bCs w:val="0"/>
          <w:iCs/>
          <w:sz w:val="22"/>
          <w:szCs w:val="22"/>
        </w:rPr>
        <w:t>the CG solver.</w:t>
      </w:r>
      <w:proofErr w:type="gramEnd"/>
      <w:del w:id="2140" w:author="EOS" w:date="2011-06-15T08:54:00Z">
        <w:r w:rsidDel="00761929">
          <w:rPr>
            <w:rFonts w:ascii="Calibri" w:hAnsi="Calibri"/>
            <w:b w:val="0"/>
            <w:bCs w:val="0"/>
            <w:iCs/>
            <w:sz w:val="22"/>
            <w:szCs w:val="22"/>
          </w:rPr>
          <w:delText xml:space="preserve">                                                                                                                                                     </w:delText>
        </w:r>
        <w:r w:rsidRPr="00766502" w:rsidDel="00761929">
          <w:rPr>
            <w:rFonts w:ascii="Calibri" w:hAnsi="Calibri"/>
            <w:b w:val="0"/>
            <w:bCs w:val="0"/>
            <w:i/>
            <w:iCs/>
            <w:sz w:val="22"/>
            <w:szCs w:val="22"/>
          </w:rPr>
          <w:delText xml:space="preserve">  </w:delText>
        </w:r>
        <w:r w:rsidDel="00761929">
          <w:rPr>
            <w:rFonts w:ascii="Calibri" w:hAnsi="Calibri"/>
            <w:b w:val="0"/>
            <w:bCs w:val="0"/>
            <w:i/>
            <w:iCs/>
            <w:sz w:val="22"/>
            <w:szCs w:val="22"/>
          </w:rPr>
          <w:delText xml:space="preserve">    </w:delText>
        </w:r>
      </w:del>
      <w:r>
        <w:rPr>
          <w:rFonts w:ascii="Calibri" w:hAnsi="Calibri"/>
          <w:b w:val="0"/>
          <w:bCs w:val="0"/>
          <w:i/>
          <w:iCs/>
          <w:sz w:val="22"/>
          <w:szCs w:val="22"/>
        </w:rPr>
        <w:t xml:space="preserve"> </w:t>
      </w:r>
      <w:r w:rsidRPr="00846C55">
        <w:rPr>
          <w:rFonts w:ascii="Calibri" w:hAnsi="Calibri"/>
          <w:b w:val="0"/>
          <w:bCs w:val="0"/>
          <w:iCs/>
          <w:sz w:val="22"/>
          <w:szCs w:val="22"/>
        </w:rPr>
        <w:t>The default is:</w:t>
      </w:r>
      <w:r>
        <w:rPr>
          <w:rFonts w:ascii="Calibri" w:hAnsi="Calibri"/>
          <w:b w:val="0"/>
          <w:bCs w:val="0"/>
          <w:iCs/>
          <w:sz w:val="22"/>
          <w:szCs w:val="22"/>
        </w:rPr>
        <w:t xml:space="preserve"> </w:t>
      </w:r>
      <w:r w:rsidRPr="00846C55">
        <w:rPr>
          <w:rFonts w:ascii="Courier New" w:hAnsi="Courier New" w:cs="Courier New"/>
          <w:b w:val="0"/>
          <w:bCs w:val="0"/>
          <w:iCs/>
          <w:color w:val="993300"/>
          <w:sz w:val="20"/>
          <w:szCs w:val="20"/>
        </w:rPr>
        <w:t xml:space="preserve">CG_PARAM </w:t>
      </w:r>
      <w:r>
        <w:rPr>
          <w:rFonts w:ascii="Courier New" w:hAnsi="Courier New" w:cs="Courier New"/>
          <w:b w:val="0"/>
          <w:bCs w:val="0"/>
          <w:iCs/>
          <w:color w:val="993300"/>
          <w:sz w:val="20"/>
          <w:szCs w:val="20"/>
        </w:rPr>
        <w:t>10</w:t>
      </w:r>
      <w:r w:rsidRPr="00846C55">
        <w:rPr>
          <w:rFonts w:ascii="Courier New" w:hAnsi="Courier New" w:cs="Courier New"/>
          <w:b w:val="0"/>
          <w:bCs w:val="0"/>
          <w:iCs/>
          <w:color w:val="993300"/>
          <w:sz w:val="20"/>
          <w:szCs w:val="20"/>
        </w:rPr>
        <w:t xml:space="preserve"> 1.e-</w:t>
      </w:r>
      <w:r>
        <w:rPr>
          <w:rFonts w:ascii="Courier New" w:hAnsi="Courier New" w:cs="Courier New"/>
          <w:b w:val="0"/>
          <w:bCs w:val="0"/>
          <w:iCs/>
          <w:color w:val="993300"/>
          <w:sz w:val="20"/>
          <w:szCs w:val="20"/>
        </w:rPr>
        <w:t>2</w:t>
      </w:r>
    </w:p>
    <w:p w:rsidR="007E3981" w:rsidRPr="00234213" w:rsidRDefault="00F24369" w:rsidP="007B0BF5">
      <w:pPr>
        <w:pStyle w:val="Heading4"/>
        <w:contextualSpacing/>
        <w:rPr>
          <w:rFonts w:ascii="Calibri" w:hAnsi="Calibri"/>
          <w:b w:val="0"/>
          <w:bCs w:val="0"/>
          <w:i/>
          <w:iCs/>
          <w:sz w:val="22"/>
          <w:szCs w:val="22"/>
        </w:rPr>
      </w:pPr>
      <w:r>
        <w:pict>
          <v:rect id="_x0000_i1111" style="width:0;height:1.5pt" o:hralign="center" o:hrstd="t" o:hr="t" fillcolor="#a0a0a0" stroked="f"/>
        </w:pict>
      </w:r>
    </w:p>
    <w:p w:rsidR="007E3981" w:rsidRDefault="007E3981" w:rsidP="002E7696">
      <w:pPr>
        <w:pStyle w:val="Heading4"/>
        <w:contextualSpacing/>
        <w:rPr>
          <w:rFonts w:ascii="Calibri" w:hAnsi="Calibri"/>
          <w:b w:val="0"/>
          <w:bCs w:val="0"/>
          <w:i/>
          <w:iCs/>
          <w:sz w:val="22"/>
          <w:szCs w:val="22"/>
        </w:rPr>
      </w:pPr>
      <w:r w:rsidRPr="00846C55">
        <w:rPr>
          <w:rFonts w:ascii="Courier New" w:hAnsi="Courier New" w:cs="Courier New"/>
          <w:b w:val="0"/>
          <w:bCs w:val="0"/>
          <w:iCs/>
          <w:color w:val="993300"/>
          <w:sz w:val="20"/>
          <w:szCs w:val="20"/>
        </w:rPr>
        <w:t xml:space="preserve">HUBER c </w:t>
      </w:r>
    </w:p>
    <w:p w:rsidR="00EF6550" w:rsidRDefault="007E3981">
      <w:pPr>
        <w:pStyle w:val="Heading4"/>
        <w:ind w:left="720"/>
        <w:contextualSpacing/>
        <w:rPr>
          <w:rFonts w:ascii="Calibri" w:hAnsi="Calibri"/>
          <w:b w:val="0"/>
          <w:bCs w:val="0"/>
          <w:iCs/>
          <w:sz w:val="22"/>
          <w:szCs w:val="22"/>
        </w:rPr>
        <w:pPrChange w:id="2141" w:author="EOS" w:date="2011-06-17T11:09:00Z">
          <w:pPr>
            <w:pStyle w:val="Heading4"/>
            <w:ind w:firstLine="720"/>
            <w:contextualSpacing/>
          </w:pPr>
        </w:pPrChange>
      </w:pPr>
      <w:del w:id="2142" w:author="EOS" w:date="2011-06-15T08:49:00Z">
        <w:r w:rsidRPr="00766502" w:rsidDel="00671032">
          <w:rPr>
            <w:rFonts w:ascii="Calibri" w:hAnsi="Calibri"/>
            <w:b w:val="0"/>
            <w:bCs w:val="0"/>
            <w:i/>
            <w:iCs/>
            <w:sz w:val="22"/>
            <w:szCs w:val="22"/>
          </w:rPr>
          <w:delText xml:space="preserve"> </w:delText>
        </w:r>
      </w:del>
      <w:r w:rsidRPr="00846C55">
        <w:rPr>
          <w:rFonts w:ascii="Calibri" w:hAnsi="Calibri"/>
          <w:b w:val="0"/>
          <w:bCs w:val="0"/>
          <w:iCs/>
          <w:sz w:val="22"/>
          <w:szCs w:val="22"/>
        </w:rPr>
        <w:t xml:space="preserve">Huber </w:t>
      </w:r>
      <w:r>
        <w:rPr>
          <w:rFonts w:ascii="Calibri" w:hAnsi="Calibri"/>
          <w:b w:val="0"/>
          <w:bCs w:val="0"/>
          <w:iCs/>
          <w:sz w:val="22"/>
          <w:szCs w:val="22"/>
        </w:rPr>
        <w:t xml:space="preserve">norm is used in evaluating </w:t>
      </w:r>
      <w:proofErr w:type="gramStart"/>
      <w:r>
        <w:rPr>
          <w:rFonts w:ascii="Calibri" w:hAnsi="Calibri"/>
          <w:b w:val="0"/>
          <w:bCs w:val="0"/>
          <w:iCs/>
          <w:sz w:val="22"/>
          <w:szCs w:val="22"/>
        </w:rPr>
        <w:t>the  data</w:t>
      </w:r>
      <w:proofErr w:type="gramEnd"/>
      <w:r>
        <w:rPr>
          <w:rFonts w:ascii="Calibri" w:hAnsi="Calibri"/>
          <w:b w:val="0"/>
          <w:bCs w:val="0"/>
          <w:iCs/>
          <w:sz w:val="22"/>
          <w:szCs w:val="22"/>
        </w:rPr>
        <w:t xml:space="preserve"> misfit. This option is available only through the CG solution.  Default settings are: </w:t>
      </w:r>
      <w:r w:rsidRPr="002E7696">
        <w:rPr>
          <w:rFonts w:ascii="Calibri" w:hAnsi="Calibri"/>
          <w:b w:val="0"/>
          <w:bCs w:val="0"/>
          <w:iCs/>
          <w:color w:val="984806"/>
          <w:sz w:val="22"/>
          <w:szCs w:val="22"/>
        </w:rPr>
        <w:t>HUBER 1e+100</w:t>
      </w:r>
      <w:r>
        <w:rPr>
          <w:rFonts w:ascii="Calibri" w:hAnsi="Calibri"/>
          <w:b w:val="0"/>
          <w:bCs w:val="0"/>
          <w:iCs/>
          <w:color w:val="984806"/>
          <w:sz w:val="22"/>
          <w:szCs w:val="22"/>
        </w:rPr>
        <w:t>.</w:t>
      </w:r>
    </w:p>
    <w:p w:rsidR="007E3981" w:rsidRDefault="007E3981" w:rsidP="002E7696">
      <w:pPr>
        <w:pStyle w:val="Heading4"/>
        <w:contextualSpacing/>
        <w:rPr>
          <w:rFonts w:ascii="Calibri" w:hAnsi="Calibri"/>
          <w:b w:val="0"/>
          <w:bCs w:val="0"/>
          <w:i/>
          <w:iCs/>
          <w:sz w:val="22"/>
          <w:szCs w:val="22"/>
        </w:rPr>
      </w:pPr>
      <w:r>
        <w:rPr>
          <w:rFonts w:ascii="Courier New" w:hAnsi="Courier New" w:cs="Courier New"/>
          <w:b w:val="0"/>
          <w:bCs w:val="0"/>
          <w:iCs/>
          <w:color w:val="993300"/>
          <w:sz w:val="20"/>
          <w:szCs w:val="20"/>
        </w:rPr>
        <w:t>EKBLOM</w:t>
      </w:r>
      <w:r w:rsidRPr="00846C55">
        <w:rPr>
          <w:rFonts w:ascii="Courier New" w:hAnsi="Courier New" w:cs="Courier New"/>
          <w:b w:val="0"/>
          <w:bCs w:val="0"/>
          <w:iCs/>
          <w:color w:val="993300"/>
          <w:sz w:val="20"/>
          <w:szCs w:val="20"/>
        </w:rPr>
        <w:t xml:space="preserve"> </w:t>
      </w:r>
      <w:proofErr w:type="spellStart"/>
      <w:r w:rsidRPr="00846C55">
        <w:rPr>
          <w:rFonts w:ascii="Courier New" w:hAnsi="Courier New" w:cs="Courier New"/>
          <w:b w:val="0"/>
          <w:bCs w:val="0"/>
          <w:iCs/>
          <w:color w:val="993300"/>
          <w:sz w:val="20"/>
          <w:szCs w:val="20"/>
        </w:rPr>
        <w:t>rho_s</w:t>
      </w:r>
      <w:proofErr w:type="spellEnd"/>
      <w:r w:rsidRPr="00846C55">
        <w:rPr>
          <w:rFonts w:ascii="Courier New" w:hAnsi="Courier New" w:cs="Courier New"/>
          <w:b w:val="0"/>
          <w:bCs w:val="0"/>
          <w:iCs/>
          <w:color w:val="993300"/>
          <w:sz w:val="20"/>
          <w:szCs w:val="20"/>
        </w:rPr>
        <w:t xml:space="preserve"> </w:t>
      </w:r>
      <w:proofErr w:type="spellStart"/>
      <w:r w:rsidRPr="00846C55">
        <w:rPr>
          <w:rFonts w:ascii="Courier New" w:hAnsi="Courier New" w:cs="Courier New"/>
          <w:b w:val="0"/>
          <w:bCs w:val="0"/>
          <w:iCs/>
          <w:color w:val="993300"/>
          <w:sz w:val="20"/>
          <w:szCs w:val="20"/>
        </w:rPr>
        <w:t>rho_x</w:t>
      </w:r>
      <w:proofErr w:type="spellEnd"/>
      <w:r w:rsidRPr="00846C55">
        <w:rPr>
          <w:rFonts w:ascii="Courier New" w:hAnsi="Courier New" w:cs="Courier New"/>
          <w:b w:val="0"/>
          <w:bCs w:val="0"/>
          <w:iCs/>
          <w:color w:val="993300"/>
          <w:sz w:val="20"/>
          <w:szCs w:val="20"/>
        </w:rPr>
        <w:t xml:space="preserve"> </w:t>
      </w:r>
      <w:proofErr w:type="spellStart"/>
      <w:r w:rsidRPr="00846C55">
        <w:rPr>
          <w:rFonts w:ascii="Courier New" w:hAnsi="Courier New" w:cs="Courier New"/>
          <w:b w:val="0"/>
          <w:bCs w:val="0"/>
          <w:iCs/>
          <w:color w:val="993300"/>
          <w:sz w:val="20"/>
          <w:szCs w:val="20"/>
        </w:rPr>
        <w:t>rho_z</w:t>
      </w:r>
      <w:proofErr w:type="spellEnd"/>
      <w:r w:rsidRPr="00846C55">
        <w:rPr>
          <w:rFonts w:ascii="Courier New" w:hAnsi="Courier New" w:cs="Courier New"/>
          <w:b w:val="0"/>
          <w:bCs w:val="0"/>
          <w:iCs/>
          <w:color w:val="993300"/>
          <w:sz w:val="20"/>
          <w:szCs w:val="20"/>
        </w:rPr>
        <w:t xml:space="preserve"> </w:t>
      </w:r>
      <w:proofErr w:type="spellStart"/>
      <w:r w:rsidRPr="00846C55">
        <w:rPr>
          <w:rFonts w:ascii="Courier New" w:hAnsi="Courier New" w:cs="Courier New"/>
          <w:b w:val="0"/>
          <w:bCs w:val="0"/>
          <w:iCs/>
          <w:color w:val="993300"/>
          <w:sz w:val="20"/>
          <w:szCs w:val="20"/>
        </w:rPr>
        <w:t>eps_s</w:t>
      </w:r>
      <w:proofErr w:type="spellEnd"/>
      <w:r w:rsidRPr="00846C55">
        <w:rPr>
          <w:rFonts w:ascii="Courier New" w:hAnsi="Courier New" w:cs="Courier New"/>
          <w:b w:val="0"/>
          <w:bCs w:val="0"/>
          <w:iCs/>
          <w:color w:val="993300"/>
          <w:sz w:val="20"/>
          <w:szCs w:val="20"/>
        </w:rPr>
        <w:t xml:space="preserve"> </w:t>
      </w:r>
      <w:proofErr w:type="spellStart"/>
      <w:r w:rsidRPr="00846C55">
        <w:rPr>
          <w:rFonts w:ascii="Courier New" w:hAnsi="Courier New" w:cs="Courier New"/>
          <w:b w:val="0"/>
          <w:bCs w:val="0"/>
          <w:iCs/>
          <w:color w:val="993300"/>
          <w:sz w:val="20"/>
          <w:szCs w:val="20"/>
        </w:rPr>
        <w:t>eps_x</w:t>
      </w:r>
      <w:proofErr w:type="spellEnd"/>
      <w:r w:rsidRPr="00846C55">
        <w:rPr>
          <w:rFonts w:ascii="Courier New" w:hAnsi="Courier New" w:cs="Courier New"/>
          <w:b w:val="0"/>
          <w:bCs w:val="0"/>
          <w:iCs/>
          <w:color w:val="993300"/>
          <w:sz w:val="20"/>
          <w:szCs w:val="20"/>
        </w:rPr>
        <w:t xml:space="preserve"> </w:t>
      </w:r>
      <w:proofErr w:type="spellStart"/>
      <w:r w:rsidRPr="00846C55">
        <w:rPr>
          <w:rFonts w:ascii="Courier New" w:hAnsi="Courier New" w:cs="Courier New"/>
          <w:b w:val="0"/>
          <w:bCs w:val="0"/>
          <w:iCs/>
          <w:color w:val="993300"/>
          <w:sz w:val="20"/>
          <w:szCs w:val="20"/>
        </w:rPr>
        <w:t>eps_z</w:t>
      </w:r>
      <w:proofErr w:type="spellEnd"/>
      <w:r>
        <w:rPr>
          <w:rFonts w:ascii="Calibri" w:hAnsi="Calibri"/>
          <w:b w:val="0"/>
          <w:bCs w:val="0"/>
          <w:i/>
          <w:iCs/>
          <w:sz w:val="22"/>
          <w:szCs w:val="22"/>
        </w:rPr>
        <w:t xml:space="preserve">  </w:t>
      </w:r>
    </w:p>
    <w:p w:rsidR="00EF6550" w:rsidRDefault="007E3981">
      <w:pPr>
        <w:pStyle w:val="Heading4"/>
        <w:ind w:left="720"/>
        <w:contextualSpacing/>
        <w:rPr>
          <w:rFonts w:ascii="Calibri" w:hAnsi="Calibri"/>
          <w:b w:val="0"/>
          <w:bCs w:val="0"/>
          <w:iCs/>
          <w:sz w:val="22"/>
          <w:szCs w:val="22"/>
        </w:rPr>
        <w:pPrChange w:id="2143" w:author="EOS" w:date="2011-06-15T08:49:00Z">
          <w:pPr>
            <w:pStyle w:val="Heading4"/>
            <w:ind w:firstLine="720"/>
            <w:contextualSpacing/>
          </w:pPr>
        </w:pPrChange>
      </w:pPr>
      <w:r>
        <w:rPr>
          <w:rFonts w:ascii="Calibri" w:hAnsi="Calibri"/>
          <w:b w:val="0"/>
          <w:bCs w:val="0"/>
          <w:iCs/>
          <w:sz w:val="22"/>
          <w:szCs w:val="22"/>
        </w:rPr>
        <w:t>E</w:t>
      </w:r>
      <w:r w:rsidRPr="00846C55">
        <w:rPr>
          <w:rFonts w:ascii="Calibri" w:hAnsi="Calibri"/>
          <w:b w:val="0"/>
          <w:bCs w:val="0"/>
          <w:iCs/>
          <w:sz w:val="22"/>
          <w:szCs w:val="22"/>
        </w:rPr>
        <w:t>kblom norm</w:t>
      </w:r>
      <w:r>
        <w:rPr>
          <w:rFonts w:ascii="Calibri" w:hAnsi="Calibri"/>
          <w:b w:val="0"/>
          <w:bCs w:val="0"/>
          <w:iCs/>
          <w:sz w:val="22"/>
          <w:szCs w:val="22"/>
        </w:rPr>
        <w:t xml:space="preserve"> </w:t>
      </w:r>
      <w:r w:rsidRPr="00846C55">
        <w:rPr>
          <w:rFonts w:ascii="Calibri" w:hAnsi="Calibri"/>
          <w:b w:val="0"/>
          <w:bCs w:val="0"/>
          <w:iCs/>
          <w:sz w:val="22"/>
          <w:szCs w:val="22"/>
        </w:rPr>
        <w:t>is used</w:t>
      </w:r>
      <w:r>
        <w:rPr>
          <w:rFonts w:ascii="Calibri" w:hAnsi="Calibri"/>
          <w:b w:val="0"/>
          <w:bCs w:val="0"/>
          <w:iCs/>
          <w:sz w:val="22"/>
          <w:szCs w:val="22"/>
        </w:rPr>
        <w:t xml:space="preserve"> on the model objective function</w:t>
      </w:r>
      <w:r w:rsidRPr="00846C55">
        <w:rPr>
          <w:rFonts w:ascii="Calibri" w:hAnsi="Calibri"/>
          <w:b w:val="0"/>
          <w:bCs w:val="0"/>
          <w:iCs/>
          <w:sz w:val="22"/>
          <w:szCs w:val="22"/>
        </w:rPr>
        <w:t xml:space="preserve">. </w:t>
      </w:r>
      <w:r>
        <w:rPr>
          <w:rFonts w:ascii="Calibri" w:hAnsi="Calibri"/>
          <w:b w:val="0"/>
          <w:bCs w:val="0"/>
          <w:iCs/>
          <w:sz w:val="22"/>
          <w:szCs w:val="22"/>
        </w:rPr>
        <w:t xml:space="preserve">This option is available only through the CG solution. </w:t>
      </w:r>
      <w:r w:rsidRPr="00846C55">
        <w:rPr>
          <w:rFonts w:ascii="Calibri" w:hAnsi="Calibri"/>
          <w:b w:val="0"/>
          <w:bCs w:val="0"/>
          <w:iCs/>
          <w:sz w:val="22"/>
          <w:szCs w:val="22"/>
        </w:rPr>
        <w:t xml:space="preserve"> </w:t>
      </w:r>
      <w:r>
        <w:rPr>
          <w:rFonts w:ascii="Calibri" w:hAnsi="Calibri"/>
          <w:b w:val="0"/>
          <w:bCs w:val="0"/>
          <w:iCs/>
          <w:sz w:val="22"/>
          <w:szCs w:val="22"/>
        </w:rPr>
        <w:t xml:space="preserve">The default parameters are:  </w:t>
      </w:r>
      <w:r w:rsidRPr="002E7696">
        <w:rPr>
          <w:rFonts w:ascii="Calibri" w:hAnsi="Calibri"/>
          <w:b w:val="0"/>
          <w:bCs w:val="0"/>
          <w:iCs/>
          <w:color w:val="984806"/>
          <w:sz w:val="22"/>
          <w:szCs w:val="22"/>
        </w:rPr>
        <w:t>EKBLOM</w:t>
      </w:r>
      <w:r>
        <w:rPr>
          <w:rFonts w:ascii="Calibri" w:hAnsi="Calibri"/>
          <w:b w:val="0"/>
          <w:bCs w:val="0"/>
          <w:iCs/>
          <w:sz w:val="22"/>
          <w:szCs w:val="22"/>
        </w:rPr>
        <w:t xml:space="preserve">    </w:t>
      </w:r>
      <w:r w:rsidRPr="00B320D1">
        <w:rPr>
          <w:rFonts w:ascii="Courier New" w:hAnsi="Courier New" w:cs="Courier New"/>
          <w:b w:val="0"/>
          <w:bCs w:val="0"/>
          <w:iCs/>
          <w:color w:val="993300"/>
          <w:sz w:val="20"/>
          <w:szCs w:val="20"/>
        </w:rPr>
        <w:t>2</w:t>
      </w:r>
      <w:r>
        <w:rPr>
          <w:rFonts w:ascii="Courier New" w:hAnsi="Courier New" w:cs="Courier New"/>
          <w:b w:val="0"/>
          <w:bCs w:val="0"/>
          <w:iCs/>
          <w:color w:val="993300"/>
          <w:sz w:val="20"/>
          <w:szCs w:val="20"/>
        </w:rPr>
        <w:t>.</w:t>
      </w:r>
      <w:r w:rsidRPr="00B320D1">
        <w:rPr>
          <w:rFonts w:ascii="Courier New" w:hAnsi="Courier New" w:cs="Courier New"/>
          <w:b w:val="0"/>
          <w:bCs w:val="0"/>
          <w:iCs/>
          <w:color w:val="993300"/>
          <w:sz w:val="20"/>
          <w:szCs w:val="20"/>
        </w:rPr>
        <w:t xml:space="preserve"> 2</w:t>
      </w:r>
      <w:r>
        <w:rPr>
          <w:rFonts w:ascii="Courier New" w:hAnsi="Courier New" w:cs="Courier New"/>
          <w:b w:val="0"/>
          <w:bCs w:val="0"/>
          <w:iCs/>
          <w:color w:val="993300"/>
          <w:sz w:val="20"/>
          <w:szCs w:val="20"/>
        </w:rPr>
        <w:t>.</w:t>
      </w:r>
      <w:r w:rsidRPr="00B320D1">
        <w:rPr>
          <w:rFonts w:ascii="Courier New" w:hAnsi="Courier New" w:cs="Courier New"/>
          <w:b w:val="0"/>
          <w:bCs w:val="0"/>
          <w:iCs/>
          <w:color w:val="993300"/>
          <w:sz w:val="20"/>
          <w:szCs w:val="20"/>
        </w:rPr>
        <w:t xml:space="preserve"> 2</w:t>
      </w:r>
      <w:r>
        <w:rPr>
          <w:rFonts w:ascii="Courier New" w:hAnsi="Courier New" w:cs="Courier New"/>
          <w:b w:val="0"/>
          <w:bCs w:val="0"/>
          <w:iCs/>
          <w:color w:val="993300"/>
          <w:sz w:val="20"/>
          <w:szCs w:val="20"/>
        </w:rPr>
        <w:t>.</w:t>
      </w:r>
      <w:r w:rsidRPr="00B320D1">
        <w:rPr>
          <w:rFonts w:ascii="Courier New" w:hAnsi="Courier New" w:cs="Courier New"/>
          <w:b w:val="0"/>
          <w:bCs w:val="0"/>
          <w:iCs/>
          <w:color w:val="993300"/>
          <w:sz w:val="20"/>
          <w:szCs w:val="20"/>
        </w:rPr>
        <w:t xml:space="preserve">  0</w:t>
      </w:r>
      <w:r>
        <w:rPr>
          <w:rFonts w:ascii="Courier New" w:hAnsi="Courier New" w:cs="Courier New"/>
          <w:b w:val="0"/>
          <w:bCs w:val="0"/>
          <w:iCs/>
          <w:color w:val="993300"/>
          <w:sz w:val="20"/>
          <w:szCs w:val="20"/>
        </w:rPr>
        <w:t>.</w:t>
      </w:r>
      <w:r w:rsidRPr="00B320D1">
        <w:rPr>
          <w:rFonts w:ascii="Courier New" w:hAnsi="Courier New" w:cs="Courier New"/>
          <w:b w:val="0"/>
          <w:bCs w:val="0"/>
          <w:iCs/>
          <w:color w:val="993300"/>
          <w:sz w:val="20"/>
          <w:szCs w:val="20"/>
        </w:rPr>
        <w:t xml:space="preserve"> 0</w:t>
      </w:r>
      <w:r>
        <w:rPr>
          <w:rFonts w:ascii="Courier New" w:hAnsi="Courier New" w:cs="Courier New"/>
          <w:b w:val="0"/>
          <w:bCs w:val="0"/>
          <w:iCs/>
          <w:color w:val="993300"/>
          <w:sz w:val="20"/>
          <w:szCs w:val="20"/>
        </w:rPr>
        <w:t>.</w:t>
      </w:r>
      <w:r w:rsidRPr="00B320D1">
        <w:rPr>
          <w:rFonts w:ascii="Courier New" w:hAnsi="Courier New" w:cs="Courier New"/>
          <w:b w:val="0"/>
          <w:bCs w:val="0"/>
          <w:iCs/>
          <w:color w:val="993300"/>
          <w:sz w:val="20"/>
          <w:szCs w:val="20"/>
        </w:rPr>
        <w:t xml:space="preserve"> 0</w:t>
      </w:r>
      <w:r>
        <w:rPr>
          <w:rFonts w:ascii="Courier New" w:hAnsi="Courier New" w:cs="Courier New"/>
          <w:b w:val="0"/>
          <w:bCs w:val="0"/>
          <w:iCs/>
          <w:color w:val="993300"/>
          <w:sz w:val="20"/>
          <w:szCs w:val="20"/>
        </w:rPr>
        <w:t>.</w:t>
      </w:r>
    </w:p>
    <w:p w:rsidR="007E3981" w:rsidRPr="00766502" w:rsidRDefault="00F24369" w:rsidP="00766502">
      <w:pPr>
        <w:pStyle w:val="Heading4"/>
        <w:contextualSpacing/>
        <w:rPr>
          <w:rFonts w:ascii="Calibri" w:hAnsi="Calibri"/>
          <w:b w:val="0"/>
          <w:bCs w:val="0"/>
          <w:i/>
          <w:iCs/>
          <w:sz w:val="22"/>
          <w:szCs w:val="22"/>
        </w:rPr>
      </w:pPr>
      <w:r>
        <w:pict>
          <v:rect id="_x0000_i1112" style="width:0;height:1.5pt" o:hralign="center" o:hrstd="t" o:hr="t" fillcolor="#a0a0a0" stroked="f"/>
        </w:pict>
      </w:r>
    </w:p>
    <w:p w:rsidR="007E3981" w:rsidRDefault="007E3981" w:rsidP="00766502">
      <w:pPr>
        <w:pStyle w:val="Heading4"/>
        <w:contextualSpacing/>
        <w:rPr>
          <w:rFonts w:ascii="Calibri" w:hAnsi="Calibri"/>
          <w:b w:val="0"/>
          <w:bCs w:val="0"/>
          <w:i/>
          <w:iCs/>
          <w:sz w:val="22"/>
          <w:szCs w:val="22"/>
        </w:rPr>
      </w:pPr>
      <w:r w:rsidRPr="00846C55">
        <w:rPr>
          <w:rFonts w:ascii="Courier New" w:hAnsi="Courier New" w:cs="Courier New"/>
          <w:b w:val="0"/>
          <w:bCs w:val="0"/>
          <w:iCs/>
          <w:color w:val="993300"/>
          <w:sz w:val="20"/>
          <w:szCs w:val="20"/>
        </w:rPr>
        <w:t>ACTIVE_CELLS</w:t>
      </w:r>
      <w:r w:rsidRPr="00766502">
        <w:rPr>
          <w:rFonts w:ascii="Calibri" w:hAnsi="Calibri"/>
          <w:b w:val="0"/>
          <w:bCs w:val="0"/>
          <w:i/>
          <w:iCs/>
          <w:sz w:val="22"/>
          <w:szCs w:val="22"/>
        </w:rPr>
        <w:t xml:space="preserve"> </w:t>
      </w:r>
      <w:r w:rsidRPr="00846C55">
        <w:rPr>
          <w:rFonts w:ascii="Courier New" w:hAnsi="Courier New" w:cs="Courier New"/>
          <w:b w:val="0"/>
          <w:bCs w:val="0"/>
          <w:iCs/>
          <w:color w:val="993300"/>
          <w:sz w:val="20"/>
          <w:szCs w:val="20"/>
        </w:rPr>
        <w:t>filename</w:t>
      </w:r>
      <w:r w:rsidRPr="00766502">
        <w:rPr>
          <w:rFonts w:ascii="Calibri" w:hAnsi="Calibri"/>
          <w:b w:val="0"/>
          <w:bCs w:val="0"/>
          <w:i/>
          <w:iCs/>
          <w:sz w:val="22"/>
          <w:szCs w:val="22"/>
        </w:rPr>
        <w:t xml:space="preserve">  </w:t>
      </w:r>
    </w:p>
    <w:p w:rsidR="007E3981" w:rsidRPr="00846C55" w:rsidRDefault="007E3981" w:rsidP="00B320D1">
      <w:pPr>
        <w:pStyle w:val="Heading4"/>
        <w:ind w:left="720"/>
        <w:contextualSpacing/>
        <w:rPr>
          <w:rFonts w:ascii="Calibri" w:hAnsi="Calibri"/>
          <w:b w:val="0"/>
          <w:bCs w:val="0"/>
          <w:iCs/>
          <w:sz w:val="22"/>
          <w:szCs w:val="22"/>
        </w:rPr>
      </w:pPr>
      <w:del w:id="2144" w:author="EOS" w:date="2011-06-17T11:09:00Z">
        <w:r w:rsidDel="00FE5049">
          <w:rPr>
            <w:rFonts w:ascii="Calibri" w:hAnsi="Calibri"/>
            <w:b w:val="0"/>
            <w:bCs w:val="0"/>
            <w:iCs/>
            <w:sz w:val="22"/>
            <w:szCs w:val="22"/>
          </w:rPr>
          <w:delText xml:space="preserve">the </w:delText>
        </w:r>
      </w:del>
      <w:ins w:id="2145" w:author="EOS" w:date="2011-06-17T11:09:00Z">
        <w:r>
          <w:rPr>
            <w:rFonts w:ascii="Calibri" w:hAnsi="Calibri"/>
            <w:b w:val="0"/>
            <w:bCs w:val="0"/>
            <w:iCs/>
            <w:sz w:val="22"/>
            <w:szCs w:val="22"/>
          </w:rPr>
          <w:t xml:space="preserve">The </w:t>
        </w:r>
      </w:ins>
      <w:r>
        <w:rPr>
          <w:rFonts w:ascii="Calibri" w:hAnsi="Calibri"/>
          <w:b w:val="0"/>
          <w:bCs w:val="0"/>
          <w:iCs/>
          <w:sz w:val="22"/>
          <w:szCs w:val="22"/>
        </w:rPr>
        <w:t>file is stored in the same format as the model files. The cell values could be</w:t>
      </w:r>
      <w:r w:rsidRPr="001E4832">
        <w:rPr>
          <w:rFonts w:ascii="Courier New" w:hAnsi="Courier New" w:cs="Courier New"/>
          <w:b w:val="0"/>
          <w:bCs w:val="0"/>
          <w:iCs/>
          <w:color w:val="993300"/>
          <w:sz w:val="20"/>
          <w:szCs w:val="20"/>
        </w:rPr>
        <w:t xml:space="preserve"> </w:t>
      </w:r>
      <w:r>
        <w:rPr>
          <w:rFonts w:ascii="Courier New" w:hAnsi="Courier New" w:cs="Courier New"/>
          <w:b w:val="0"/>
          <w:bCs w:val="0"/>
          <w:iCs/>
          <w:color w:val="993300"/>
          <w:sz w:val="20"/>
          <w:szCs w:val="20"/>
        </w:rPr>
        <w:t xml:space="preserve">1 </w:t>
      </w:r>
      <w:ins w:id="2146" w:author="EOS" w:date="2011-08-02T15:44:00Z">
        <w:r w:rsidR="00422239">
          <w:rPr>
            <w:rFonts w:ascii="Calibri" w:hAnsi="Calibri"/>
            <w:b w:val="0"/>
            <w:bCs w:val="0"/>
            <w:iCs/>
            <w:sz w:val="22"/>
            <w:szCs w:val="22"/>
          </w:rPr>
          <w:t>(</w:t>
        </w:r>
      </w:ins>
      <w:del w:id="2147" w:author="EOS" w:date="2011-08-02T15:44:00Z">
        <w:r w:rsidR="00962591" w:rsidRPr="00962591">
          <w:rPr>
            <w:rFonts w:asciiTheme="minorHAnsi" w:hAnsiTheme="minorHAnsi" w:cstheme="minorHAnsi"/>
            <w:b w:val="0"/>
            <w:bCs w:val="0"/>
            <w:iCs/>
            <w:sz w:val="20"/>
            <w:szCs w:val="20"/>
            <w:rPrChange w:id="2148" w:author="EOS" w:date="2011-08-02T15:44:00Z">
              <w:rPr>
                <w:rFonts w:ascii="Courier New" w:hAnsi="Courier New" w:cs="Courier New"/>
                <w:b w:val="0"/>
                <w:bCs w:val="0"/>
                <w:i/>
                <w:iCs/>
                <w:color w:val="993300"/>
                <w:sz w:val="20"/>
                <w:szCs w:val="20"/>
              </w:rPr>
            </w:rPrChange>
          </w:rPr>
          <w:delText>(</w:delText>
        </w:r>
      </w:del>
      <w:r w:rsidRPr="00846C55">
        <w:rPr>
          <w:rFonts w:ascii="Calibri" w:hAnsi="Calibri"/>
          <w:b w:val="0"/>
          <w:bCs w:val="0"/>
          <w:iCs/>
          <w:sz w:val="22"/>
          <w:szCs w:val="22"/>
        </w:rPr>
        <w:t>cell is active</w:t>
      </w:r>
      <w:r>
        <w:rPr>
          <w:rFonts w:ascii="Calibri" w:hAnsi="Calibri"/>
          <w:b w:val="0"/>
          <w:bCs w:val="0"/>
          <w:iCs/>
          <w:sz w:val="22"/>
          <w:szCs w:val="22"/>
        </w:rPr>
        <w:t>);</w:t>
      </w:r>
      <w:r>
        <w:rPr>
          <w:rFonts w:ascii="Courier New" w:hAnsi="Courier New" w:cs="Courier New"/>
          <w:b w:val="0"/>
          <w:bCs w:val="0"/>
          <w:iCs/>
          <w:color w:val="993300"/>
          <w:sz w:val="20"/>
          <w:szCs w:val="20"/>
        </w:rPr>
        <w:t xml:space="preserve"> </w:t>
      </w:r>
      <w:r w:rsidRPr="001E4832">
        <w:rPr>
          <w:rFonts w:ascii="Courier New" w:hAnsi="Courier New" w:cs="Courier New"/>
          <w:b w:val="0"/>
          <w:bCs w:val="0"/>
          <w:iCs/>
          <w:color w:val="993300"/>
          <w:sz w:val="20"/>
          <w:szCs w:val="20"/>
        </w:rPr>
        <w:t>0</w:t>
      </w:r>
      <w:r w:rsidRPr="00846C55">
        <w:rPr>
          <w:rFonts w:ascii="Calibri" w:hAnsi="Calibri"/>
          <w:b w:val="0"/>
          <w:bCs w:val="0"/>
          <w:iCs/>
          <w:sz w:val="22"/>
          <w:szCs w:val="22"/>
        </w:rPr>
        <w:t xml:space="preserve">: </w:t>
      </w:r>
      <w:r>
        <w:rPr>
          <w:rFonts w:ascii="Calibri" w:hAnsi="Calibri"/>
          <w:b w:val="0"/>
          <w:bCs w:val="0"/>
          <w:iCs/>
          <w:sz w:val="22"/>
          <w:szCs w:val="22"/>
        </w:rPr>
        <w:t>(</w:t>
      </w:r>
      <w:r w:rsidRPr="00846C55">
        <w:rPr>
          <w:rFonts w:ascii="Calibri" w:hAnsi="Calibri"/>
          <w:b w:val="0"/>
          <w:bCs w:val="0"/>
          <w:iCs/>
          <w:sz w:val="22"/>
          <w:szCs w:val="22"/>
        </w:rPr>
        <w:t>cell is inactive</w:t>
      </w:r>
      <w:r>
        <w:rPr>
          <w:rFonts w:ascii="Calibri" w:hAnsi="Calibri"/>
          <w:b w:val="0"/>
          <w:bCs w:val="0"/>
          <w:iCs/>
          <w:sz w:val="22"/>
          <w:szCs w:val="22"/>
        </w:rPr>
        <w:t xml:space="preserve">);   </w:t>
      </w:r>
      <w:r w:rsidRPr="001E4832">
        <w:rPr>
          <w:rFonts w:ascii="Courier New" w:hAnsi="Courier New" w:cs="Courier New"/>
          <w:b w:val="0"/>
          <w:bCs w:val="0"/>
          <w:iCs/>
          <w:color w:val="993300"/>
          <w:sz w:val="20"/>
          <w:szCs w:val="20"/>
        </w:rPr>
        <w:t>-1</w:t>
      </w:r>
      <w:r w:rsidRPr="00846C55">
        <w:rPr>
          <w:rFonts w:ascii="Calibri" w:hAnsi="Calibri"/>
          <w:b w:val="0"/>
          <w:bCs w:val="0"/>
          <w:iCs/>
          <w:sz w:val="22"/>
          <w:szCs w:val="22"/>
        </w:rPr>
        <w:t>:</w:t>
      </w:r>
      <w:r>
        <w:rPr>
          <w:rFonts w:ascii="Calibri" w:hAnsi="Calibri"/>
          <w:b w:val="0"/>
          <w:bCs w:val="0"/>
          <w:iCs/>
          <w:sz w:val="22"/>
          <w:szCs w:val="22"/>
        </w:rPr>
        <w:t xml:space="preserve">  </w:t>
      </w:r>
      <w:proofErr w:type="gramStart"/>
      <w:r>
        <w:rPr>
          <w:rFonts w:ascii="Calibri" w:hAnsi="Calibri"/>
          <w:b w:val="0"/>
          <w:bCs w:val="0"/>
          <w:iCs/>
          <w:sz w:val="22"/>
          <w:szCs w:val="22"/>
        </w:rPr>
        <w:t>(</w:t>
      </w:r>
      <w:r w:rsidRPr="00846C55">
        <w:rPr>
          <w:rFonts w:ascii="Calibri" w:hAnsi="Calibri"/>
          <w:b w:val="0"/>
          <w:bCs w:val="0"/>
          <w:iCs/>
          <w:sz w:val="22"/>
          <w:szCs w:val="22"/>
        </w:rPr>
        <w:t xml:space="preserve"> cell</w:t>
      </w:r>
      <w:proofErr w:type="gramEnd"/>
      <w:r w:rsidRPr="00846C55">
        <w:rPr>
          <w:rFonts w:ascii="Calibri" w:hAnsi="Calibri"/>
          <w:b w:val="0"/>
          <w:bCs w:val="0"/>
          <w:iCs/>
          <w:sz w:val="22"/>
          <w:szCs w:val="22"/>
        </w:rPr>
        <w:t xml:space="preserve"> is inactive, but it can influence active cells near it.</w:t>
      </w:r>
      <w:r>
        <w:rPr>
          <w:rFonts w:ascii="Calibri" w:hAnsi="Calibri"/>
          <w:b w:val="0"/>
          <w:bCs w:val="0"/>
          <w:iCs/>
          <w:sz w:val="22"/>
          <w:szCs w:val="22"/>
        </w:rPr>
        <w:t xml:space="preserve"> </w:t>
      </w:r>
      <w:r w:rsidRPr="00846C55">
        <w:rPr>
          <w:rFonts w:ascii="Calibri" w:hAnsi="Calibri"/>
          <w:b w:val="0"/>
          <w:bCs w:val="0"/>
          <w:iCs/>
          <w:sz w:val="22"/>
          <w:szCs w:val="22"/>
        </w:rPr>
        <w:t>If this option is missing, then all cells below topography are active</w:t>
      </w:r>
      <w:r>
        <w:rPr>
          <w:rFonts w:ascii="Calibri" w:hAnsi="Calibri"/>
          <w:b w:val="0"/>
          <w:bCs w:val="0"/>
          <w:iCs/>
          <w:sz w:val="22"/>
          <w:szCs w:val="22"/>
        </w:rPr>
        <w:t>)</w:t>
      </w:r>
      <w:r w:rsidRPr="00846C55">
        <w:rPr>
          <w:rFonts w:ascii="Calibri" w:hAnsi="Calibri"/>
          <w:b w:val="0"/>
          <w:bCs w:val="0"/>
          <w:iCs/>
          <w:sz w:val="22"/>
          <w:szCs w:val="22"/>
        </w:rPr>
        <w:t>.</w:t>
      </w:r>
    </w:p>
    <w:p w:rsidR="007E3981" w:rsidRPr="00766502" w:rsidRDefault="00F24369" w:rsidP="00766502">
      <w:pPr>
        <w:pStyle w:val="Heading4"/>
        <w:contextualSpacing/>
        <w:rPr>
          <w:rFonts w:ascii="Calibri" w:hAnsi="Calibri"/>
          <w:b w:val="0"/>
          <w:bCs w:val="0"/>
          <w:i/>
          <w:iCs/>
          <w:sz w:val="22"/>
          <w:szCs w:val="22"/>
        </w:rPr>
      </w:pPr>
      <w:r>
        <w:pict>
          <v:rect id="_x0000_i1113" style="width:0;height:1.5pt" o:hralign="center" o:hrstd="t" o:hr="t" fillcolor="#a0a0a0" stroked="f"/>
        </w:pict>
      </w:r>
    </w:p>
    <w:p w:rsidR="007E3981" w:rsidRDefault="007E3981" w:rsidP="00766502">
      <w:pPr>
        <w:pStyle w:val="Heading4"/>
        <w:contextualSpacing/>
        <w:rPr>
          <w:rFonts w:ascii="Calibri" w:hAnsi="Calibri"/>
          <w:b w:val="0"/>
          <w:bCs w:val="0"/>
          <w:i/>
          <w:iCs/>
          <w:sz w:val="22"/>
          <w:szCs w:val="22"/>
        </w:rPr>
      </w:pPr>
      <w:r w:rsidRPr="00846C55">
        <w:rPr>
          <w:rFonts w:ascii="Courier New" w:hAnsi="Courier New" w:cs="Courier New"/>
          <w:b w:val="0"/>
          <w:bCs w:val="0"/>
          <w:iCs/>
          <w:color w:val="993300"/>
          <w:sz w:val="20"/>
          <w:szCs w:val="20"/>
        </w:rPr>
        <w:t>USE_MREF TRUE</w:t>
      </w:r>
      <w:r>
        <w:rPr>
          <w:rFonts w:ascii="Courier New" w:hAnsi="Courier New" w:cs="Courier New"/>
          <w:b w:val="0"/>
          <w:bCs w:val="0"/>
          <w:iCs/>
          <w:color w:val="993300"/>
          <w:sz w:val="20"/>
          <w:szCs w:val="20"/>
        </w:rPr>
        <w:t>*</w:t>
      </w:r>
      <w:r w:rsidRPr="00766502">
        <w:rPr>
          <w:rFonts w:ascii="Calibri" w:hAnsi="Calibri"/>
          <w:b w:val="0"/>
          <w:bCs w:val="0"/>
          <w:i/>
          <w:iCs/>
          <w:sz w:val="22"/>
          <w:szCs w:val="22"/>
        </w:rPr>
        <w:t xml:space="preserve">  </w:t>
      </w:r>
    </w:p>
    <w:p w:rsidR="007E3981" w:rsidRPr="00766502" w:rsidRDefault="007E3981" w:rsidP="001E4832">
      <w:pPr>
        <w:pStyle w:val="Heading4"/>
        <w:ind w:firstLine="720"/>
        <w:contextualSpacing/>
        <w:rPr>
          <w:rFonts w:ascii="Calibri" w:hAnsi="Calibri"/>
          <w:b w:val="0"/>
          <w:bCs w:val="0"/>
          <w:i/>
          <w:iCs/>
          <w:sz w:val="22"/>
          <w:szCs w:val="22"/>
        </w:rPr>
      </w:pPr>
      <w:del w:id="2149" w:author="EOS" w:date="2011-06-17T11:09:00Z">
        <w:r w:rsidRPr="00846C55" w:rsidDel="00FE5049">
          <w:rPr>
            <w:rFonts w:ascii="Calibri" w:hAnsi="Calibri"/>
            <w:b w:val="0"/>
            <w:bCs w:val="0"/>
            <w:iCs/>
            <w:sz w:val="22"/>
            <w:szCs w:val="22"/>
          </w:rPr>
          <w:delText xml:space="preserve">reference </w:delText>
        </w:r>
      </w:del>
      <w:ins w:id="2150" w:author="EOS" w:date="2011-06-17T11:09:00Z">
        <w:r>
          <w:rPr>
            <w:rFonts w:ascii="Calibri" w:hAnsi="Calibri"/>
            <w:b w:val="0"/>
            <w:bCs w:val="0"/>
            <w:iCs/>
            <w:sz w:val="22"/>
            <w:szCs w:val="22"/>
          </w:rPr>
          <w:t>R</w:t>
        </w:r>
        <w:r w:rsidRPr="00846C55">
          <w:rPr>
            <w:rFonts w:ascii="Calibri" w:hAnsi="Calibri"/>
            <w:b w:val="0"/>
            <w:bCs w:val="0"/>
            <w:iCs/>
            <w:sz w:val="22"/>
            <w:szCs w:val="22"/>
          </w:rPr>
          <w:t xml:space="preserve">eference </w:t>
        </w:r>
      </w:ins>
      <w:r w:rsidRPr="00846C55">
        <w:rPr>
          <w:rFonts w:ascii="Calibri" w:hAnsi="Calibri"/>
          <w:b w:val="0"/>
          <w:bCs w:val="0"/>
          <w:iCs/>
          <w:sz w:val="22"/>
          <w:szCs w:val="22"/>
        </w:rPr>
        <w:t>model is in the X and Z derivative terms.</w:t>
      </w:r>
    </w:p>
    <w:p w:rsidR="007E3981" w:rsidRDefault="007E3981" w:rsidP="00766502">
      <w:pPr>
        <w:pStyle w:val="Heading4"/>
        <w:contextualSpacing/>
        <w:rPr>
          <w:rFonts w:ascii="Calibri" w:hAnsi="Calibri"/>
          <w:b w:val="0"/>
          <w:bCs w:val="0"/>
          <w:i/>
          <w:iCs/>
          <w:sz w:val="22"/>
          <w:szCs w:val="22"/>
        </w:rPr>
      </w:pPr>
      <w:r w:rsidRPr="00846C55">
        <w:rPr>
          <w:rFonts w:ascii="Courier New" w:hAnsi="Courier New" w:cs="Courier New"/>
          <w:b w:val="0"/>
          <w:bCs w:val="0"/>
          <w:iCs/>
          <w:color w:val="993300"/>
          <w:sz w:val="20"/>
          <w:szCs w:val="20"/>
        </w:rPr>
        <w:t>USE_MREF FALSE</w:t>
      </w:r>
      <w:r w:rsidRPr="00766502">
        <w:rPr>
          <w:rFonts w:ascii="Calibri" w:hAnsi="Calibri"/>
          <w:b w:val="0"/>
          <w:bCs w:val="0"/>
          <w:i/>
          <w:iCs/>
          <w:sz w:val="22"/>
          <w:szCs w:val="22"/>
        </w:rPr>
        <w:t xml:space="preserve">  </w:t>
      </w:r>
    </w:p>
    <w:p w:rsidR="007E3981" w:rsidRPr="00766502" w:rsidRDefault="007E3981" w:rsidP="00D24BFE">
      <w:pPr>
        <w:pStyle w:val="Heading4"/>
        <w:ind w:left="720" w:right="130"/>
        <w:contextualSpacing/>
        <w:rPr>
          <w:rFonts w:ascii="Calibri" w:hAnsi="Calibri"/>
          <w:b w:val="0"/>
          <w:bCs w:val="0"/>
          <w:i/>
          <w:iCs/>
          <w:sz w:val="22"/>
          <w:szCs w:val="22"/>
        </w:rPr>
      </w:pPr>
      <w:del w:id="2151" w:author="EOS" w:date="2011-06-17T11:10:00Z">
        <w:r w:rsidRPr="00846C55" w:rsidDel="00FE5049">
          <w:rPr>
            <w:rFonts w:ascii="Calibri" w:hAnsi="Calibri"/>
            <w:b w:val="0"/>
            <w:bCs w:val="0"/>
            <w:iCs/>
            <w:sz w:val="22"/>
            <w:szCs w:val="22"/>
          </w:rPr>
          <w:delText xml:space="preserve">reference </w:delText>
        </w:r>
      </w:del>
      <w:ins w:id="2152" w:author="EOS" w:date="2011-06-17T11:10:00Z">
        <w:r>
          <w:rPr>
            <w:rFonts w:ascii="Calibri" w:hAnsi="Calibri"/>
            <w:b w:val="0"/>
            <w:bCs w:val="0"/>
            <w:iCs/>
            <w:sz w:val="22"/>
            <w:szCs w:val="22"/>
          </w:rPr>
          <w:t>R</w:t>
        </w:r>
        <w:r w:rsidRPr="00846C55">
          <w:rPr>
            <w:rFonts w:ascii="Calibri" w:hAnsi="Calibri"/>
            <w:b w:val="0"/>
            <w:bCs w:val="0"/>
            <w:iCs/>
            <w:sz w:val="22"/>
            <w:szCs w:val="22"/>
          </w:rPr>
          <w:t xml:space="preserve">eference </w:t>
        </w:r>
      </w:ins>
      <w:r w:rsidRPr="00846C55">
        <w:rPr>
          <w:rFonts w:ascii="Calibri" w:hAnsi="Calibri"/>
          <w:b w:val="0"/>
          <w:bCs w:val="0"/>
          <w:iCs/>
          <w:sz w:val="22"/>
          <w:szCs w:val="22"/>
        </w:rPr>
        <w:t>model is</w:t>
      </w:r>
      <w:r>
        <w:rPr>
          <w:rFonts w:ascii="Calibri" w:hAnsi="Calibri"/>
          <w:b w:val="0"/>
          <w:bCs w:val="0"/>
          <w:iCs/>
          <w:sz w:val="22"/>
          <w:szCs w:val="22"/>
        </w:rPr>
        <w:t xml:space="preserve"> incorporated only in the smallest model component. It is</w:t>
      </w:r>
      <w:r w:rsidRPr="00846C55">
        <w:rPr>
          <w:rFonts w:ascii="Calibri" w:hAnsi="Calibri"/>
          <w:b w:val="0"/>
          <w:bCs w:val="0"/>
          <w:iCs/>
          <w:sz w:val="22"/>
          <w:szCs w:val="22"/>
        </w:rPr>
        <w:t xml:space="preserve"> not in the X and Z derivative term</w:t>
      </w:r>
      <w:r>
        <w:rPr>
          <w:rFonts w:ascii="Calibri" w:hAnsi="Calibri"/>
          <w:b w:val="0"/>
          <w:bCs w:val="0"/>
          <w:iCs/>
          <w:sz w:val="22"/>
          <w:szCs w:val="22"/>
        </w:rPr>
        <w:t>s</w:t>
      </w:r>
      <w:r w:rsidRPr="00766502">
        <w:rPr>
          <w:rFonts w:ascii="Calibri" w:hAnsi="Calibri"/>
          <w:b w:val="0"/>
          <w:bCs w:val="0"/>
          <w:i/>
          <w:iCs/>
          <w:sz w:val="22"/>
          <w:szCs w:val="22"/>
        </w:rPr>
        <w:t>.</w:t>
      </w:r>
      <w:r>
        <w:rPr>
          <w:rFonts w:ascii="Calibri" w:hAnsi="Calibri"/>
          <w:b w:val="0"/>
          <w:bCs w:val="0"/>
          <w:i/>
          <w:iCs/>
          <w:sz w:val="22"/>
          <w:szCs w:val="22"/>
        </w:rPr>
        <w:t xml:space="preserve"> </w:t>
      </w:r>
      <w:r w:rsidRPr="00846C55">
        <w:rPr>
          <w:rFonts w:ascii="Calibri" w:hAnsi="Calibri"/>
          <w:b w:val="0"/>
          <w:bCs w:val="0"/>
          <w:iCs/>
          <w:sz w:val="22"/>
          <w:szCs w:val="22"/>
        </w:rPr>
        <w:t xml:space="preserve">If the active cell file contains any cells equal to </w:t>
      </w:r>
      <w:r w:rsidRPr="007B0BF5">
        <w:rPr>
          <w:rFonts w:ascii="Calibri" w:hAnsi="Calibri"/>
          <w:b w:val="0"/>
          <w:bCs w:val="0"/>
          <w:iCs/>
          <w:color w:val="C0504D"/>
          <w:sz w:val="22"/>
          <w:szCs w:val="22"/>
        </w:rPr>
        <w:t>-1</w:t>
      </w:r>
      <w:r w:rsidRPr="00846C55">
        <w:rPr>
          <w:rFonts w:ascii="Calibri" w:hAnsi="Calibri"/>
          <w:b w:val="0"/>
          <w:bCs w:val="0"/>
          <w:iCs/>
          <w:sz w:val="22"/>
          <w:szCs w:val="22"/>
        </w:rPr>
        <w:t>, then only</w:t>
      </w:r>
      <w:r>
        <w:rPr>
          <w:rFonts w:ascii="Calibri" w:hAnsi="Calibri"/>
          <w:b w:val="0"/>
          <w:bCs w:val="0"/>
          <w:iCs/>
          <w:sz w:val="22"/>
          <w:szCs w:val="22"/>
        </w:rPr>
        <w:t xml:space="preserve"> </w:t>
      </w:r>
      <w:r w:rsidRPr="00846C55">
        <w:rPr>
          <w:rFonts w:ascii="Courier New" w:hAnsi="Courier New" w:cs="Courier New"/>
          <w:b w:val="0"/>
          <w:bCs w:val="0"/>
          <w:iCs/>
          <w:color w:val="993300"/>
          <w:sz w:val="20"/>
          <w:szCs w:val="20"/>
        </w:rPr>
        <w:t>USE_MREF FALSE</w:t>
      </w:r>
      <w:r w:rsidRPr="00766502">
        <w:rPr>
          <w:rFonts w:ascii="Calibri" w:hAnsi="Calibri"/>
          <w:b w:val="0"/>
          <w:bCs w:val="0"/>
          <w:i/>
          <w:iCs/>
          <w:sz w:val="22"/>
          <w:szCs w:val="22"/>
        </w:rPr>
        <w:t xml:space="preserve"> </w:t>
      </w:r>
      <w:r w:rsidRPr="00846C55">
        <w:rPr>
          <w:rFonts w:ascii="Calibri" w:hAnsi="Calibri"/>
          <w:b w:val="0"/>
          <w:bCs w:val="0"/>
          <w:iCs/>
          <w:sz w:val="22"/>
          <w:szCs w:val="22"/>
        </w:rPr>
        <w:t>can be used.</w:t>
      </w:r>
    </w:p>
    <w:p w:rsidR="007E3981" w:rsidRPr="00766502" w:rsidRDefault="00F24369" w:rsidP="00766502">
      <w:pPr>
        <w:pStyle w:val="Heading4"/>
        <w:contextualSpacing/>
        <w:rPr>
          <w:rFonts w:ascii="Calibri" w:hAnsi="Calibri"/>
          <w:b w:val="0"/>
          <w:bCs w:val="0"/>
          <w:i/>
          <w:iCs/>
          <w:sz w:val="22"/>
          <w:szCs w:val="22"/>
        </w:rPr>
      </w:pPr>
      <w:r>
        <w:pict>
          <v:rect id="_x0000_i1114" style="width:0;height:1.5pt" o:hralign="center" o:hrstd="t" o:hr="t" fillcolor="#a0a0a0" stroked="f"/>
        </w:pict>
      </w:r>
    </w:p>
    <w:p w:rsidR="007E3981" w:rsidRDefault="007E3981" w:rsidP="00766502">
      <w:pPr>
        <w:pStyle w:val="Heading4"/>
        <w:contextualSpacing/>
        <w:rPr>
          <w:rFonts w:ascii="Calibri" w:hAnsi="Calibri"/>
          <w:b w:val="0"/>
          <w:bCs w:val="0"/>
          <w:i/>
          <w:iCs/>
          <w:sz w:val="22"/>
          <w:szCs w:val="22"/>
        </w:rPr>
      </w:pPr>
      <w:r w:rsidRPr="00846C55">
        <w:rPr>
          <w:rFonts w:ascii="Courier New" w:hAnsi="Courier New" w:cs="Courier New"/>
          <w:b w:val="0"/>
          <w:bCs w:val="0"/>
          <w:iCs/>
          <w:color w:val="993300"/>
          <w:sz w:val="20"/>
          <w:szCs w:val="20"/>
        </w:rPr>
        <w:t>BOUNDS NONE</w:t>
      </w:r>
      <w:r w:rsidRPr="00766502">
        <w:rPr>
          <w:rFonts w:ascii="Calibri" w:hAnsi="Calibri"/>
          <w:b w:val="0"/>
          <w:bCs w:val="0"/>
          <w:i/>
          <w:iCs/>
          <w:sz w:val="22"/>
          <w:szCs w:val="22"/>
        </w:rPr>
        <w:t xml:space="preserve">  </w:t>
      </w:r>
    </w:p>
    <w:p w:rsidR="007E3981" w:rsidRPr="00766502" w:rsidRDefault="007E3981" w:rsidP="001E4832">
      <w:pPr>
        <w:pStyle w:val="Heading4"/>
        <w:ind w:firstLine="720"/>
        <w:contextualSpacing/>
        <w:rPr>
          <w:rFonts w:ascii="Calibri" w:hAnsi="Calibri"/>
          <w:b w:val="0"/>
          <w:bCs w:val="0"/>
          <w:i/>
          <w:iCs/>
          <w:sz w:val="22"/>
          <w:szCs w:val="22"/>
        </w:rPr>
      </w:pPr>
      <w:del w:id="2153" w:author="EOS" w:date="2011-06-17T11:10:00Z">
        <w:r w:rsidRPr="00846C55" w:rsidDel="00FE5049">
          <w:rPr>
            <w:rFonts w:ascii="Calibri" w:hAnsi="Calibri"/>
            <w:b w:val="0"/>
            <w:bCs w:val="0"/>
            <w:iCs/>
            <w:sz w:val="22"/>
            <w:szCs w:val="22"/>
          </w:rPr>
          <w:delText xml:space="preserve">no </w:delText>
        </w:r>
      </w:del>
      <w:ins w:id="2154" w:author="EOS" w:date="2011-06-17T11:10:00Z">
        <w:r>
          <w:rPr>
            <w:rFonts w:ascii="Calibri" w:hAnsi="Calibri"/>
            <w:b w:val="0"/>
            <w:bCs w:val="0"/>
            <w:iCs/>
            <w:sz w:val="22"/>
            <w:szCs w:val="22"/>
          </w:rPr>
          <w:t>N</w:t>
        </w:r>
        <w:r w:rsidRPr="00846C55">
          <w:rPr>
            <w:rFonts w:ascii="Calibri" w:hAnsi="Calibri"/>
            <w:b w:val="0"/>
            <w:bCs w:val="0"/>
            <w:iCs/>
            <w:sz w:val="22"/>
            <w:szCs w:val="22"/>
          </w:rPr>
          <w:t xml:space="preserve">o </w:t>
        </w:r>
      </w:ins>
      <w:r w:rsidRPr="00846C55">
        <w:rPr>
          <w:rFonts w:ascii="Calibri" w:hAnsi="Calibri"/>
          <w:b w:val="0"/>
          <w:bCs w:val="0"/>
          <w:iCs/>
          <w:sz w:val="22"/>
          <w:szCs w:val="22"/>
        </w:rPr>
        <w:t>bounds</w:t>
      </w:r>
    </w:p>
    <w:p w:rsidR="007E3981" w:rsidRDefault="007E3981" w:rsidP="00766502">
      <w:pPr>
        <w:pStyle w:val="Heading4"/>
        <w:contextualSpacing/>
        <w:rPr>
          <w:rFonts w:ascii="Calibri" w:hAnsi="Calibri"/>
          <w:b w:val="0"/>
          <w:bCs w:val="0"/>
          <w:i/>
          <w:iCs/>
          <w:sz w:val="22"/>
          <w:szCs w:val="22"/>
        </w:rPr>
      </w:pPr>
      <w:r w:rsidRPr="00846C55">
        <w:rPr>
          <w:rFonts w:ascii="Courier New" w:hAnsi="Courier New" w:cs="Courier New"/>
          <w:b w:val="0"/>
          <w:bCs w:val="0"/>
          <w:iCs/>
          <w:color w:val="993300"/>
          <w:sz w:val="20"/>
          <w:szCs w:val="20"/>
        </w:rPr>
        <w:t xml:space="preserve">BOUNDS FILE_L </w:t>
      </w:r>
      <w:proofErr w:type="spellStart"/>
      <w:r w:rsidRPr="00846C55">
        <w:rPr>
          <w:rFonts w:ascii="Courier New" w:hAnsi="Courier New" w:cs="Courier New"/>
          <w:b w:val="0"/>
          <w:bCs w:val="0"/>
          <w:iCs/>
          <w:color w:val="993300"/>
          <w:sz w:val="20"/>
          <w:szCs w:val="20"/>
        </w:rPr>
        <w:t>file_lower</w:t>
      </w:r>
      <w:proofErr w:type="spellEnd"/>
      <w:r w:rsidRPr="00766502">
        <w:rPr>
          <w:rFonts w:ascii="Calibri" w:hAnsi="Calibri"/>
          <w:b w:val="0"/>
          <w:bCs w:val="0"/>
          <w:i/>
          <w:iCs/>
          <w:sz w:val="22"/>
          <w:szCs w:val="22"/>
        </w:rPr>
        <w:t xml:space="preserve">  </w:t>
      </w:r>
    </w:p>
    <w:p w:rsidR="007E3981" w:rsidRPr="00766502" w:rsidRDefault="007E3981" w:rsidP="001E4832">
      <w:pPr>
        <w:pStyle w:val="Heading4"/>
        <w:ind w:firstLine="720"/>
        <w:contextualSpacing/>
        <w:rPr>
          <w:rFonts w:ascii="Calibri" w:hAnsi="Calibri"/>
          <w:b w:val="0"/>
          <w:bCs w:val="0"/>
          <w:i/>
          <w:iCs/>
          <w:sz w:val="22"/>
          <w:szCs w:val="22"/>
        </w:rPr>
      </w:pPr>
      <w:del w:id="2155" w:author="EOS" w:date="2011-06-17T11:10:00Z">
        <w:r w:rsidRPr="00846C55" w:rsidDel="00FE5049">
          <w:rPr>
            <w:rFonts w:ascii="Calibri" w:hAnsi="Calibri"/>
            <w:b w:val="0"/>
            <w:bCs w:val="0"/>
            <w:iCs/>
            <w:sz w:val="22"/>
            <w:szCs w:val="22"/>
          </w:rPr>
          <w:delText xml:space="preserve">file </w:delText>
        </w:r>
      </w:del>
      <w:ins w:id="2156" w:author="EOS" w:date="2011-06-17T11:10:00Z">
        <w:r>
          <w:rPr>
            <w:rFonts w:ascii="Calibri" w:hAnsi="Calibri"/>
            <w:b w:val="0"/>
            <w:bCs w:val="0"/>
            <w:iCs/>
            <w:sz w:val="22"/>
            <w:szCs w:val="22"/>
          </w:rPr>
          <w:t>F</w:t>
        </w:r>
        <w:r w:rsidRPr="00846C55">
          <w:rPr>
            <w:rFonts w:ascii="Calibri" w:hAnsi="Calibri"/>
            <w:b w:val="0"/>
            <w:bCs w:val="0"/>
            <w:iCs/>
            <w:sz w:val="22"/>
            <w:szCs w:val="22"/>
          </w:rPr>
          <w:t xml:space="preserve">ile </w:t>
        </w:r>
      </w:ins>
      <w:r w:rsidRPr="00846C55">
        <w:rPr>
          <w:rFonts w:ascii="Calibri" w:hAnsi="Calibri"/>
          <w:b w:val="0"/>
          <w:bCs w:val="0"/>
          <w:iCs/>
          <w:sz w:val="22"/>
          <w:szCs w:val="22"/>
        </w:rPr>
        <w:t>containing lower bound.</w:t>
      </w:r>
    </w:p>
    <w:p w:rsidR="007E3981" w:rsidRDefault="007E3981" w:rsidP="00766502">
      <w:pPr>
        <w:pStyle w:val="Heading4"/>
        <w:contextualSpacing/>
        <w:rPr>
          <w:rFonts w:ascii="Calibri" w:hAnsi="Calibri"/>
          <w:b w:val="0"/>
          <w:bCs w:val="0"/>
          <w:i/>
          <w:iCs/>
          <w:sz w:val="22"/>
          <w:szCs w:val="22"/>
        </w:rPr>
      </w:pPr>
      <w:r w:rsidRPr="00846C55">
        <w:rPr>
          <w:rFonts w:ascii="Courier New" w:hAnsi="Courier New" w:cs="Courier New"/>
          <w:b w:val="0"/>
          <w:bCs w:val="0"/>
          <w:iCs/>
          <w:color w:val="993300"/>
          <w:sz w:val="20"/>
          <w:szCs w:val="20"/>
        </w:rPr>
        <w:t xml:space="preserve">BOUNDS FILE_U </w:t>
      </w:r>
      <w:proofErr w:type="spellStart"/>
      <w:r w:rsidRPr="00846C55">
        <w:rPr>
          <w:rFonts w:ascii="Courier New" w:hAnsi="Courier New" w:cs="Courier New"/>
          <w:b w:val="0"/>
          <w:bCs w:val="0"/>
          <w:iCs/>
          <w:color w:val="993300"/>
          <w:sz w:val="20"/>
          <w:szCs w:val="20"/>
        </w:rPr>
        <w:t>file_upper</w:t>
      </w:r>
      <w:proofErr w:type="spellEnd"/>
      <w:r>
        <w:rPr>
          <w:rFonts w:ascii="Calibri" w:hAnsi="Calibri"/>
          <w:b w:val="0"/>
          <w:bCs w:val="0"/>
          <w:i/>
          <w:iCs/>
          <w:sz w:val="22"/>
          <w:szCs w:val="22"/>
        </w:rPr>
        <w:t xml:space="preserve">  </w:t>
      </w:r>
    </w:p>
    <w:p w:rsidR="007E3981" w:rsidRDefault="007E3981" w:rsidP="00846C55">
      <w:pPr>
        <w:pStyle w:val="Heading4"/>
        <w:ind w:firstLine="720"/>
        <w:contextualSpacing/>
        <w:rPr>
          <w:rFonts w:ascii="Calibri" w:hAnsi="Calibri"/>
          <w:b w:val="0"/>
          <w:bCs w:val="0"/>
          <w:iCs/>
          <w:sz w:val="22"/>
          <w:szCs w:val="22"/>
        </w:rPr>
      </w:pPr>
      <w:del w:id="2157" w:author="EOS" w:date="2011-06-17T11:10:00Z">
        <w:r w:rsidRPr="00846C55" w:rsidDel="00FE5049">
          <w:rPr>
            <w:rFonts w:ascii="Calibri" w:hAnsi="Calibri"/>
            <w:b w:val="0"/>
            <w:bCs w:val="0"/>
            <w:iCs/>
            <w:sz w:val="22"/>
            <w:szCs w:val="22"/>
          </w:rPr>
          <w:lastRenderedPageBreak/>
          <w:delText xml:space="preserve">file </w:delText>
        </w:r>
      </w:del>
      <w:ins w:id="2158" w:author="EOS" w:date="2011-06-17T11:10:00Z">
        <w:r>
          <w:rPr>
            <w:rFonts w:ascii="Calibri" w:hAnsi="Calibri"/>
            <w:b w:val="0"/>
            <w:bCs w:val="0"/>
            <w:iCs/>
            <w:sz w:val="22"/>
            <w:szCs w:val="22"/>
          </w:rPr>
          <w:t>F</w:t>
        </w:r>
        <w:r w:rsidRPr="00846C55">
          <w:rPr>
            <w:rFonts w:ascii="Calibri" w:hAnsi="Calibri"/>
            <w:b w:val="0"/>
            <w:bCs w:val="0"/>
            <w:iCs/>
            <w:sz w:val="22"/>
            <w:szCs w:val="22"/>
          </w:rPr>
          <w:t xml:space="preserve">ile </w:t>
        </w:r>
      </w:ins>
      <w:r w:rsidRPr="00846C55">
        <w:rPr>
          <w:rFonts w:ascii="Calibri" w:hAnsi="Calibri"/>
          <w:b w:val="0"/>
          <w:bCs w:val="0"/>
          <w:iCs/>
          <w:sz w:val="22"/>
          <w:szCs w:val="22"/>
        </w:rPr>
        <w:t>containing upper bound.</w:t>
      </w:r>
    </w:p>
    <w:p w:rsidR="007E3981" w:rsidRDefault="007E3981" w:rsidP="00766502">
      <w:pPr>
        <w:pStyle w:val="Heading4"/>
        <w:contextualSpacing/>
        <w:rPr>
          <w:rFonts w:ascii="Calibri" w:hAnsi="Calibri"/>
          <w:b w:val="0"/>
          <w:bCs w:val="0"/>
          <w:i/>
          <w:iCs/>
          <w:sz w:val="22"/>
          <w:szCs w:val="22"/>
        </w:rPr>
      </w:pPr>
      <w:r w:rsidRPr="00846C55">
        <w:rPr>
          <w:rFonts w:ascii="Courier New" w:hAnsi="Courier New" w:cs="Courier New"/>
          <w:b w:val="0"/>
          <w:bCs w:val="0"/>
          <w:iCs/>
          <w:color w:val="993300"/>
          <w:sz w:val="20"/>
          <w:szCs w:val="20"/>
        </w:rPr>
        <w:t xml:space="preserve">BOUNDS VALUE </w:t>
      </w:r>
      <w:proofErr w:type="spellStart"/>
      <w:r w:rsidRPr="00846C55">
        <w:rPr>
          <w:rFonts w:ascii="Courier New" w:hAnsi="Courier New" w:cs="Courier New"/>
          <w:b w:val="0"/>
          <w:bCs w:val="0"/>
          <w:iCs/>
          <w:color w:val="993300"/>
          <w:sz w:val="20"/>
          <w:szCs w:val="20"/>
        </w:rPr>
        <w:t>value_lower</w:t>
      </w:r>
      <w:proofErr w:type="spellEnd"/>
      <w:r w:rsidRPr="00846C55">
        <w:rPr>
          <w:rFonts w:ascii="Courier New" w:hAnsi="Courier New" w:cs="Courier New"/>
          <w:b w:val="0"/>
          <w:bCs w:val="0"/>
          <w:iCs/>
          <w:color w:val="993300"/>
          <w:sz w:val="20"/>
          <w:szCs w:val="20"/>
        </w:rPr>
        <w:t xml:space="preserve"> </w:t>
      </w:r>
      <w:proofErr w:type="spellStart"/>
      <w:r w:rsidRPr="00846C55">
        <w:rPr>
          <w:rFonts w:ascii="Courier New" w:hAnsi="Courier New" w:cs="Courier New"/>
          <w:b w:val="0"/>
          <w:bCs w:val="0"/>
          <w:iCs/>
          <w:color w:val="993300"/>
          <w:sz w:val="20"/>
          <w:szCs w:val="20"/>
        </w:rPr>
        <w:t>value_upper</w:t>
      </w:r>
      <w:proofErr w:type="spellEnd"/>
      <w:r>
        <w:rPr>
          <w:rFonts w:ascii="Courier New" w:hAnsi="Courier New" w:cs="Courier New"/>
          <w:b w:val="0"/>
          <w:bCs w:val="0"/>
          <w:iCs/>
          <w:color w:val="993300"/>
          <w:sz w:val="20"/>
          <w:szCs w:val="20"/>
        </w:rPr>
        <w:t>*</w:t>
      </w:r>
      <w:r>
        <w:rPr>
          <w:rFonts w:ascii="Calibri" w:hAnsi="Calibri"/>
          <w:b w:val="0"/>
          <w:bCs w:val="0"/>
          <w:i/>
          <w:iCs/>
          <w:sz w:val="22"/>
          <w:szCs w:val="22"/>
        </w:rPr>
        <w:t xml:space="preserve">  </w:t>
      </w:r>
    </w:p>
    <w:p w:rsidR="007E3981" w:rsidRPr="00846C55" w:rsidRDefault="007E3981" w:rsidP="002A53BA">
      <w:pPr>
        <w:pStyle w:val="Heading4"/>
        <w:tabs>
          <w:tab w:val="right" w:pos="9850"/>
        </w:tabs>
        <w:ind w:firstLine="720"/>
        <w:contextualSpacing/>
        <w:rPr>
          <w:rFonts w:ascii="Calibri" w:hAnsi="Calibri"/>
          <w:b w:val="0"/>
          <w:bCs w:val="0"/>
          <w:iCs/>
          <w:sz w:val="22"/>
          <w:szCs w:val="22"/>
        </w:rPr>
      </w:pPr>
      <w:del w:id="2159" w:author="EOS" w:date="2011-06-17T11:10:00Z">
        <w:r w:rsidRPr="00846C55" w:rsidDel="00FE5049">
          <w:rPr>
            <w:rFonts w:ascii="Calibri" w:hAnsi="Calibri"/>
            <w:b w:val="0"/>
            <w:bCs w:val="0"/>
            <w:iCs/>
            <w:sz w:val="22"/>
            <w:szCs w:val="22"/>
          </w:rPr>
          <w:delText xml:space="preserve">constant </w:delText>
        </w:r>
      </w:del>
      <w:proofErr w:type="gramStart"/>
      <w:ins w:id="2160" w:author="EOS" w:date="2011-06-17T11:10:00Z">
        <w:r>
          <w:rPr>
            <w:rFonts w:ascii="Calibri" w:hAnsi="Calibri"/>
            <w:b w:val="0"/>
            <w:bCs w:val="0"/>
            <w:iCs/>
            <w:sz w:val="22"/>
            <w:szCs w:val="22"/>
          </w:rPr>
          <w:t>C</w:t>
        </w:r>
        <w:r w:rsidRPr="00846C55">
          <w:rPr>
            <w:rFonts w:ascii="Calibri" w:hAnsi="Calibri"/>
            <w:b w:val="0"/>
            <w:bCs w:val="0"/>
            <w:iCs/>
            <w:sz w:val="22"/>
            <w:szCs w:val="22"/>
          </w:rPr>
          <w:t xml:space="preserve">onstant </w:t>
        </w:r>
      </w:ins>
      <w:r w:rsidRPr="00846C55">
        <w:rPr>
          <w:rFonts w:ascii="Calibri" w:hAnsi="Calibri"/>
          <w:b w:val="0"/>
          <w:bCs w:val="0"/>
          <w:iCs/>
          <w:sz w:val="22"/>
          <w:szCs w:val="22"/>
        </w:rPr>
        <w:t>lower and upper bound.</w:t>
      </w:r>
      <w:proofErr w:type="gramEnd"/>
      <w:r>
        <w:rPr>
          <w:rFonts w:ascii="Calibri" w:hAnsi="Calibri"/>
          <w:b w:val="0"/>
          <w:bCs w:val="0"/>
          <w:iCs/>
          <w:sz w:val="22"/>
          <w:szCs w:val="22"/>
        </w:rPr>
        <w:t xml:space="preserve"> Default values</w:t>
      </w:r>
      <w:ins w:id="2161" w:author="EOS" w:date="2011-08-02T15:46:00Z">
        <w:r w:rsidR="00422239">
          <w:rPr>
            <w:rFonts w:ascii="Calibri" w:hAnsi="Calibri"/>
            <w:b w:val="0"/>
            <w:bCs w:val="0"/>
            <w:iCs/>
            <w:sz w:val="22"/>
            <w:szCs w:val="22"/>
          </w:rPr>
          <w:t>:</w:t>
        </w:r>
      </w:ins>
      <w:r>
        <w:rPr>
          <w:rFonts w:ascii="Calibri" w:hAnsi="Calibri"/>
          <w:b w:val="0"/>
          <w:bCs w:val="0"/>
          <w:iCs/>
          <w:sz w:val="22"/>
          <w:szCs w:val="22"/>
        </w:rPr>
        <w:t xml:space="preserve"> </w:t>
      </w:r>
      <w:proofErr w:type="spellStart"/>
      <w:r w:rsidRPr="002A53BA">
        <w:rPr>
          <w:rFonts w:ascii="Courier New" w:hAnsi="Courier New" w:cs="Courier New"/>
          <w:b w:val="0"/>
          <w:bCs w:val="0"/>
          <w:iCs/>
          <w:color w:val="984806"/>
          <w:sz w:val="20"/>
          <w:szCs w:val="20"/>
        </w:rPr>
        <w:t>value_lower</w:t>
      </w:r>
      <w:proofErr w:type="spellEnd"/>
      <w:r w:rsidRPr="002A53BA">
        <w:rPr>
          <w:rFonts w:ascii="Courier New" w:hAnsi="Courier New" w:cs="Courier New"/>
          <w:b w:val="0"/>
          <w:bCs w:val="0"/>
          <w:iCs/>
          <w:color w:val="984806"/>
          <w:sz w:val="20"/>
          <w:szCs w:val="20"/>
        </w:rPr>
        <w:t xml:space="preserve"> = 0</w:t>
      </w:r>
      <w:r w:rsidRPr="002A53BA">
        <w:rPr>
          <w:rFonts w:ascii="Courier New" w:hAnsi="Courier New" w:cs="Courier New"/>
          <w:b w:val="0"/>
          <w:bCs w:val="0"/>
          <w:iCs/>
          <w:sz w:val="20"/>
          <w:szCs w:val="20"/>
        </w:rPr>
        <w:t xml:space="preserve">; </w:t>
      </w:r>
      <w:proofErr w:type="spellStart"/>
      <w:r w:rsidRPr="002A53BA">
        <w:rPr>
          <w:rFonts w:ascii="Courier New" w:hAnsi="Courier New" w:cs="Courier New"/>
          <w:b w:val="0"/>
          <w:bCs w:val="0"/>
          <w:iCs/>
          <w:color w:val="984806"/>
          <w:sz w:val="20"/>
          <w:szCs w:val="20"/>
        </w:rPr>
        <w:t>value_upper</w:t>
      </w:r>
      <w:proofErr w:type="spellEnd"/>
      <w:r w:rsidRPr="002A53BA">
        <w:rPr>
          <w:rFonts w:ascii="Courier New" w:hAnsi="Courier New" w:cs="Courier New"/>
          <w:b w:val="0"/>
          <w:bCs w:val="0"/>
          <w:iCs/>
          <w:color w:val="984806"/>
          <w:sz w:val="20"/>
          <w:szCs w:val="20"/>
        </w:rPr>
        <w:t xml:space="preserve"> = 1000</w:t>
      </w:r>
      <w:r>
        <w:rPr>
          <w:rFonts w:ascii="Courier New" w:hAnsi="Courier New" w:cs="Courier New"/>
          <w:b w:val="0"/>
          <w:bCs w:val="0"/>
          <w:iCs/>
          <w:color w:val="984806"/>
          <w:sz w:val="20"/>
          <w:szCs w:val="20"/>
        </w:rPr>
        <w:tab/>
      </w:r>
    </w:p>
    <w:p w:rsidR="007E3981" w:rsidRDefault="007E3981" w:rsidP="00D02B22">
      <w:pPr>
        <w:pStyle w:val="Heading4"/>
      </w:pPr>
      <w:r>
        <w:br/>
        <w:t>Output files:</w:t>
      </w:r>
    </w:p>
    <w:p w:rsidR="007E3981" w:rsidRPr="00B57D04" w:rsidRDefault="007E3981" w:rsidP="00D02B22">
      <w:pPr>
        <w:rPr>
          <w:color w:val="0000FF"/>
          <w:u w:val="single"/>
        </w:rPr>
      </w:pPr>
      <w:bookmarkStart w:id="2162" w:name="dcinv2d_con"/>
      <w:r w:rsidRPr="00B57D04">
        <w:rPr>
          <w:iCs/>
          <w:color w:val="0000FF"/>
          <w:u w:val="single"/>
        </w:rPr>
        <w:t>dcinv2d.con</w:t>
      </w:r>
      <w:bookmarkEnd w:id="2162"/>
      <w:r w:rsidRPr="00B57D04">
        <w:rPr>
          <w:color w:val="0000FF"/>
          <w:u w:val="single"/>
        </w:rPr>
        <w:t xml:space="preserve"> </w:t>
      </w:r>
    </w:p>
    <w:p w:rsidR="007E3981" w:rsidRDefault="007E3981" w:rsidP="00D02B22">
      <w:pPr>
        <w:ind w:left="720"/>
      </w:pPr>
      <w:del w:id="2163" w:author="EOS" w:date="2011-06-17T11:10:00Z">
        <w:r w:rsidDel="00FE5049">
          <w:delText xml:space="preserve">conductivity </w:delText>
        </w:r>
      </w:del>
      <w:proofErr w:type="gramStart"/>
      <w:ins w:id="2164" w:author="EOS" w:date="2011-06-17T11:10:00Z">
        <w:r>
          <w:t xml:space="preserve">Conductivity </w:t>
        </w:r>
      </w:ins>
      <w:r>
        <w:t>model of the latest iteration.</w:t>
      </w:r>
      <w:proofErr w:type="gramEnd"/>
      <w:r>
        <w:t xml:space="preserve"> The model is stored in the </w:t>
      </w:r>
      <w:r w:rsidR="00962591">
        <w:fldChar w:fldCharType="begin"/>
      </w:r>
      <w:ins w:id="2165" w:author="EOS" w:date="2011-08-02T16:32:00Z">
        <w:r w:rsidR="00FD14AB">
          <w:instrText>HYPERLINK  \l "_Model.con(chg)"</w:instrText>
        </w:r>
      </w:ins>
      <w:del w:id="2166" w:author="EOS" w:date="2011-08-02T16:32:00Z">
        <w:r w:rsidR="006C6DDD" w:rsidDel="00FD14AB">
          <w:delInstrText xml:space="preserve"> HYPERLINK "http://www.eos.ubc.ca/ubcgif/iag/sftwrdocs/dcip2d/dcip2d-manual/model.html" </w:delInstrText>
        </w:r>
      </w:del>
      <w:r w:rsidR="00962591">
        <w:fldChar w:fldCharType="separate"/>
      </w:r>
      <w:proofErr w:type="spellStart"/>
      <w:r>
        <w:rPr>
          <w:rStyle w:val="Hyperlink"/>
        </w:rPr>
        <w:t>model.con</w:t>
      </w:r>
      <w:proofErr w:type="spellEnd"/>
      <w:r w:rsidR="00962591">
        <w:rPr>
          <w:rStyle w:val="Hyperlink"/>
        </w:rPr>
        <w:fldChar w:fldCharType="end"/>
      </w:r>
      <w:r>
        <w:t xml:space="preserve"> format. This file is overwritten at the end </w:t>
      </w:r>
      <w:proofErr w:type="gramStart"/>
      <w:r>
        <w:t>of each iteration</w:t>
      </w:r>
      <w:proofErr w:type="gramEnd"/>
      <w:r>
        <w:t xml:space="preserve">. </w:t>
      </w:r>
    </w:p>
    <w:p w:rsidR="007E3981" w:rsidRPr="00B57D04" w:rsidRDefault="007E3981" w:rsidP="00D02B22">
      <w:pPr>
        <w:rPr>
          <w:color w:val="0000FF"/>
          <w:u w:val="single"/>
        </w:rPr>
      </w:pPr>
      <w:bookmarkStart w:id="2167" w:name="dcinv2d_out"/>
      <w:r w:rsidRPr="00B57D04">
        <w:rPr>
          <w:iCs/>
          <w:color w:val="0000FF"/>
          <w:u w:val="single"/>
        </w:rPr>
        <w:t>dcinv2d.out</w:t>
      </w:r>
      <w:r w:rsidRPr="00B57D04">
        <w:rPr>
          <w:color w:val="0000FF"/>
          <w:u w:val="single"/>
        </w:rPr>
        <w:t xml:space="preserve"> </w:t>
      </w:r>
    </w:p>
    <w:bookmarkEnd w:id="2167"/>
    <w:p w:rsidR="007E3981" w:rsidRDefault="007E3981" w:rsidP="00D02B22">
      <w:pPr>
        <w:ind w:left="720"/>
      </w:pPr>
      <w:del w:id="2168" w:author="EOS" w:date="2011-06-17T11:10:00Z">
        <w:r w:rsidDel="00FE5049">
          <w:delText xml:space="preserve">convergence </w:delText>
        </w:r>
      </w:del>
      <w:proofErr w:type="gramStart"/>
      <w:ins w:id="2169" w:author="EOS" w:date="2011-06-17T11:10:00Z">
        <w:r>
          <w:t xml:space="preserve">Convergence </w:t>
        </w:r>
      </w:ins>
      <w:r>
        <w:t>information of past iterations.</w:t>
      </w:r>
      <w:proofErr w:type="gramEnd"/>
      <w:r>
        <w:t xml:space="preserve"> This file lists the values of data misfit, the model objective function, and the ridge regression parameter as functions of iteration. </w:t>
      </w:r>
    </w:p>
    <w:p w:rsidR="007E3981" w:rsidRPr="00B57D04" w:rsidRDefault="007E3981" w:rsidP="00D02B22">
      <w:pPr>
        <w:rPr>
          <w:color w:val="0000FF"/>
          <w:u w:val="single"/>
        </w:rPr>
      </w:pPr>
      <w:bookmarkStart w:id="2170" w:name="dcinv2d_log"/>
      <w:r w:rsidRPr="00B57D04">
        <w:rPr>
          <w:iCs/>
          <w:color w:val="0000FF"/>
          <w:u w:val="single"/>
        </w:rPr>
        <w:t>dcinv2d.log</w:t>
      </w:r>
      <w:r w:rsidRPr="00B57D04">
        <w:rPr>
          <w:color w:val="0000FF"/>
          <w:u w:val="single"/>
        </w:rPr>
        <w:t xml:space="preserve"> </w:t>
      </w:r>
    </w:p>
    <w:bookmarkEnd w:id="2170"/>
    <w:p w:rsidR="007E3981" w:rsidRDefault="007E3981" w:rsidP="00D02B22">
      <w:pPr>
        <w:ind w:left="720"/>
      </w:pPr>
      <w:del w:id="2171" w:author="EOS" w:date="2011-06-17T11:10:00Z">
        <w:r w:rsidDel="00FE5049">
          <w:delText xml:space="preserve">log </w:delText>
        </w:r>
      </w:del>
      <w:ins w:id="2172" w:author="EOS" w:date="2011-06-17T11:10:00Z">
        <w:r>
          <w:t xml:space="preserve">Log </w:t>
        </w:r>
      </w:ins>
      <w:r>
        <w:t xml:space="preserve">file containing the detailed information </w:t>
      </w:r>
      <w:proofErr w:type="gramStart"/>
      <w:r>
        <w:t>about each iteration</w:t>
      </w:r>
      <w:proofErr w:type="gramEnd"/>
      <w:r>
        <w:t xml:space="preserve">. </w:t>
      </w:r>
    </w:p>
    <w:p w:rsidR="007E3981" w:rsidRPr="00B57D04" w:rsidRDefault="007E3981" w:rsidP="00D02B22">
      <w:pPr>
        <w:rPr>
          <w:color w:val="0000FF"/>
          <w:u w:val="single"/>
        </w:rPr>
      </w:pPr>
      <w:bookmarkStart w:id="2173" w:name="dcinv2d_pre"/>
      <w:r w:rsidRPr="00B57D04">
        <w:rPr>
          <w:iCs/>
          <w:color w:val="0000FF"/>
          <w:u w:val="single"/>
        </w:rPr>
        <w:t>dcinv2d.pre</w:t>
      </w:r>
      <w:r w:rsidRPr="00B57D04">
        <w:rPr>
          <w:color w:val="0000FF"/>
          <w:u w:val="single"/>
        </w:rPr>
        <w:t xml:space="preserve"> </w:t>
      </w:r>
    </w:p>
    <w:bookmarkEnd w:id="2173"/>
    <w:p w:rsidR="007E3981" w:rsidRDefault="007E3981" w:rsidP="00D02B22">
      <w:pPr>
        <w:ind w:left="720"/>
      </w:pPr>
      <w:del w:id="2174" w:author="EOS" w:date="2011-06-17T11:10:00Z">
        <w:r w:rsidDel="00FE5049">
          <w:delText xml:space="preserve">predicted </w:delText>
        </w:r>
      </w:del>
      <w:proofErr w:type="gramStart"/>
      <w:ins w:id="2175" w:author="EOS" w:date="2011-06-17T11:10:00Z">
        <w:r>
          <w:t xml:space="preserve">Predicted </w:t>
        </w:r>
      </w:ins>
      <w:r>
        <w:t>potential data from the inverted model in the latest iteration.</w:t>
      </w:r>
      <w:proofErr w:type="gramEnd"/>
      <w:r>
        <w:t xml:space="preserve"> The predicted data is in the format of </w:t>
      </w:r>
      <w:hyperlink w:anchor="Obs_dat_elements" w:history="1">
        <w:r>
          <w:rPr>
            <w:rStyle w:val="Hyperlink"/>
          </w:rPr>
          <w:t>obs.dat</w:t>
        </w:r>
      </w:hyperlink>
      <w:r>
        <w:t xml:space="preserve"> with the field corresponding to data error omitted. This file is overwritten at the end </w:t>
      </w:r>
      <w:proofErr w:type="gramStart"/>
      <w:r>
        <w:t>of each iteration</w:t>
      </w:r>
      <w:proofErr w:type="gramEnd"/>
      <w:r>
        <w:t xml:space="preserve">. </w:t>
      </w:r>
    </w:p>
    <w:p w:rsidR="007E3981" w:rsidRPr="00B57D04" w:rsidRDefault="007E3981" w:rsidP="00D02B22">
      <w:pPr>
        <w:rPr>
          <w:color w:val="0000FF"/>
          <w:u w:val="single"/>
        </w:rPr>
      </w:pPr>
      <w:bookmarkStart w:id="2176" w:name="dcinv2d_msh"/>
      <w:r w:rsidRPr="00B57D04">
        <w:rPr>
          <w:iCs/>
          <w:color w:val="0000FF"/>
          <w:u w:val="single"/>
        </w:rPr>
        <w:t>dcinv2d.msh</w:t>
      </w:r>
      <w:r w:rsidRPr="00B57D04">
        <w:rPr>
          <w:color w:val="0000FF"/>
          <w:u w:val="single"/>
        </w:rPr>
        <w:t xml:space="preserve"> </w:t>
      </w:r>
    </w:p>
    <w:bookmarkEnd w:id="2176"/>
    <w:p w:rsidR="007E3981" w:rsidRDefault="007E3981" w:rsidP="00D02B22">
      <w:pPr>
        <w:ind w:left="720"/>
      </w:pPr>
      <w:del w:id="2177" w:author="EOS" w:date="2011-06-17T11:10:00Z">
        <w:r w:rsidDel="00FE5049">
          <w:delText xml:space="preserve">default </w:delText>
        </w:r>
      </w:del>
      <w:ins w:id="2178" w:author="EOS" w:date="2011-06-17T11:10:00Z">
        <w:r>
          <w:t xml:space="preserve">Default </w:t>
        </w:r>
      </w:ins>
      <w:r>
        <w:t xml:space="preserve">mesh used in the inversion. The default mesh is in the format of </w:t>
      </w:r>
      <w:ins w:id="2179" w:author="EOS" w:date="2011-07-03T16:29:00Z">
        <w:r w:rsidR="00962591">
          <w:fldChar w:fldCharType="begin"/>
        </w:r>
        <w:r>
          <w:instrText>HYPERLINK  \l "fdmeshdat_elements"</w:instrText>
        </w:r>
      </w:ins>
      <w:del w:id="2180" w:author="EOS" w:date="2011-07-03T16:29:00Z">
        <w:r w:rsidDel="00766D11">
          <w:delInstrText xml:space="preserve"> HYPERLINK "http://www.eos.ubc.ca/ubcgif/iag/sftwrdocs/dcip2d/dcip2d-manual/fdmesh.html" </w:delInstrText>
        </w:r>
      </w:del>
      <w:ins w:id="2181" w:author="EOS" w:date="2011-07-03T16:29:00Z">
        <w:r w:rsidR="00962591">
          <w:fldChar w:fldCharType="separate"/>
        </w:r>
      </w:ins>
      <w:r>
        <w:rPr>
          <w:rStyle w:val="Hyperlink"/>
        </w:rPr>
        <w:t>fdmesh.dat</w:t>
      </w:r>
      <w:ins w:id="2182" w:author="EOS" w:date="2011-07-03T16:29:00Z">
        <w:r w:rsidR="00962591">
          <w:fldChar w:fldCharType="end"/>
        </w:r>
      </w:ins>
      <w:r>
        <w:t xml:space="preserve">. This file is output for use in the subsequent IP inversion. </w:t>
      </w:r>
    </w:p>
    <w:p w:rsidR="007E3981" w:rsidRDefault="007E3981" w:rsidP="00D02B22">
      <w:pPr>
        <w:pStyle w:val="Heading4"/>
      </w:pPr>
      <w:r>
        <w:t>Examples of DCINV2D Control File:</w:t>
      </w:r>
    </w:p>
    <w:p w:rsidR="007E3981" w:rsidRDefault="007E3981" w:rsidP="00D02B22">
      <w:pPr>
        <w:pStyle w:val="NormalWeb"/>
      </w:pPr>
      <w:r>
        <w:t xml:space="preserve">The following is an example control file. In this file the provided references are describing an inversion to be performed on data from a file </w:t>
      </w:r>
      <w:r w:rsidRPr="006574C1">
        <w:rPr>
          <w:rFonts w:ascii="Courier New" w:hAnsi="Courier New" w:cs="Courier New"/>
          <w:color w:val="993300"/>
          <w:sz w:val="20"/>
          <w:szCs w:val="20"/>
        </w:rPr>
        <w:t>obs_dc.dat</w:t>
      </w:r>
      <w:r w:rsidRPr="006574C1">
        <w:rPr>
          <w:sz w:val="28"/>
        </w:rPr>
        <w:t xml:space="preserve"> </w:t>
      </w:r>
      <w:r>
        <w:rPr>
          <w:sz w:val="28"/>
        </w:rPr>
        <w:t xml:space="preserve">for </w:t>
      </w:r>
      <w:r>
        <w:t>a surface array configuration (</w:t>
      </w:r>
      <w:r w:rsidRPr="006574C1">
        <w:rPr>
          <w:color w:val="993300"/>
          <w:sz w:val="20"/>
          <w:szCs w:val="20"/>
        </w:rPr>
        <w:t>OBS LOC_X</w:t>
      </w:r>
      <w:r>
        <w:t xml:space="preserve">) with topography described in the file </w:t>
      </w:r>
      <w:r w:rsidRPr="006574C1">
        <w:rPr>
          <w:rFonts w:ascii="Courier New" w:hAnsi="Courier New" w:cs="Courier New"/>
          <w:color w:val="993300"/>
          <w:sz w:val="20"/>
          <w:szCs w:val="20"/>
        </w:rPr>
        <w:t>topo.dat</w:t>
      </w:r>
      <w:r w:rsidRPr="006574C1">
        <w:rPr>
          <w:rFonts w:ascii="Courier New" w:hAnsi="Courier New" w:cs="Courier New"/>
          <w:sz w:val="20"/>
          <w:szCs w:val="20"/>
        </w:rPr>
        <w:t>.</w:t>
      </w:r>
      <w:r>
        <w:rPr>
          <w:rFonts w:ascii="Courier New" w:hAnsi="Courier New" w:cs="Courier New"/>
          <w:sz w:val="20"/>
          <w:szCs w:val="20"/>
        </w:rPr>
        <w:t xml:space="preserve"> </w:t>
      </w:r>
      <w:r w:rsidRPr="006574C1">
        <w:t>The sma</w:t>
      </w:r>
      <w:r>
        <w:t>llness coefficient is user-defined (</w:t>
      </w:r>
      <w:r w:rsidRPr="006574C1">
        <w:rPr>
          <w:color w:val="993300"/>
          <w:sz w:val="20"/>
          <w:szCs w:val="20"/>
        </w:rPr>
        <w:t>ALPHA VALUE</w:t>
      </w:r>
      <w:r>
        <w:t>) and is set to 10</w:t>
      </w:r>
      <w:r w:rsidRPr="008063C9">
        <w:rPr>
          <w:vertAlign w:val="superscript"/>
        </w:rPr>
        <w:t>-</w:t>
      </w:r>
      <w:proofErr w:type="gramStart"/>
      <w:r w:rsidRPr="008063C9">
        <w:rPr>
          <w:vertAlign w:val="superscript"/>
        </w:rPr>
        <w:t>3</w:t>
      </w:r>
      <w:r>
        <w:t xml:space="preserve"> .</w:t>
      </w:r>
      <w:proofErr w:type="gramEnd"/>
      <w:r>
        <w:t xml:space="preserve"> If </w:t>
      </w:r>
      <w:proofErr w:type="spellStart"/>
      <w:r>
        <w:t>alpha_x</w:t>
      </w:r>
      <w:proofErr w:type="spellEnd"/>
      <w:r>
        <w:t xml:space="preserve"> =1.0 then the length scale Lx is 31.6 meters. If </w:t>
      </w:r>
      <w:proofErr w:type="spellStart"/>
      <w:r>
        <w:t>alpha_z</w:t>
      </w:r>
      <w:proofErr w:type="spellEnd"/>
      <w:r>
        <w:t xml:space="preserve">=1.0 then the length scale </w:t>
      </w:r>
      <w:proofErr w:type="spellStart"/>
      <w:proofErr w:type="gramStart"/>
      <w:r>
        <w:t>Lz</w:t>
      </w:r>
      <w:proofErr w:type="spellEnd"/>
      <w:proofErr w:type="gramEnd"/>
      <w:r>
        <w:t xml:space="preserve"> is also 31.6 m in the z-direction. A </w:t>
      </w:r>
      <w:r w:rsidRPr="008063C9">
        <w:rPr>
          <w:color w:val="993300"/>
          <w:sz w:val="20"/>
          <w:szCs w:val="20"/>
        </w:rPr>
        <w:t>CHIFACT</w:t>
      </w:r>
      <w:r>
        <w:t xml:space="preserve"> of 1 is applied. The initial and reference model values (</w:t>
      </w:r>
      <w:r w:rsidRPr="008063C9">
        <w:rPr>
          <w:color w:val="993300"/>
          <w:sz w:val="20"/>
          <w:szCs w:val="20"/>
        </w:rPr>
        <w:t>INIT_MOD</w:t>
      </w:r>
      <w:r>
        <w:t>) and (</w:t>
      </w:r>
      <w:r w:rsidRPr="008063C9">
        <w:rPr>
          <w:color w:val="993300"/>
          <w:sz w:val="20"/>
          <w:szCs w:val="20"/>
        </w:rPr>
        <w:t>REF_MOD</w:t>
      </w:r>
      <w:r>
        <w:t>) are set to 1.0*10</w:t>
      </w:r>
      <w:r w:rsidRPr="008063C9">
        <w:rPr>
          <w:vertAlign w:val="superscript"/>
        </w:rPr>
        <w:t>-3</w:t>
      </w:r>
      <w:r>
        <w:t xml:space="preserve"> S/m (or 1000 Ohm*m). Huber norm (</w:t>
      </w:r>
      <w:r w:rsidRPr="008063C9">
        <w:rPr>
          <w:color w:val="993300"/>
          <w:sz w:val="20"/>
          <w:szCs w:val="20"/>
        </w:rPr>
        <w:t>HUBER</w:t>
      </w:r>
      <w:r>
        <w:t>) is defined in the control file, but the coefficient is set so high (</w:t>
      </w:r>
      <w:r w:rsidRPr="008063C9">
        <w:rPr>
          <w:rFonts w:ascii="Courier New" w:hAnsi="Courier New" w:cs="Courier New"/>
          <w:color w:val="993300"/>
          <w:sz w:val="20"/>
          <w:szCs w:val="20"/>
        </w:rPr>
        <w:t>1.e+10</w:t>
      </w:r>
      <w:r>
        <w:t>) that in reality Huber norm is not to be used for this inversion. Ekblom norm (</w:t>
      </w:r>
      <w:r w:rsidRPr="008063C9">
        <w:rPr>
          <w:color w:val="993300"/>
          <w:sz w:val="20"/>
          <w:szCs w:val="20"/>
        </w:rPr>
        <w:t>EKBLOM</w:t>
      </w:r>
      <w:r>
        <w:t>) is set to default values (</w:t>
      </w:r>
      <w:r w:rsidRPr="008063C9">
        <w:rPr>
          <w:color w:val="993300"/>
          <w:sz w:val="20"/>
          <w:szCs w:val="20"/>
        </w:rPr>
        <w:t xml:space="preserve">2. 2. 2. </w:t>
      </w:r>
      <w:proofErr w:type="gramStart"/>
      <w:r w:rsidRPr="008063C9">
        <w:rPr>
          <w:color w:val="993300"/>
          <w:sz w:val="20"/>
          <w:szCs w:val="20"/>
        </w:rPr>
        <w:t>1.e</w:t>
      </w:r>
      <w:proofErr w:type="gramEnd"/>
      <w:r w:rsidRPr="008063C9">
        <w:rPr>
          <w:color w:val="993300"/>
          <w:sz w:val="20"/>
          <w:szCs w:val="20"/>
        </w:rPr>
        <w:t xml:space="preserve">-04 </w:t>
      </w:r>
      <w:proofErr w:type="spellStart"/>
      <w:r w:rsidRPr="008063C9">
        <w:rPr>
          <w:color w:val="993300"/>
          <w:sz w:val="20"/>
          <w:szCs w:val="20"/>
        </w:rPr>
        <w:t>1.e-04</w:t>
      </w:r>
      <w:proofErr w:type="spellEnd"/>
      <w:r w:rsidRPr="008063C9">
        <w:rPr>
          <w:color w:val="993300"/>
          <w:sz w:val="20"/>
          <w:szCs w:val="20"/>
        </w:rPr>
        <w:t xml:space="preserve"> 1.e-04</w:t>
      </w:r>
      <w:r>
        <w:t>). The system is solved (</w:t>
      </w:r>
      <w:r w:rsidRPr="008063C9">
        <w:rPr>
          <w:color w:val="993300"/>
          <w:sz w:val="20"/>
          <w:szCs w:val="20"/>
        </w:rPr>
        <w:t>INVMODE</w:t>
      </w:r>
      <w:r>
        <w:t>) using the Conjugate Gradient (</w:t>
      </w:r>
      <w:r w:rsidRPr="008063C9">
        <w:rPr>
          <w:color w:val="993300"/>
          <w:sz w:val="20"/>
          <w:szCs w:val="20"/>
        </w:rPr>
        <w:t>CG</w:t>
      </w:r>
      <w:r>
        <w:t>) solver with user-defined parameters (</w:t>
      </w:r>
      <w:r w:rsidRPr="008063C9">
        <w:rPr>
          <w:rFonts w:ascii="Courier New" w:hAnsi="Courier New" w:cs="Courier New"/>
          <w:color w:val="C0504D"/>
          <w:sz w:val="20"/>
          <w:szCs w:val="20"/>
        </w:rPr>
        <w:t>800</w:t>
      </w:r>
      <w:r>
        <w:t xml:space="preserve"> iterations and </w:t>
      </w:r>
      <w:r w:rsidRPr="008063C9">
        <w:rPr>
          <w:rFonts w:ascii="Courier New" w:hAnsi="Courier New" w:cs="Courier New"/>
          <w:color w:val="C0504D"/>
          <w:sz w:val="20"/>
          <w:szCs w:val="20"/>
        </w:rPr>
        <w:t>1.e-06</w:t>
      </w:r>
      <w:r w:rsidRPr="008063C9">
        <w:rPr>
          <w:color w:val="C0504D"/>
        </w:rPr>
        <w:t xml:space="preserve"> </w:t>
      </w:r>
      <w:r>
        <w:t>fit tolerance).</w:t>
      </w:r>
    </w:p>
    <w:p w:rsidR="007E3981" w:rsidRDefault="00F24369" w:rsidP="00D02B22">
      <w:pPr>
        <w:pStyle w:val="NormalWeb"/>
      </w:pPr>
      <w:r>
        <w:pict>
          <v:rect id="_x0000_i1115" style="width:0;height:1.5pt" o:hralign="center" o:hrstd="t" o:hr="t" fillcolor="#a0a0a0" stroked="f"/>
        </w:pict>
      </w:r>
    </w:p>
    <w:p w:rsidR="007E3981" w:rsidRPr="00E56B7C" w:rsidRDefault="007E3981" w:rsidP="00E56B7C">
      <w:pPr>
        <w:pStyle w:val="HTMLPreformatted"/>
        <w:rPr>
          <w:color w:val="993300"/>
        </w:rPr>
      </w:pPr>
      <w:r w:rsidRPr="00E56B7C">
        <w:rPr>
          <w:color w:val="993300"/>
        </w:rPr>
        <w:t>OBS LOC_X obs_dc.dat</w:t>
      </w:r>
    </w:p>
    <w:p w:rsidR="007E3981" w:rsidRPr="00E56B7C" w:rsidRDefault="007E3981" w:rsidP="00E56B7C">
      <w:pPr>
        <w:pStyle w:val="HTMLPreformatted"/>
        <w:rPr>
          <w:color w:val="993300"/>
        </w:rPr>
      </w:pPr>
      <w:r w:rsidRPr="00E56B7C">
        <w:rPr>
          <w:color w:val="993300"/>
        </w:rPr>
        <w:t>TOPO FILE topo.dat</w:t>
      </w:r>
    </w:p>
    <w:p w:rsidR="007E3981" w:rsidRPr="00E56B7C" w:rsidRDefault="007E3981" w:rsidP="00E56B7C">
      <w:pPr>
        <w:pStyle w:val="HTMLPreformatted"/>
        <w:rPr>
          <w:color w:val="993300"/>
        </w:rPr>
      </w:pPr>
      <w:r w:rsidRPr="00E56B7C">
        <w:rPr>
          <w:color w:val="993300"/>
        </w:rPr>
        <w:t xml:space="preserve">MESH FILE </w:t>
      </w:r>
      <w:r>
        <w:rPr>
          <w:color w:val="993300"/>
        </w:rPr>
        <w:t>mesh</w:t>
      </w:r>
      <w:r w:rsidRPr="00E56B7C">
        <w:rPr>
          <w:color w:val="993300"/>
        </w:rPr>
        <w:t>.msh</w:t>
      </w:r>
    </w:p>
    <w:p w:rsidR="007E3981" w:rsidRDefault="007E3981" w:rsidP="00E56B7C">
      <w:pPr>
        <w:pStyle w:val="HTMLPreformatted"/>
        <w:rPr>
          <w:color w:val="993300"/>
        </w:rPr>
      </w:pPr>
      <w:proofErr w:type="gramStart"/>
      <w:r w:rsidRPr="00BA064E">
        <w:rPr>
          <w:color w:val="993300"/>
        </w:rPr>
        <w:t>ALPHA VALUE 1.e-3 1.</w:t>
      </w:r>
      <w:proofErr w:type="gramEnd"/>
      <w:r w:rsidRPr="00BA064E">
        <w:rPr>
          <w:color w:val="993300"/>
        </w:rPr>
        <w:t xml:space="preserve"> 1.</w:t>
      </w:r>
    </w:p>
    <w:p w:rsidR="007E3981" w:rsidRDefault="007E3981" w:rsidP="00E56B7C">
      <w:pPr>
        <w:pStyle w:val="HTMLPreformatted"/>
        <w:rPr>
          <w:color w:val="993300"/>
        </w:rPr>
      </w:pPr>
      <w:proofErr w:type="gramStart"/>
      <w:r>
        <w:rPr>
          <w:color w:val="993300"/>
        </w:rPr>
        <w:t>CHIFACT 1.</w:t>
      </w:r>
      <w:proofErr w:type="gramEnd"/>
    </w:p>
    <w:p w:rsidR="007E3981" w:rsidRPr="00BA064E" w:rsidRDefault="007E3981" w:rsidP="00E56B7C">
      <w:pPr>
        <w:pStyle w:val="HTMLPreformatted"/>
        <w:rPr>
          <w:color w:val="993300"/>
        </w:rPr>
      </w:pPr>
      <w:r>
        <w:rPr>
          <w:color w:val="993300"/>
        </w:rPr>
        <w:t>INIT_MOD VALUE 1.e-03</w:t>
      </w:r>
    </w:p>
    <w:p w:rsidR="007E3981" w:rsidRPr="008F7CCB" w:rsidRDefault="007E3981" w:rsidP="00E56B7C">
      <w:pPr>
        <w:pStyle w:val="HTMLPreformatted"/>
        <w:rPr>
          <w:color w:val="993300"/>
          <w:lang w:val="it-IT"/>
        </w:rPr>
      </w:pPr>
      <w:r w:rsidRPr="008F7CCB">
        <w:rPr>
          <w:color w:val="993300"/>
          <w:lang w:val="it-IT"/>
        </w:rPr>
        <w:t>REF_MOD VALUE 1.e-3</w:t>
      </w:r>
    </w:p>
    <w:p w:rsidR="007E3981" w:rsidRPr="008F7CCB" w:rsidRDefault="007E3981" w:rsidP="00E56B7C">
      <w:pPr>
        <w:pStyle w:val="HTMLPreformatted"/>
        <w:rPr>
          <w:color w:val="993300"/>
          <w:lang w:val="it-IT"/>
        </w:rPr>
      </w:pPr>
      <w:r w:rsidRPr="008F7CCB">
        <w:rPr>
          <w:color w:val="993300"/>
          <w:lang w:val="it-IT"/>
        </w:rPr>
        <w:t xml:space="preserve">HUBER 1.e+10  </w:t>
      </w:r>
    </w:p>
    <w:p w:rsidR="007E3981" w:rsidRPr="008F7CCB" w:rsidRDefault="007E3981" w:rsidP="00E56B7C">
      <w:pPr>
        <w:pStyle w:val="HTMLPreformatted"/>
        <w:rPr>
          <w:color w:val="993300"/>
          <w:lang w:val="it-IT"/>
        </w:rPr>
      </w:pPr>
      <w:r w:rsidRPr="008F7CCB">
        <w:rPr>
          <w:color w:val="993300"/>
          <w:lang w:val="it-IT"/>
        </w:rPr>
        <w:t>EKBLOM 2. 2. 2. 1.e-04 1.e-04 1.e-04</w:t>
      </w:r>
    </w:p>
    <w:p w:rsidR="007E3981" w:rsidRPr="008F7CCB" w:rsidRDefault="007E3981" w:rsidP="00E56B7C">
      <w:pPr>
        <w:pStyle w:val="HTMLPreformatted"/>
        <w:rPr>
          <w:color w:val="993300"/>
          <w:lang w:val="it-IT"/>
        </w:rPr>
      </w:pPr>
      <w:r w:rsidRPr="008F7CCB">
        <w:rPr>
          <w:color w:val="993300"/>
          <w:lang w:val="it-IT"/>
        </w:rPr>
        <w:t>INVMODE CG</w:t>
      </w:r>
    </w:p>
    <w:p w:rsidR="007E3981" w:rsidRPr="008F7CCB" w:rsidRDefault="007E3981" w:rsidP="00E56B7C">
      <w:pPr>
        <w:pStyle w:val="HTMLPreformatted"/>
        <w:rPr>
          <w:color w:val="993300"/>
          <w:lang w:val="it-IT"/>
        </w:rPr>
      </w:pPr>
      <w:r w:rsidRPr="008F7CCB">
        <w:rPr>
          <w:color w:val="993300"/>
          <w:lang w:val="it-IT"/>
        </w:rPr>
        <w:t>CG_PARAM 800 1.e-6</w:t>
      </w:r>
    </w:p>
    <w:p w:rsidR="007E3981" w:rsidRDefault="00F24369" w:rsidP="00D02B22">
      <w:pPr>
        <w:pStyle w:val="NormalWeb"/>
      </w:pPr>
      <w:r>
        <w:pict>
          <v:rect id="_x0000_i1116" style="width:0;height:1.5pt" o:hralign="center" o:hrstd="t" o:hr="t" fillcolor="#a0a0a0" stroked="f"/>
        </w:pict>
      </w:r>
      <w:r w:rsidR="007E3981">
        <w:t>To use maximum default values only the observation file and the inversion mode (</w:t>
      </w:r>
      <w:r w:rsidR="007E3981" w:rsidRPr="00F467F0">
        <w:rPr>
          <w:color w:val="993300"/>
          <w:sz w:val="20"/>
          <w:szCs w:val="20"/>
        </w:rPr>
        <w:t>INVMODE</w:t>
      </w:r>
      <w:r w:rsidR="007E3981">
        <w:t xml:space="preserve">) are needed to be specified. </w:t>
      </w:r>
    </w:p>
    <w:p w:rsidR="007E3981" w:rsidRPr="00E56B7C" w:rsidRDefault="007E3981" w:rsidP="00D02B22">
      <w:pPr>
        <w:pStyle w:val="NormalWeb"/>
        <w:rPr>
          <w:color w:val="993300"/>
        </w:rPr>
      </w:pPr>
      <w:r>
        <w:rPr>
          <w:b/>
          <w:bCs/>
        </w:rPr>
        <w:lastRenderedPageBreak/>
        <w:t>NOTE-1</w:t>
      </w:r>
      <w:r>
        <w:t xml:space="preserve">: To have the program display a sample input file (all possible parameters), type: </w:t>
      </w:r>
      <w:r w:rsidRPr="00E56B7C">
        <w:rPr>
          <w:rStyle w:val="HTMLKeyboard"/>
          <w:color w:val="993300"/>
        </w:rPr>
        <w:t>dcinv2d -</w:t>
      </w:r>
      <w:proofErr w:type="spellStart"/>
      <w:proofErr w:type="gramStart"/>
      <w:r w:rsidRPr="00E56B7C">
        <w:rPr>
          <w:rStyle w:val="HTMLKeyboard"/>
          <w:color w:val="993300"/>
        </w:rPr>
        <w:t>inp</w:t>
      </w:r>
      <w:proofErr w:type="spellEnd"/>
      <w:proofErr w:type="gramEnd"/>
      <w:r w:rsidRPr="00E56B7C">
        <w:rPr>
          <w:color w:val="993300"/>
        </w:rPr>
        <w:t xml:space="preserve"> </w:t>
      </w:r>
    </w:p>
    <w:p w:rsidR="007E3981" w:rsidRDefault="007E3981" w:rsidP="00D02B22">
      <w:pPr>
        <w:pStyle w:val="NormalWeb"/>
      </w:pPr>
      <w:r>
        <w:rPr>
          <w:b/>
          <w:bCs/>
        </w:rPr>
        <w:t>NOTE-2</w:t>
      </w:r>
      <w:r>
        <w:t>: If a special weighting (</w:t>
      </w:r>
      <w:hyperlink w:anchor="wdat_elements" w:history="1">
        <w:r w:rsidRPr="00E56B7C">
          <w:rPr>
            <w:rStyle w:val="Hyperlink"/>
          </w:rPr>
          <w:t>w.dat</w:t>
        </w:r>
      </w:hyperlink>
      <w:r>
        <w:t>) is supplied by the user, care should be taken so that the final weighting matrix constructed by the program is positive definite. This property can be destroyed when the combination of the cell weighting coefficients and component coefficients (</w:t>
      </w:r>
      <w:r w:rsidRPr="00967A02">
        <w:rPr>
          <w:rFonts w:ascii="Symbol" w:hAnsi="Symbol"/>
        </w:rPr>
        <w:t></w:t>
      </w:r>
      <w:r>
        <w:t xml:space="preserve">s, </w:t>
      </w:r>
      <w:r w:rsidRPr="00967A02">
        <w:rPr>
          <w:rFonts w:ascii="Symbol" w:hAnsi="Symbol"/>
        </w:rPr>
        <w:t></w:t>
      </w:r>
      <w:r>
        <w:t xml:space="preserve">x, </w:t>
      </w:r>
      <w:r w:rsidRPr="00967A02">
        <w:rPr>
          <w:rFonts w:ascii="Symbol" w:hAnsi="Symbol"/>
        </w:rPr>
        <w:t></w:t>
      </w:r>
      <w:r>
        <w:t xml:space="preserve">z, see the description of special weighting </w:t>
      </w:r>
      <w:hyperlink w:anchor="wdat_elements" w:history="1">
        <w:r>
          <w:rPr>
            <w:rStyle w:val="Hyperlink"/>
          </w:rPr>
          <w:t>w.dat</w:t>
        </w:r>
      </w:hyperlink>
      <w:r>
        <w:t xml:space="preserve"> file) makes the diagonal elements too small. Under such circumstances, the program will usually print in the log file the indices of the rows which are not diagonally dominant. In the most severe situation, the program will output an error message indicating that the matrix may not be positive definite. When these messages appear, the user should stop the program execution and redesign the special weighting by increasing the value of </w:t>
      </w:r>
      <w:r w:rsidR="00E1549D">
        <w:rPr>
          <w:noProof/>
          <w:lang w:val="en-CA" w:eastAsia="en-CA"/>
        </w:rPr>
        <w:drawing>
          <wp:inline distT="0" distB="0" distL="0" distR="0">
            <wp:extent cx="88900" cy="63500"/>
            <wp:effectExtent l="0" t="0" r="6350" b="0"/>
            <wp:docPr id="219" name="Picture 679" descr="http://www.eos.ubc.ca/ubcgif/iag/sftwrdocs/dcip2d/dcip2d-manual/al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http://www.eos.ubc.ca/ubcgif/iag/sftwrdocs/dcip2d/dcip2d-manual/alph.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900" cy="63500"/>
                    </a:xfrm>
                    <a:prstGeom prst="rect">
                      <a:avLst/>
                    </a:prstGeom>
                    <a:noFill/>
                    <a:ln>
                      <a:noFill/>
                    </a:ln>
                  </pic:spPr>
                </pic:pic>
              </a:graphicData>
            </a:graphic>
          </wp:inline>
        </w:drawing>
      </w:r>
      <w:r>
        <w:rPr>
          <w:i/>
          <w:iCs/>
          <w:vertAlign w:val="subscript"/>
        </w:rPr>
        <w:t>s</w:t>
      </w:r>
      <w:r>
        <w:t xml:space="preserve"> or decreasing the dynamic range of </w:t>
      </w:r>
      <w:proofErr w:type="gramStart"/>
      <w:r>
        <w:rPr>
          <w:i/>
          <w:iCs/>
        </w:rPr>
        <w:t>W</w:t>
      </w:r>
      <w:r>
        <w:rPr>
          <w:i/>
          <w:iCs/>
          <w:vertAlign w:val="subscript"/>
        </w:rPr>
        <w:t>S</w:t>
      </w:r>
      <w:r>
        <w:t xml:space="preserve"> .</w:t>
      </w:r>
      <w:proofErr w:type="gramEnd"/>
      <w:r>
        <w:t xml:space="preserve"> </w:t>
      </w:r>
    </w:p>
    <w:p w:rsidR="007E3981" w:rsidRDefault="007E3981" w:rsidP="00D02B22">
      <w:pPr>
        <w:pStyle w:val="NormalWeb"/>
      </w:pPr>
      <w:r>
        <w:rPr>
          <w:b/>
          <w:bCs/>
        </w:rPr>
        <w:t>NOTE-3:</w:t>
      </w:r>
      <w:r>
        <w:t xml:space="preserve"> </w:t>
      </w:r>
      <w:ins w:id="2183" w:author="EOS" w:date="2011-08-03T09:57:00Z">
        <w:r w:rsidR="00962591">
          <w:rPr>
            <w:color w:val="0000FF"/>
            <w:u w:val="single"/>
          </w:rPr>
          <w:fldChar w:fldCharType="begin"/>
        </w:r>
        <w:r w:rsidR="007F601E">
          <w:rPr>
            <w:color w:val="0000FF"/>
            <w:u w:val="single"/>
          </w:rPr>
          <w:instrText xml:space="preserve"> HYPERLINK  \l "_DCINV2D" </w:instrText>
        </w:r>
        <w:r w:rsidR="00962591">
          <w:rPr>
            <w:color w:val="0000FF"/>
            <w:u w:val="single"/>
          </w:rPr>
          <w:fldChar w:fldCharType="separate"/>
        </w:r>
        <w:r w:rsidRPr="007F601E">
          <w:rPr>
            <w:rStyle w:val="Hyperlink"/>
          </w:rPr>
          <w:t>DCINV2D</w:t>
        </w:r>
        <w:r w:rsidR="00962591">
          <w:rPr>
            <w:color w:val="0000FF"/>
            <w:u w:val="single"/>
          </w:rPr>
          <w:fldChar w:fldCharType="end"/>
        </w:r>
      </w:ins>
      <w:r>
        <w:t xml:space="preserve"> will terminate before the specified maximum number of iterations is reached if the expected data misfit is achieved and if the model norm has plateaued. However, if the program exits when the maximum iteration is reached, the file </w:t>
      </w:r>
      <w:hyperlink w:anchor="dcinv2d_out" w:history="1">
        <w:r w:rsidRPr="002F61D7">
          <w:rPr>
            <w:rStyle w:val="Hyperlink"/>
            <w:bCs/>
          </w:rPr>
          <w:t>dcinv2d.out</w:t>
        </w:r>
      </w:hyperlink>
      <w:r>
        <w:t xml:space="preserve"> should be checked to see if the desired </w:t>
      </w:r>
      <w:r w:rsidR="00E1549D">
        <w:rPr>
          <w:noProof/>
          <w:lang w:val="en-CA" w:eastAsia="en-CA"/>
        </w:rPr>
        <w:drawing>
          <wp:inline distT="0" distB="0" distL="0" distR="0">
            <wp:extent cx="139700" cy="165100"/>
            <wp:effectExtent l="0" t="0" r="0" b="6350"/>
            <wp:docPr id="220" name="Picture 678" descr="http://www.eos.ubc.ca/ubcgif/iag/sftwrdocs/dcip2d/dcip2d-manual/chis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http://www.eos.ubc.ca/ubcgif/iag/sftwrdocs/dcip2d/dcip2d-manual/chisq.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9700" cy="165100"/>
                    </a:xfrm>
                    <a:prstGeom prst="rect">
                      <a:avLst/>
                    </a:prstGeom>
                    <a:noFill/>
                    <a:ln>
                      <a:noFill/>
                    </a:ln>
                  </pic:spPr>
                </pic:pic>
              </a:graphicData>
            </a:graphic>
          </wp:inline>
        </w:drawing>
      </w:r>
      <w:r>
        <w:t xml:space="preserve">(usually equal to the number of data) has been reached and if the model norm is no longer changing. If either of these conditions has not been met then the program should be restarted. If the desired misfit level is not achieved, but the model norm has plateaued and the model is not changing between successive iterations, then the user may want to adjust the target misfit to a higher value. Also an investigation as to which data are most poorly fit can be informative. It may be that the assigned standard deviations to specific data are unrealistically small. The program restarts using the information in </w:t>
      </w:r>
      <w:hyperlink w:anchor="dcinv2d_out" w:history="1">
        <w:r w:rsidRPr="002F61D7">
          <w:rPr>
            <w:rStyle w:val="Hyperlink"/>
            <w:bCs/>
          </w:rPr>
          <w:t>dcinv2d.out</w:t>
        </w:r>
      </w:hyperlink>
      <w:r>
        <w:t xml:space="preserve"> and </w:t>
      </w:r>
      <w:hyperlink w:anchor="dcinv2d_con" w:history="1">
        <w:r w:rsidRPr="002F61D7">
          <w:rPr>
            <w:rStyle w:val="Hyperlink"/>
            <w:bCs/>
          </w:rPr>
          <w:t>dcinv2d.con</w:t>
        </w:r>
      </w:hyperlink>
      <w:r>
        <w:t xml:space="preserve">. </w:t>
      </w:r>
    </w:p>
    <w:p w:rsidR="007E3981" w:rsidRDefault="007E3981" w:rsidP="00D02B22">
      <w:pPr>
        <w:pStyle w:val="NormalWeb"/>
      </w:pPr>
      <w:r>
        <w:rPr>
          <w:b/>
          <w:bCs/>
        </w:rPr>
        <w:t>NOTE-4:</w:t>
      </w:r>
      <w:r>
        <w:t xml:space="preserve"> The default mesh in </w:t>
      </w:r>
      <w:ins w:id="2184" w:author="EOS" w:date="2011-07-03T16:30:00Z">
        <w:r w:rsidR="00962591">
          <w:rPr>
            <w:color w:val="0000FF"/>
            <w:u w:val="single"/>
          </w:rPr>
          <w:fldChar w:fldCharType="begin"/>
        </w:r>
        <w:r>
          <w:rPr>
            <w:color w:val="0000FF"/>
            <w:u w:val="single"/>
          </w:rPr>
          <w:instrText xml:space="preserve"> HYPERLINK  \l "DCINV2D_executing" </w:instrText>
        </w:r>
        <w:r w:rsidR="00962591">
          <w:rPr>
            <w:color w:val="0000FF"/>
            <w:u w:val="single"/>
          </w:rPr>
          <w:fldChar w:fldCharType="separate"/>
        </w:r>
        <w:r w:rsidRPr="00514628">
          <w:rPr>
            <w:rStyle w:val="Hyperlink"/>
          </w:rPr>
          <w:t>DCINV2D</w:t>
        </w:r>
        <w:r w:rsidR="00962591">
          <w:rPr>
            <w:color w:val="0000FF"/>
            <w:u w:val="single"/>
          </w:rPr>
          <w:fldChar w:fldCharType="end"/>
        </w:r>
      </w:ins>
      <w:r>
        <w:t xml:space="preserve"> is generated assuming that the data are collected by commonly used arrays and that the topographic relief is moderate. Thus the default mesh may not be optimal when the data are collected with unusual electrode geometry or when data are collected over severe surface topography. In such cases, the user should redesign the mesh so that it is better suited for the particular needs of the data set. </w:t>
      </w:r>
    </w:p>
    <w:p w:rsidR="007E3981" w:rsidRDefault="007E3981" w:rsidP="00D02B22">
      <w:pPr>
        <w:pStyle w:val="NormalWeb"/>
      </w:pPr>
      <w:r>
        <w:rPr>
          <w:b/>
          <w:bCs/>
        </w:rPr>
        <w:t>NOTE-5:</w:t>
      </w:r>
      <w:r>
        <w:t xml:space="preserve"> We stress that the default errors are only an initial guess and they facilitate a preliminary inversion of the data. The user will want to alter these error estimates for the final inversion used for interpretation. The data with the default errors are written in the file </w:t>
      </w:r>
      <w:hyperlink w:anchor="dcinv2d_log" w:history="1">
        <w:r w:rsidRPr="002F61D7">
          <w:rPr>
            <w:rStyle w:val="Hyperlink"/>
            <w:bCs/>
          </w:rPr>
          <w:t>dcinv2d.log</w:t>
        </w:r>
      </w:hyperlink>
      <w:r>
        <w:t xml:space="preserve"> using the format of </w:t>
      </w:r>
      <w:hyperlink w:anchor="Obs_dat_elements" w:history="1">
        <w:r w:rsidRPr="00201573">
          <w:rPr>
            <w:rStyle w:val="Hyperlink"/>
          </w:rPr>
          <w:t>obs.dat</w:t>
        </w:r>
      </w:hyperlink>
      <w:r>
        <w:t xml:space="preserve">. They can be copied to a file for finer adjustment of the error estimates or the user can supply his or </w:t>
      </w:r>
      <w:proofErr w:type="gramStart"/>
      <w:r>
        <w:t>her own</w:t>
      </w:r>
      <w:proofErr w:type="gramEnd"/>
      <w:r>
        <w:t xml:space="preserve"> errors directly. </w:t>
      </w:r>
    </w:p>
    <w:p w:rsidR="007E3981" w:rsidRDefault="00183D06" w:rsidP="00D02B22">
      <w:pPr>
        <w:pStyle w:val="Heading2"/>
      </w:pPr>
      <w:bookmarkStart w:id="2185" w:name="_Toc296000716"/>
      <w:bookmarkStart w:id="2186" w:name="_Toc296063699"/>
      <w:bookmarkStart w:id="2187" w:name="IPINV2D_executing"/>
      <w:ins w:id="2188" w:author="EOS" w:date="2011-08-03T10:30:00Z">
        <w:r>
          <w:t xml:space="preserve"> </w:t>
        </w:r>
      </w:ins>
      <w:r w:rsidR="007E3981">
        <w:t>IPINV2D</w:t>
      </w:r>
      <w:bookmarkEnd w:id="2185"/>
      <w:bookmarkEnd w:id="2186"/>
    </w:p>
    <w:bookmarkEnd w:id="2187"/>
    <w:p w:rsidR="007E3981" w:rsidRDefault="007E3981" w:rsidP="00D02B22">
      <w:pPr>
        <w:pStyle w:val="NormalWeb"/>
      </w:pPr>
      <w:r>
        <w:t xml:space="preserve">IPINV2D performs the inversion of the apparent chargeability data in file </w:t>
      </w:r>
      <w:hyperlink w:anchor="Obs_dat_elements" w:history="1">
        <w:r w:rsidRPr="00201573">
          <w:rPr>
            <w:rStyle w:val="Hyperlink"/>
          </w:rPr>
          <w:t>obs_ip.dat</w:t>
        </w:r>
      </w:hyperlink>
      <w:r w:rsidRPr="00201573">
        <w:rPr>
          <w:u w:val="single"/>
        </w:rPr>
        <w:t>.</w:t>
      </w:r>
      <w:r>
        <w:t xml:space="preserve"> The program requires a control file as the argument on the command line. The control file contains the control parameters and the names of input files. The program requires as input the mesh file, apparent chargeability data file, the conductivity model from </w:t>
      </w:r>
      <w:ins w:id="2189" w:author="EOS" w:date="2011-07-03T16:29:00Z">
        <w:r w:rsidR="00962591">
          <w:fldChar w:fldCharType="begin"/>
        </w:r>
        <w:r>
          <w:instrText>HYPERLINK  \l "DCINV2D_executing"</w:instrText>
        </w:r>
      </w:ins>
      <w:del w:id="2190" w:author="EOS" w:date="2011-07-03T16:29:00Z">
        <w:r w:rsidDel="00514628">
          <w:delInstrText xml:space="preserve"> HYPERLINK "http://www.eos.ubc.ca/ubcgif/iag/sftwrdocs/dcip2d/dcip2d-manual/dcinv.html" </w:delInstrText>
        </w:r>
      </w:del>
      <w:ins w:id="2191" w:author="EOS" w:date="2011-07-03T16:29:00Z">
        <w:r w:rsidR="00962591">
          <w:fldChar w:fldCharType="separate"/>
        </w:r>
      </w:ins>
      <w:r>
        <w:rPr>
          <w:rStyle w:val="Hyperlink"/>
        </w:rPr>
        <w:t>DCINV2D</w:t>
      </w:r>
      <w:ins w:id="2192" w:author="EOS" w:date="2011-07-03T16:29:00Z">
        <w:r w:rsidR="00962591">
          <w:fldChar w:fldCharType="end"/>
        </w:r>
      </w:ins>
      <w:r>
        <w:t xml:space="preserve">, initial and reference models, and possibly a special weighting file. It outputs the inverted model in a file named </w:t>
      </w:r>
      <w:hyperlink w:anchor="IPINV2D_chg" w:history="1">
        <w:r w:rsidRPr="002F61D7">
          <w:rPr>
            <w:rStyle w:val="Hyperlink"/>
            <w:bCs/>
          </w:rPr>
          <w:t>ipinv2d.chg</w:t>
        </w:r>
      </w:hyperlink>
      <w:r>
        <w:t xml:space="preserve">. The command format and the control file format are described below. </w:t>
      </w:r>
    </w:p>
    <w:p w:rsidR="007E3981" w:rsidRDefault="007E3981" w:rsidP="00D02B22">
      <w:pPr>
        <w:pStyle w:val="Heading4"/>
      </w:pPr>
      <w:r>
        <w:t>Command line usage:</w:t>
      </w:r>
    </w:p>
    <w:p w:rsidR="007E3981" w:rsidRPr="009065BD" w:rsidRDefault="007E3981" w:rsidP="00D02B22">
      <w:pPr>
        <w:pStyle w:val="NormalWeb"/>
        <w:rPr>
          <w:rFonts w:ascii="Courier New" w:hAnsi="Courier New" w:cs="Courier New"/>
          <w:color w:val="993300"/>
          <w:sz w:val="20"/>
          <w:szCs w:val="20"/>
        </w:rPr>
      </w:pPr>
      <w:r w:rsidRPr="009065BD">
        <w:rPr>
          <w:rFonts w:ascii="Courier New" w:hAnsi="Courier New" w:cs="Courier New"/>
          <w:color w:val="993300"/>
          <w:sz w:val="20"/>
          <w:szCs w:val="20"/>
        </w:rPr>
        <w:t xml:space="preserve">ipinv2d ipinv2d.inp </w:t>
      </w:r>
    </w:p>
    <w:p w:rsidR="007E3981" w:rsidRDefault="007E3981" w:rsidP="00D02B22">
      <w:pPr>
        <w:pStyle w:val="Heading4"/>
      </w:pPr>
      <w:r>
        <w:t xml:space="preserve">Format of the control file </w:t>
      </w:r>
      <w:r w:rsidRPr="009065BD">
        <w:rPr>
          <w:rStyle w:val="HTMLKeyboard"/>
          <w:color w:val="993300"/>
        </w:rPr>
        <w:t>ipinv2d.inp</w:t>
      </w:r>
      <w:r>
        <w:t>:</w:t>
      </w:r>
    </w:p>
    <w:p w:rsidR="007E3981" w:rsidRPr="009065BD" w:rsidRDefault="007E3981" w:rsidP="00D02B22">
      <w:pPr>
        <w:pStyle w:val="HTMLPreformatted"/>
        <w:rPr>
          <w:rFonts w:ascii="Times New Roman" w:hAnsi="Times New Roman" w:cs="Times New Roman"/>
          <w:sz w:val="24"/>
          <w:szCs w:val="24"/>
        </w:rPr>
      </w:pPr>
      <w:r>
        <w:rPr>
          <w:rFonts w:ascii="Times New Roman" w:hAnsi="Times New Roman" w:cs="Times New Roman"/>
          <w:sz w:val="24"/>
          <w:szCs w:val="24"/>
        </w:rPr>
        <w:lastRenderedPageBreak/>
        <w:t xml:space="preserve">The format and the associated parameters are virtually the same as those used in the </w:t>
      </w:r>
      <w:hyperlink w:anchor="DCINV2D_executing" w:history="1">
        <w:r w:rsidRPr="009065BD">
          <w:rPr>
            <w:rStyle w:val="Hyperlink"/>
            <w:rFonts w:ascii="Times New Roman" w:hAnsi="Times New Roman"/>
            <w:sz w:val="24"/>
            <w:szCs w:val="24"/>
          </w:rPr>
          <w:t>DCINV2D</w:t>
        </w:r>
      </w:hyperlink>
      <w:r>
        <w:rPr>
          <w:rFonts w:ascii="Times New Roman" w:hAnsi="Times New Roman" w:cs="Times New Roman"/>
          <w:sz w:val="24"/>
          <w:szCs w:val="24"/>
        </w:rPr>
        <w:t xml:space="preserve"> , however there is an option to specify a conductivity file acquired from the DC resistivity inversion.</w:t>
      </w:r>
    </w:p>
    <w:p w:rsidR="007E3981" w:rsidRDefault="00F24369" w:rsidP="00D02B22">
      <w:pPr>
        <w:pStyle w:val="HTMLPreformatted"/>
      </w:pPr>
      <w:r>
        <w:pict>
          <v:rect id="_x0000_i1117" style="width:225pt;height:1.5pt" o:hrpct="0" o:hrstd="t" o:hr="t" fillcolor="#a0a0a0" stroked="f"/>
        </w:pict>
      </w:r>
    </w:p>
    <w:p w:rsidR="007E3981" w:rsidRDefault="007E3981" w:rsidP="00D02B22">
      <w:pPr>
        <w:pStyle w:val="HTMLPreformatted"/>
      </w:pPr>
    </w:p>
    <w:p w:rsidR="007E3981" w:rsidRPr="009065BD" w:rsidRDefault="007E3981" w:rsidP="00D02B22">
      <w:pPr>
        <w:pStyle w:val="HTMLPreformatted"/>
        <w:rPr>
          <w:color w:val="993300"/>
        </w:rPr>
      </w:pPr>
      <w:r w:rsidRPr="009065BD">
        <w:rPr>
          <w:color w:val="993300"/>
        </w:rPr>
        <w:t>COND FILE filename</w:t>
      </w:r>
    </w:p>
    <w:p w:rsidR="007E3981" w:rsidRPr="009065BD" w:rsidRDefault="007E3981" w:rsidP="009065BD">
      <w:pPr>
        <w:pStyle w:val="HTMLPreformatted"/>
        <w:ind w:left="720"/>
        <w:rPr>
          <w:rFonts w:ascii="Calibri" w:hAnsi="Calibri" w:cs="Aharoni"/>
          <w:sz w:val="22"/>
          <w:szCs w:val="22"/>
          <w:lang w:bidi="he-IL"/>
        </w:rPr>
      </w:pPr>
      <w:del w:id="2193" w:author="EOS" w:date="2011-06-15T08:55:00Z">
        <w:r w:rsidRPr="009065BD" w:rsidDel="00761929">
          <w:rPr>
            <w:rFonts w:ascii="Calibri" w:hAnsi="Calibri" w:cs="Aharoni"/>
            <w:sz w:val="22"/>
            <w:szCs w:val="22"/>
            <w:lang w:bidi="he-IL"/>
          </w:rPr>
          <w:delText xml:space="preserve">the </w:delText>
        </w:r>
      </w:del>
      <w:ins w:id="2194" w:author="EOS" w:date="2011-06-15T08:55:00Z">
        <w:r>
          <w:rPr>
            <w:rFonts w:ascii="Calibri" w:hAnsi="Calibri" w:cs="Aharoni"/>
            <w:sz w:val="22"/>
            <w:szCs w:val="22"/>
            <w:lang w:bidi="he-IL"/>
          </w:rPr>
          <w:t>T</w:t>
        </w:r>
        <w:r w:rsidRPr="009065BD">
          <w:rPr>
            <w:rFonts w:ascii="Calibri" w:hAnsi="Calibri" w:cs="Aharoni"/>
            <w:sz w:val="22"/>
            <w:szCs w:val="22"/>
            <w:lang w:bidi="he-IL"/>
          </w:rPr>
          <w:t xml:space="preserve">he </w:t>
        </w:r>
      </w:ins>
      <w:r w:rsidRPr="009065BD">
        <w:rPr>
          <w:rFonts w:ascii="Calibri" w:hAnsi="Calibri" w:cs="Aharoni"/>
          <w:sz w:val="22"/>
          <w:szCs w:val="22"/>
          <w:lang w:bidi="he-IL"/>
        </w:rPr>
        <w:t>conductivity file, acquired from DC inversion (</w:t>
      </w:r>
      <w:r>
        <w:rPr>
          <w:rFonts w:ascii="Calibri" w:hAnsi="Calibri" w:cs="Aharoni"/>
          <w:sz w:val="22"/>
          <w:szCs w:val="22"/>
          <w:lang w:bidi="he-IL"/>
        </w:rPr>
        <w:t xml:space="preserve">this </w:t>
      </w:r>
      <w:r w:rsidRPr="009065BD">
        <w:rPr>
          <w:rFonts w:ascii="Calibri" w:hAnsi="Calibri" w:cs="Aharoni"/>
          <w:sz w:val="22"/>
          <w:szCs w:val="22"/>
          <w:lang w:bidi="he-IL"/>
        </w:rPr>
        <w:t>must have the same mesh and the same topo files associated with it</w:t>
      </w:r>
      <w:ins w:id="2195" w:author="EOS" w:date="2011-08-02T15:47:00Z">
        <w:r w:rsidR="00422239">
          <w:rPr>
            <w:rFonts w:ascii="Calibri" w:hAnsi="Calibri" w:cs="Aharoni"/>
            <w:sz w:val="22"/>
            <w:szCs w:val="22"/>
            <w:lang w:bidi="he-IL"/>
          </w:rPr>
          <w:t>.</w:t>
        </w:r>
      </w:ins>
    </w:p>
    <w:p w:rsidR="007E3981" w:rsidRPr="009065BD" w:rsidRDefault="007E3981" w:rsidP="00D02B22">
      <w:pPr>
        <w:pStyle w:val="HTMLPreformatted"/>
        <w:rPr>
          <w:color w:val="993300"/>
        </w:rPr>
      </w:pPr>
      <w:r w:rsidRPr="009065BD">
        <w:rPr>
          <w:color w:val="993300"/>
        </w:rPr>
        <w:t>COND VALUE m</w:t>
      </w:r>
    </w:p>
    <w:p w:rsidR="00EF6550" w:rsidRDefault="007E3981">
      <w:pPr>
        <w:pStyle w:val="HTMLPreformatted"/>
        <w:ind w:left="720" w:hanging="720"/>
        <w:rPr>
          <w:rFonts w:ascii="Calibri" w:hAnsi="Calibri"/>
          <w:sz w:val="22"/>
          <w:szCs w:val="22"/>
        </w:rPr>
        <w:pPrChange w:id="2196" w:author="EOS" w:date="2011-06-15T08:55:00Z">
          <w:pPr>
            <w:pStyle w:val="HTMLPreformatted"/>
            <w:ind w:hanging="720"/>
          </w:pPr>
        </w:pPrChange>
      </w:pPr>
      <w:ins w:id="2197" w:author="EOS" w:date="2011-06-15T08:55:00Z">
        <w:r>
          <w:tab/>
        </w:r>
      </w:ins>
      <w:del w:id="2198" w:author="EOS" w:date="2011-06-15T08:55:00Z">
        <w:r w:rsidDel="00761929">
          <w:tab/>
        </w:r>
        <w:r w:rsidRPr="009065BD" w:rsidDel="00761929">
          <w:rPr>
            <w:rFonts w:ascii="Calibri" w:hAnsi="Calibri"/>
            <w:sz w:val="22"/>
            <w:szCs w:val="22"/>
          </w:rPr>
          <w:delText>a</w:delText>
        </w:r>
      </w:del>
      <w:ins w:id="2199" w:author="EOS" w:date="2011-06-15T08:55:00Z">
        <w:r>
          <w:rPr>
            <w:rFonts w:ascii="Calibri" w:hAnsi="Calibri"/>
            <w:sz w:val="22"/>
            <w:szCs w:val="22"/>
          </w:rPr>
          <w:t>A</w:t>
        </w:r>
      </w:ins>
      <w:r w:rsidRPr="009065BD">
        <w:rPr>
          <w:rFonts w:ascii="Calibri" w:hAnsi="Calibri"/>
          <w:sz w:val="22"/>
          <w:szCs w:val="22"/>
        </w:rPr>
        <w:t xml:space="preserve"> hal</w:t>
      </w:r>
      <w:r>
        <w:rPr>
          <w:rFonts w:ascii="Calibri" w:hAnsi="Calibri"/>
          <w:sz w:val="22"/>
          <w:szCs w:val="22"/>
        </w:rPr>
        <w:t>f</w:t>
      </w:r>
      <w:r w:rsidRPr="009065BD">
        <w:rPr>
          <w:rFonts w:ascii="Calibri" w:hAnsi="Calibri"/>
          <w:sz w:val="22"/>
          <w:szCs w:val="22"/>
        </w:rPr>
        <w:t>space conductivity value can be assigned</w:t>
      </w:r>
      <w:ins w:id="2200" w:author="EOS" w:date="2011-08-02T15:48:00Z">
        <w:r w:rsidR="00422239">
          <w:rPr>
            <w:rFonts w:ascii="Calibri" w:hAnsi="Calibri"/>
            <w:sz w:val="22"/>
            <w:szCs w:val="22"/>
          </w:rPr>
          <w:t>.</w:t>
        </w:r>
      </w:ins>
    </w:p>
    <w:p w:rsidR="007E3981" w:rsidRDefault="00F24369" w:rsidP="00D02B22">
      <w:r>
        <w:pict>
          <v:rect id="_x0000_i1118" style="width:225pt;height:1.5pt" o:hrpct="0" o:hrstd="t" o:hr="t" fillcolor="#a0a0a0" stroked="f"/>
        </w:pict>
      </w:r>
    </w:p>
    <w:p w:rsidR="007E3981" w:rsidRDefault="007E3981" w:rsidP="00D02B22">
      <w:pPr>
        <w:pStyle w:val="Heading4"/>
      </w:pPr>
      <w:r>
        <w:t>Control parameters:</w:t>
      </w:r>
    </w:p>
    <w:p w:rsidR="007E3981" w:rsidRDefault="007E3981" w:rsidP="00D02B22">
      <w:pPr>
        <w:pStyle w:val="Heading4"/>
      </w:pPr>
      <w:r>
        <w:t>Output files:</w:t>
      </w:r>
    </w:p>
    <w:p w:rsidR="007E3981" w:rsidRPr="009065BD" w:rsidRDefault="007E3981" w:rsidP="00D02B22">
      <w:pPr>
        <w:rPr>
          <w:color w:val="0000FF"/>
          <w:u w:val="single"/>
        </w:rPr>
      </w:pPr>
      <w:bookmarkStart w:id="2201" w:name="IPINV2D_chg"/>
      <w:r w:rsidRPr="009065BD">
        <w:rPr>
          <w:iCs/>
          <w:color w:val="0000FF"/>
          <w:u w:val="single"/>
        </w:rPr>
        <w:t>ipinv2d.chg</w:t>
      </w:r>
      <w:bookmarkEnd w:id="2201"/>
      <w:r w:rsidRPr="009065BD">
        <w:rPr>
          <w:color w:val="0000FF"/>
          <w:u w:val="single"/>
        </w:rPr>
        <w:t xml:space="preserve"> </w:t>
      </w:r>
    </w:p>
    <w:p w:rsidR="007E3981" w:rsidRDefault="007E3981" w:rsidP="00D02B22">
      <w:pPr>
        <w:ind w:left="720"/>
      </w:pPr>
      <w:del w:id="2202" w:author="EOS" w:date="2011-06-17T11:10:00Z">
        <w:r w:rsidDel="001E05E6">
          <w:delText xml:space="preserve">chargeability </w:delText>
        </w:r>
      </w:del>
      <w:proofErr w:type="gramStart"/>
      <w:ins w:id="2203" w:author="EOS" w:date="2011-06-17T11:10:00Z">
        <w:r>
          <w:t xml:space="preserve">Chargeability </w:t>
        </w:r>
      </w:ins>
      <w:r>
        <w:t>model of latest iteration.</w:t>
      </w:r>
      <w:proofErr w:type="gramEnd"/>
      <w:r>
        <w:t xml:space="preserve"> This file is overwritten at the end </w:t>
      </w:r>
      <w:proofErr w:type="gramStart"/>
      <w:r>
        <w:t>of each iteration</w:t>
      </w:r>
      <w:proofErr w:type="gramEnd"/>
      <w:r>
        <w:t xml:space="preserve">. </w:t>
      </w:r>
    </w:p>
    <w:p w:rsidR="007E3981" w:rsidRPr="009065BD" w:rsidRDefault="007E3981" w:rsidP="00D02B22">
      <w:pPr>
        <w:rPr>
          <w:color w:val="0000FF"/>
          <w:u w:val="single"/>
        </w:rPr>
      </w:pPr>
      <w:bookmarkStart w:id="2204" w:name="IPINV2D_out"/>
      <w:r w:rsidRPr="009065BD">
        <w:rPr>
          <w:iCs/>
          <w:color w:val="0000FF"/>
          <w:u w:val="single"/>
        </w:rPr>
        <w:t>ipinv2d.out</w:t>
      </w:r>
      <w:r w:rsidRPr="009065BD">
        <w:rPr>
          <w:color w:val="0000FF"/>
          <w:u w:val="single"/>
        </w:rPr>
        <w:t xml:space="preserve"> </w:t>
      </w:r>
    </w:p>
    <w:bookmarkEnd w:id="2204"/>
    <w:p w:rsidR="007E3981" w:rsidRDefault="007E3981" w:rsidP="00D02B22">
      <w:pPr>
        <w:ind w:left="720"/>
      </w:pPr>
      <w:del w:id="2205" w:author="EOS" w:date="2011-06-17T11:10:00Z">
        <w:r w:rsidDel="001E05E6">
          <w:delText xml:space="preserve">value </w:delText>
        </w:r>
      </w:del>
      <w:proofErr w:type="gramStart"/>
      <w:ins w:id="2206" w:author="EOS" w:date="2011-06-17T11:10:00Z">
        <w:r>
          <w:t xml:space="preserve">Value </w:t>
        </w:r>
      </w:ins>
      <w:r>
        <w:t xml:space="preserve">of the objective function and the value of the </w:t>
      </w:r>
      <w:proofErr w:type="spellStart"/>
      <w:r>
        <w:t>Tikhonov</w:t>
      </w:r>
      <w:proofErr w:type="spellEnd"/>
      <w:r>
        <w:t xml:space="preserve"> parameter as functions of iteration.</w:t>
      </w:r>
      <w:proofErr w:type="gramEnd"/>
      <w:r>
        <w:t xml:space="preserve"> </w:t>
      </w:r>
    </w:p>
    <w:p w:rsidR="007E3981" w:rsidRPr="009065BD" w:rsidRDefault="007E3981" w:rsidP="00D02B22">
      <w:pPr>
        <w:rPr>
          <w:color w:val="0000FF"/>
          <w:u w:val="single"/>
        </w:rPr>
      </w:pPr>
      <w:bookmarkStart w:id="2207" w:name="IPINV2D_log"/>
      <w:r w:rsidRPr="009065BD">
        <w:rPr>
          <w:iCs/>
          <w:color w:val="0000FF"/>
          <w:u w:val="single"/>
        </w:rPr>
        <w:t>ipinv2d.log</w:t>
      </w:r>
      <w:r w:rsidRPr="009065BD">
        <w:rPr>
          <w:color w:val="0000FF"/>
          <w:u w:val="single"/>
        </w:rPr>
        <w:t xml:space="preserve"> </w:t>
      </w:r>
    </w:p>
    <w:bookmarkEnd w:id="2207"/>
    <w:p w:rsidR="007E3981" w:rsidRDefault="007E3981" w:rsidP="00D02B22">
      <w:pPr>
        <w:ind w:left="720"/>
      </w:pPr>
      <w:del w:id="2208" w:author="EOS" w:date="2011-06-17T11:10:00Z">
        <w:r w:rsidDel="001E05E6">
          <w:delText xml:space="preserve">log </w:delText>
        </w:r>
      </w:del>
      <w:ins w:id="2209" w:author="EOS" w:date="2011-06-17T11:10:00Z">
        <w:r>
          <w:t xml:space="preserve">Log </w:t>
        </w:r>
      </w:ins>
      <w:r>
        <w:t xml:space="preserve">file containing detailed information </w:t>
      </w:r>
      <w:proofErr w:type="gramStart"/>
      <w:r>
        <w:t>about each iteration</w:t>
      </w:r>
      <w:proofErr w:type="gramEnd"/>
      <w:r>
        <w:t xml:space="preserve">. </w:t>
      </w:r>
    </w:p>
    <w:p w:rsidR="007E3981" w:rsidRPr="009065BD" w:rsidRDefault="007E3981" w:rsidP="00D02B22">
      <w:pPr>
        <w:rPr>
          <w:color w:val="0000FF"/>
          <w:u w:val="single"/>
        </w:rPr>
      </w:pPr>
      <w:bookmarkStart w:id="2210" w:name="IPINV2D_pre"/>
      <w:r w:rsidRPr="009065BD">
        <w:rPr>
          <w:iCs/>
          <w:color w:val="0000FF"/>
          <w:u w:val="single"/>
        </w:rPr>
        <w:t>ipinv2d.pre</w:t>
      </w:r>
      <w:r w:rsidRPr="009065BD">
        <w:rPr>
          <w:color w:val="0000FF"/>
          <w:u w:val="single"/>
        </w:rPr>
        <w:t xml:space="preserve"> </w:t>
      </w:r>
    </w:p>
    <w:bookmarkEnd w:id="2210"/>
    <w:p w:rsidR="007E3981" w:rsidRDefault="007E3981" w:rsidP="00D02B22">
      <w:pPr>
        <w:ind w:left="720"/>
      </w:pPr>
      <w:del w:id="2211" w:author="EOS" w:date="2011-06-17T11:10:00Z">
        <w:r w:rsidDel="001E05E6">
          <w:delText xml:space="preserve">predicted </w:delText>
        </w:r>
      </w:del>
      <w:proofErr w:type="gramStart"/>
      <w:ins w:id="2212" w:author="EOS" w:date="2011-06-17T11:10:00Z">
        <w:r>
          <w:t xml:space="preserve">Predicted </w:t>
        </w:r>
      </w:ins>
      <w:r>
        <w:t>apparent chargeability data from the inverted model in the latest iteration.</w:t>
      </w:r>
      <w:proofErr w:type="gramEnd"/>
      <w:r>
        <w:t xml:space="preserve"> The predicted data are in the format of </w:t>
      </w:r>
      <w:r w:rsidR="00962591">
        <w:fldChar w:fldCharType="begin"/>
      </w:r>
      <w:ins w:id="2213" w:author="EOS" w:date="2011-08-02T16:54:00Z">
        <w:r w:rsidR="008B2434">
          <w:instrText>HYPERLINK  \l "Obs_dat_elements"</w:instrText>
        </w:r>
      </w:ins>
      <w:del w:id="2214" w:author="EOS" w:date="2011-08-02T16:54:00Z">
        <w:r w:rsidR="006C6DDD" w:rsidDel="008B2434">
          <w:delInstrText xml:space="preserve"> HYPERLINK "http://www.eos.ubc.ca/ubcgif/iag/sftwrdocs/dcip2d/dcip2d-manual/obs.html" </w:delInstrText>
        </w:r>
      </w:del>
      <w:r w:rsidR="00962591">
        <w:fldChar w:fldCharType="separate"/>
      </w:r>
      <w:r w:rsidRPr="009065BD">
        <w:rPr>
          <w:rStyle w:val="Hyperlink"/>
        </w:rPr>
        <w:t>obs_ip.dat</w:t>
      </w:r>
      <w:r w:rsidR="00962591">
        <w:rPr>
          <w:rStyle w:val="Hyperlink"/>
        </w:rPr>
        <w:fldChar w:fldCharType="end"/>
      </w:r>
      <w:r>
        <w:t xml:space="preserve"> with the field corresponding to the data error removed. This file is overwritten at the end </w:t>
      </w:r>
      <w:proofErr w:type="gramStart"/>
      <w:r>
        <w:t>of each iteration</w:t>
      </w:r>
      <w:proofErr w:type="gramEnd"/>
      <w:r>
        <w:t xml:space="preserve">. </w:t>
      </w:r>
    </w:p>
    <w:p w:rsidR="007E3981" w:rsidRDefault="007E3981" w:rsidP="00D02B22">
      <w:pPr>
        <w:pStyle w:val="NormalWeb"/>
      </w:pPr>
      <w:r>
        <w:rPr>
          <w:b/>
          <w:bCs/>
        </w:rPr>
        <w:t>NOTE-1</w:t>
      </w:r>
      <w:r>
        <w:t xml:space="preserve">: To have the program display a sample input file, type: </w:t>
      </w:r>
      <w:r w:rsidRPr="009065BD">
        <w:rPr>
          <w:rStyle w:val="HTMLKeyboard"/>
          <w:color w:val="993300"/>
        </w:rPr>
        <w:t>ipinv2d -</w:t>
      </w:r>
      <w:proofErr w:type="spellStart"/>
      <w:proofErr w:type="gramStart"/>
      <w:r w:rsidRPr="009065BD">
        <w:rPr>
          <w:rStyle w:val="HTMLKeyboard"/>
          <w:color w:val="993300"/>
        </w:rPr>
        <w:t>inp</w:t>
      </w:r>
      <w:proofErr w:type="spellEnd"/>
      <w:proofErr w:type="gramEnd"/>
      <w:r>
        <w:t xml:space="preserve"> </w:t>
      </w:r>
    </w:p>
    <w:p w:rsidR="007E3981" w:rsidRDefault="007E3981" w:rsidP="00D02B22">
      <w:pPr>
        <w:pStyle w:val="NormalWeb"/>
      </w:pPr>
      <w:r>
        <w:rPr>
          <w:b/>
          <w:bCs/>
        </w:rPr>
        <w:t>NOTE-2</w:t>
      </w:r>
      <w:r>
        <w:t>: If a special weighting (</w:t>
      </w:r>
      <w:hyperlink w:anchor="wdat_elements" w:history="1">
        <w:r w:rsidRPr="002F61D7">
          <w:rPr>
            <w:rStyle w:val="Hyperlink"/>
          </w:rPr>
          <w:t>w.dat)</w:t>
        </w:r>
      </w:hyperlink>
      <w:r>
        <w:t xml:space="preserve"> is supplied by the user, care should be taken so that the final weighting matrix, </w:t>
      </w:r>
      <w:proofErr w:type="spellStart"/>
      <w:proofErr w:type="gramStart"/>
      <w:r>
        <w:rPr>
          <w:i/>
          <w:iCs/>
        </w:rPr>
        <w:t>W</w:t>
      </w:r>
      <w:r>
        <w:rPr>
          <w:i/>
          <w:iCs/>
          <w:vertAlign w:val="subscript"/>
        </w:rPr>
        <w:t>m</w:t>
      </w:r>
      <w:r>
        <w:rPr>
          <w:i/>
          <w:iCs/>
          <w:vertAlign w:val="superscript"/>
        </w:rPr>
        <w:t>T</w:t>
      </w:r>
      <w:r>
        <w:rPr>
          <w:i/>
          <w:iCs/>
        </w:rPr>
        <w:t>W</w:t>
      </w:r>
      <w:r>
        <w:rPr>
          <w:i/>
          <w:iCs/>
          <w:vertAlign w:val="subscript"/>
        </w:rPr>
        <w:t>m</w:t>
      </w:r>
      <w:proofErr w:type="spellEnd"/>
      <w:r>
        <w:t xml:space="preserve"> ,</w:t>
      </w:r>
      <w:proofErr w:type="gramEnd"/>
      <w:r>
        <w:t xml:space="preserve"> constructed by the program is positive definite. This property can be destroyed when the combination of the cell weighting coefficients and component coefficients (ALPHAS, ALPHAX, ALPHAZ, see the description of special weighting </w:t>
      </w:r>
      <w:hyperlink w:anchor="wdat_elements" w:history="1">
        <w:r w:rsidRPr="009065BD">
          <w:rPr>
            <w:rStyle w:val="Hyperlink"/>
          </w:rPr>
          <w:t>w.dat</w:t>
        </w:r>
      </w:hyperlink>
      <w:r>
        <w:t xml:space="preserve">) makes the smallest model component too small or even negative. Under such circumstances, the program will usually print in the log file the indices of the rows which are not diagonally dominant. In the most severe situation, the program will output an error message indicating that the matrix may not be positive definite. When these messages appear, the user should stop the program execution and redesign the special weighting. </w:t>
      </w:r>
    </w:p>
    <w:p w:rsidR="007E3981" w:rsidRDefault="007E3981" w:rsidP="00D02B22">
      <w:pPr>
        <w:pStyle w:val="NormalWeb"/>
      </w:pPr>
      <w:r>
        <w:rPr>
          <w:b/>
          <w:bCs/>
        </w:rPr>
        <w:t>NOTE-3</w:t>
      </w:r>
      <w:r>
        <w:t xml:space="preserve">: </w:t>
      </w:r>
      <w:hyperlink w:anchor="IPINV2D_executing" w:history="1">
        <w:r w:rsidRPr="002F61D7">
          <w:rPr>
            <w:rStyle w:val="Hyperlink"/>
          </w:rPr>
          <w:t>IPINV2D</w:t>
        </w:r>
      </w:hyperlink>
      <w:r>
        <w:t xml:space="preserve"> will terminate before the specified maximum number of iterations is reached if the expected data misfit is achieved and if the model norm has plateaued. However, if the program exits when the maximum number of iterations is reached, the file </w:t>
      </w:r>
      <w:hyperlink w:anchor="IPINV2D_out" w:history="1">
        <w:r w:rsidRPr="002F61D7">
          <w:rPr>
            <w:rStyle w:val="Hyperlink"/>
            <w:bCs/>
          </w:rPr>
          <w:t>ipinv2d.out</w:t>
        </w:r>
      </w:hyperlink>
      <w:r>
        <w:t xml:space="preserve"> should be checked to see if the desired </w:t>
      </w:r>
      <w:r w:rsidR="00E1549D">
        <w:rPr>
          <w:noProof/>
          <w:lang w:val="en-CA" w:eastAsia="en-CA"/>
        </w:rPr>
        <w:drawing>
          <wp:inline distT="0" distB="0" distL="0" distR="0">
            <wp:extent cx="139700" cy="165100"/>
            <wp:effectExtent l="0" t="0" r="0" b="6350"/>
            <wp:docPr id="223" name="Picture 688" descr="http://www.eos.ubc.ca/ubcgif/iag/sftwrdocs/dcip2d/dcip2d-manual/chis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http://www.eos.ubc.ca/ubcgif/iag/sftwrdocs/dcip2d/dcip2d-manual/chisq.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9700" cy="165100"/>
                    </a:xfrm>
                    <a:prstGeom prst="rect">
                      <a:avLst/>
                    </a:prstGeom>
                    <a:noFill/>
                    <a:ln>
                      <a:noFill/>
                    </a:ln>
                  </pic:spPr>
                </pic:pic>
              </a:graphicData>
            </a:graphic>
          </wp:inline>
        </w:drawing>
      </w:r>
      <w:r>
        <w:t xml:space="preserve">(usually equal to the number of data) has been reached and that the model norm has plateaued. If not, the inversion should be restarted. If the desired misfit level is not achieved, but the model norm has plateaued and the model is not changing between successive iterations, then the user may want to adjust the target misfit to a higher value. Also an investigation as to which data are most poorly fit can be informative. It may be that the assigned standard deviations to specific data are unrealistically small. The program restarts using the information in </w:t>
      </w:r>
      <w:hyperlink w:anchor="IPINV2D_out" w:history="1">
        <w:r w:rsidRPr="002F61D7">
          <w:rPr>
            <w:rStyle w:val="Hyperlink"/>
            <w:bCs/>
          </w:rPr>
          <w:t>ipinv2d.out</w:t>
        </w:r>
      </w:hyperlink>
      <w:r>
        <w:t xml:space="preserve"> and </w:t>
      </w:r>
      <w:hyperlink w:anchor="IPINV2D_chg" w:history="1">
        <w:r w:rsidRPr="002F61D7">
          <w:rPr>
            <w:rStyle w:val="Hyperlink"/>
            <w:bCs/>
          </w:rPr>
          <w:t>ip2dinv.chg</w:t>
        </w:r>
      </w:hyperlink>
      <w:r>
        <w:t xml:space="preserve">. </w:t>
      </w:r>
    </w:p>
    <w:p w:rsidR="007E3981" w:rsidRDefault="007E3981" w:rsidP="00D02B22">
      <w:pPr>
        <w:pStyle w:val="NormalWeb"/>
      </w:pPr>
      <w:r>
        <w:rPr>
          <w:b/>
          <w:bCs/>
        </w:rPr>
        <w:t>NOTE-4</w:t>
      </w:r>
      <w:r>
        <w:t xml:space="preserve">: We stress that the default errors are only an initial guess and they facilitate the preliminary inversion of the data. The user will want to alter these error estimates for the final inversion used for </w:t>
      </w:r>
      <w:r>
        <w:lastRenderedPageBreak/>
        <w:t xml:space="preserve">interpretation. The data with the estimated errors are written in the file </w:t>
      </w:r>
      <w:hyperlink w:anchor="IPINV2D_log" w:history="1">
        <w:r w:rsidRPr="000D00FA">
          <w:rPr>
            <w:rStyle w:val="Hyperlink"/>
            <w:bCs/>
          </w:rPr>
          <w:t>ipinv2d.log</w:t>
        </w:r>
      </w:hyperlink>
      <w:r>
        <w:t xml:space="preserve"> using the format of </w:t>
      </w:r>
      <w:hyperlink w:anchor="Obs_dat_elements" w:history="1">
        <w:r w:rsidRPr="00A562BF">
          <w:rPr>
            <w:rStyle w:val="Hyperlink"/>
          </w:rPr>
          <w:t>obs.dat</w:t>
        </w:r>
      </w:hyperlink>
      <w:r>
        <w:t xml:space="preserve">. They can be copied to a file for finer adjustment of the error estimates. </w:t>
      </w:r>
    </w:p>
    <w:p w:rsidR="007E3981" w:rsidRDefault="007E3981" w:rsidP="00D02B22">
      <w:pPr>
        <w:pStyle w:val="NormalWeb"/>
      </w:pPr>
      <w:r>
        <w:t xml:space="preserve">This is especially important with </w:t>
      </w:r>
      <w:hyperlink w:anchor="IPINV2D_executing" w:history="1">
        <w:r w:rsidRPr="000D00FA">
          <w:rPr>
            <w:rStyle w:val="Hyperlink"/>
          </w:rPr>
          <w:t>IPINV2D</w:t>
        </w:r>
      </w:hyperlink>
      <w:r>
        <w:t xml:space="preserve">. The apparent chargeability pseudo-section is usually characterized by a fluctuating background of very low values that are dominated by noise. The estimated errors need to account for the variation in this background. Although our implementation of error estimation has been tested on available data sets and has yielded reasonable results, it can still underestimate the noise for an atypical set of data. If this occurs, the inversion could produce a model that has excessive structure when the observed data are </w:t>
      </w:r>
      <w:proofErr w:type="spellStart"/>
      <w:r>
        <w:t>overfit</w:t>
      </w:r>
      <w:proofErr w:type="spellEnd"/>
      <w:r>
        <w:t xml:space="preserve">, or it could fail completely if the misfit is dominated by the contribution from data points in the background region. The former case can be diagnosed by observing excessively high amplitude of the recovered model, while the latter is indicated by an unreasonably large misfit. In these situations, the inversion must be rerun with increased error estimates. </w:t>
      </w:r>
    </w:p>
    <w:p w:rsidR="007E3981" w:rsidRDefault="007E3981" w:rsidP="00D02B22">
      <w:pPr>
        <w:pStyle w:val="NormalWeb"/>
      </w:pPr>
      <w:r>
        <w:rPr>
          <w:b/>
          <w:bCs/>
        </w:rPr>
        <w:t>NOTE-5</w:t>
      </w:r>
      <w:r>
        <w:t xml:space="preserve">: The default conductivity of a uniform halfspace for IP inversions should only be used for preliminary examination of the data. When there is little structure in the background conductivity, the inversion using this default mode can yield a reasonable chargeability model and it is justifiable to fit the data close to the expected misfit value. However, when the background conductivity deviates greatly from a uniform halfspace, reproducing the data to within the assumed errors will certainly result in </w:t>
      </w:r>
      <w:proofErr w:type="spellStart"/>
      <w:r>
        <w:t>overfitting</w:t>
      </w:r>
      <w:proofErr w:type="spellEnd"/>
      <w:r>
        <w:t xml:space="preserve"> the data. If the halfspace conductivity is assumed, then it is prudent to assign a value greater than 1.0 for </w:t>
      </w:r>
      <w:proofErr w:type="spellStart"/>
      <w:r>
        <w:rPr>
          <w:i/>
          <w:iCs/>
        </w:rPr>
        <w:t>chifact</w:t>
      </w:r>
      <w:proofErr w:type="spellEnd"/>
      <w:r>
        <w:t xml:space="preserve"> when the background conductivity is structurally complex. The </w:t>
      </w:r>
      <w:proofErr w:type="spellStart"/>
      <w:r>
        <w:t>judgement</w:t>
      </w:r>
      <w:proofErr w:type="spellEnd"/>
      <w:r>
        <w:t xml:space="preserve"> can be made based upon the complexity of the apparent resistivity pseudo-section. </w:t>
      </w:r>
    </w:p>
    <w:p w:rsidR="007E3981" w:rsidRDefault="00F24369" w:rsidP="00CD4414">
      <w:pPr>
        <w:pStyle w:val="Heading2"/>
      </w:pPr>
      <w:bookmarkStart w:id="2215" w:name="Synthetic_Examples_running_code"/>
      <w:del w:id="2216" w:author="EOS" w:date="2011-06-15T08:55:00Z">
        <w:r>
          <w:pict>
            <v:rect id="_x0000_i1119" style="width:0;height:1.5pt" o:hralign="center" o:hrstd="t" o:hr="t" fillcolor="#a0a0a0" stroked="f"/>
          </w:pict>
        </w:r>
      </w:del>
    </w:p>
    <w:p w:rsidR="007E3981" w:rsidRDefault="007E3981">
      <w:pPr>
        <w:rPr>
          <w:rFonts w:ascii="Cambria" w:hAnsi="Cambria"/>
          <w:b/>
          <w:bCs/>
          <w:color w:val="4F81BD"/>
          <w:sz w:val="26"/>
          <w:szCs w:val="26"/>
        </w:rPr>
      </w:pPr>
      <w:r>
        <w:br w:type="page"/>
      </w:r>
      <w:bookmarkStart w:id="2217" w:name="_GoBack"/>
      <w:bookmarkEnd w:id="2217"/>
    </w:p>
    <w:p w:rsidR="007E3981" w:rsidRPr="005249B8" w:rsidRDefault="00F24369" w:rsidP="005B6EF1">
      <w:pPr>
        <w:widowControl w:val="0"/>
        <w:autoSpaceDE w:val="0"/>
        <w:autoSpaceDN w:val="0"/>
        <w:adjustRightInd w:val="0"/>
        <w:spacing w:before="53"/>
        <w:ind w:right="221"/>
        <w:jc w:val="both"/>
        <w:rPr>
          <w:rFonts w:ascii="Verdana" w:hAnsi="Verdana" w:cs="Verdana"/>
          <w:color w:val="000000"/>
          <w:sz w:val="24"/>
          <w:szCs w:val="24"/>
        </w:rPr>
      </w:pPr>
      <w:bookmarkStart w:id="2218" w:name="EXAMPLES"/>
      <w:r>
        <w:rPr>
          <w:noProof/>
          <w:lang w:val="en-CA" w:eastAsia="en-CA"/>
        </w:rPr>
        <w:lastRenderedPageBreak/>
        <w:pict>
          <v:group id="_x0000_s1065" style="position:absolute;left:0;text-align:left;margin-left:51.85pt;margin-top:8.2pt;width:504.85pt;height:74.6pt;z-index:-251658240;mso-position-horizontal-relative:page;mso-position-vertical-relative:page" coordorigin="1198,795" coordsize="10097,1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" o:allowincell="f">
            <v:shape id="Freeform 38" o:spid="_x0000_s1066" style="position:absolute;left:4184;top:1920;width:7110;height:0;visibility:visible;mso-wrap-style:square;v-text-anchor:top" coordsize="7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NvWMQA&#10;AADaAAAADwAAAGRycy9kb3ducmV2LnhtbESPQWvCQBSE74L/YXmCF6kbW9EaXaWIggVFavX+yD6T&#10;YPZtyK4m9de7BcHjMDPfMLNFYwpxo8rllhUM+hEI4sTqnFMFx9/12ycI55E1FpZJwR85WMzbrRnG&#10;2tb8Q7eDT0WAsItRQeZ9GUvpkowMur4tiYN3tpVBH2SVSl1hHeCmkO9RNJIGcw4LGZa0zCi5HK5G&#10;wWn/veoVvXGzWe4mq/u4Pm2HtFaq22m+piA8Nf4VfrY3WsEH/F8JN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zb1jEAAAA2gAAAA8AAAAAAAAAAAAAAAAAmAIAAGRycy9k&#10;b3ducmV2LnhtbFBLBQYAAAAABAAEAPUAAACJAwAAAAA=&#10;" path="m,l7110,e" filled="f" strokecolor="#bfbfbf" strokeweight=".06pt">
              <v:path arrowok="t" o:connecttype="custom" o:connectlocs="0,0;7110,0" o:connectangles="0,0"/>
            </v:shape>
            <v:shape id="Freeform 39" o:spid="_x0000_s1067" style="position:absolute;left:4184;top:1905;width:0;height:30;visibility:visible;mso-wrap-style:square;v-text-anchor:top" coordsize="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HQVMAA&#10;AADaAAAADwAAAGRycy9kb3ducmV2LnhtbESPT4vCMBTE74LfITxhb5q6rLJUo4ggiDf/3d82z6bY&#10;vJQk29b99BtB8DjMzG+Y5bq3tWjJh8qxgukkA0FcOF1xqeBy3o2/QYSIrLF2TAoeFGC9Gg6WmGvX&#10;8ZHaUyxFgnDIUYGJscmlDIUhi2HiGuLk3Zy3GJP0pdQeuwS3tfzMsrm0WHFaMNjQ1lBxP/1aBf5v&#10;6+8/XByo3dTZTn9N9525KvUx6jcLEJH6+A6/2nutYAbPK+kGyN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wHQVMAAAADaAAAADwAAAAAAAAAAAAAAAACYAgAAZHJzL2Rvd25y&#10;ZXYueG1sUEsFBgAAAAAEAAQA9QAAAIUDAAAAAA==&#10;" path="m,l,30e" filled="f" strokecolor="#8d8d8d" strokeweight=".06pt">
              <v:path arrowok="t" o:connecttype="custom" o:connectlocs="0,0;0,30" o:connectangles="0,0"/>
            </v:shape>
            <v:shape id="Freeform 40" o:spid="_x0000_s1068" style="position:absolute;left:4184;top:1905;width:7110;height:0;visibility:visible;mso-wrap-style:square;v-text-anchor:top" coordsize="7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Iqg8QA&#10;AADaAAAADwAAAGRycy9kb3ducmV2LnhtbESPT2vCQBTE7wW/w/KE3upGDzWkriIBQSse/EPw+Jp9&#10;TUKzb8PuVqOf3hUKPQ4z8xtmtuhNKy7kfGNZwXiUgCAurW64UnA6rt5SED4ga2wtk4IbeVjMBy8z&#10;zLS98p4uh1CJCGGfoYI6hC6T0pc1GfQj2xFH79s6gyFKV0nt8BrhppWTJHmXBhuOCzV2lNdU/hx+&#10;jYJzuqV82X8VKVabe5HfprvPjVPqddgvP0AE6sN/+K+91gqm8LwSb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iKoPEAAAA2gAAAA8AAAAAAAAAAAAAAAAAmAIAAGRycy9k&#10;b3ducmV2LnhtbFBLBQYAAAAABAAEAPUAAACJAwAAAAA=&#10;" path="m,l7110,e" filled="f" strokecolor="#8d8d8d" strokeweight=".06pt">
              <v:path arrowok="t" o:connecttype="custom" o:connectlocs="0,0;7110,0" o:connectangles="0,0"/>
            </v:shape>
            <v:shape id="Freeform 41" o:spid="_x0000_s1069" style="position:absolute;left:11280;top:1905;width:0;height:30;visibility:visible;mso-wrap-style:square;v-text-anchor:top" coordsize="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qkV8QA&#10;AADaAAAADwAAAGRycy9kb3ducmV2LnhtbESPS4vCQBCE7wv+h6EFL4tO1oNodBTxsbtexOfBW5Np&#10;k7CZnpAZNeuvdwTBY1FVX1GjSW0KcaXK5ZYVfHUiEMSJ1TmnCg77ZbsPwnlkjYVlUvBPDibjxscI&#10;Y21vvKXrzqciQNjFqCDzvoyldElGBl3HlsTBO9vKoA+ySqWu8BbgppDdKOpJgzmHhQxLmmWU/O0u&#10;RkF3ffy8D77XC9z0eGZ/TvOyv5or1WrW0yEIT7V/h1/tX61gAM8r4QbI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KpFfEAAAA2gAAAA8AAAAAAAAAAAAAAAAAmAIAAGRycy9k&#10;b3ducmV2LnhtbFBLBQYAAAAABAAEAPUAAACJAwAAAAA=&#10;" path="m,l,30e" filled="f" strokecolor="#bfbfbf" strokeweight=".06pt">
              <v:path arrowok="t" o:connecttype="custom" o:connectlocs="0,0;0,30" o:connectangles="0,0"/>
            </v:shape>
            <v:rect id="Rectangle 42" o:spid="_x0000_s1070" style="position:absolute;left:1199;top:796;width:2980;height:15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soscUA&#10;AADcAAAADwAAAGRycy9kb3ducmV2LnhtbESPS4vCQBCE7wv7H4Ze8LZOVsT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SyixxQAAANwAAAAPAAAAAAAAAAAAAAAAAJgCAABkcnMv&#10;ZG93bnJldi54bWxQSwUGAAAAAAQABAD1AAAAigMAAAAA&#10;" filled="f" stroked="f">
              <v:textbox inset="0,0,0,0">
                <w:txbxContent>
                  <w:p w:rsidR="00F24369" w:rsidRDefault="00F24369" w:rsidP="005B6EF1">
                    <w:pPr>
                      <w:spacing w:line="1500" w:lineRule="atLeast"/>
                      <w:rPr>
                        <w:rFonts w:ascii="Times New Roman" w:hAnsi="Times New Roman"/>
                        <w:sz w:val="24"/>
                        <w:szCs w:val="24"/>
                      </w:rPr>
                    </w:pPr>
                    <w:r>
                      <w:rPr>
                        <w:rFonts w:ascii="Times New Roman" w:hAnsi="Times New Roman"/>
                        <w:noProof/>
                        <w:sz w:val="24"/>
                        <w:szCs w:val="24"/>
                        <w:lang w:val="en-CA" w:eastAsia="en-CA"/>
                      </w:rPr>
                      <w:drawing>
                        <wp:inline distT="0" distB="0" distL="0" distR="0">
                          <wp:extent cx="1854200" cy="939800"/>
                          <wp:effectExtent l="0" t="0" r="0" b="0"/>
                          <wp:docPr id="226"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54200" cy="939800"/>
                                  </a:xfrm>
                                  <a:prstGeom prst="rect">
                                    <a:avLst/>
                                  </a:prstGeom>
                                  <a:noFill/>
                                  <a:ln>
                                    <a:noFill/>
                                  </a:ln>
                                </pic:spPr>
                              </pic:pic>
                            </a:graphicData>
                          </a:graphic>
                        </wp:inline>
                      </w:drawing>
                    </w:r>
                  </w:p>
                  <w:p w:rsidR="00F24369" w:rsidRDefault="00F24369" w:rsidP="005B6EF1">
                    <w:pPr>
                      <w:widowControl w:val="0"/>
                      <w:autoSpaceDE w:val="0"/>
                      <w:autoSpaceDN w:val="0"/>
                      <w:adjustRightInd w:val="0"/>
                      <w:rPr>
                        <w:rFonts w:ascii="Times New Roman" w:hAnsi="Times New Roman"/>
                        <w:sz w:val="24"/>
                        <w:szCs w:val="24"/>
                      </w:rPr>
                    </w:pPr>
                  </w:p>
                </w:txbxContent>
              </v:textbox>
            </v:rect>
            <w10:wrap anchorx="page" anchory="page"/>
          </v:group>
        </w:pict>
      </w:r>
      <w:r w:rsidR="007E3981">
        <w:rPr>
          <w:rFonts w:ascii="Verdana" w:hAnsi="Verdana" w:cs="Verdana"/>
          <w:b/>
          <w:bCs/>
          <w:color w:val="CB0000"/>
          <w:sz w:val="24"/>
          <w:szCs w:val="24"/>
        </w:rPr>
        <w:t>DCIP2D</w:t>
      </w:r>
      <w:r w:rsidR="007E3981" w:rsidRPr="005249B8">
        <w:rPr>
          <w:rFonts w:ascii="Verdana" w:hAnsi="Verdana" w:cs="Verdana"/>
          <w:b/>
          <w:bCs/>
          <w:color w:val="CB0000"/>
          <w:spacing w:val="-35"/>
          <w:sz w:val="24"/>
          <w:szCs w:val="24"/>
        </w:rPr>
        <w:t xml:space="preserve"> </w:t>
      </w:r>
      <w:r w:rsidR="007E3981" w:rsidRPr="005249B8">
        <w:rPr>
          <w:rFonts w:ascii="Verdana" w:hAnsi="Verdana" w:cs="Verdana"/>
          <w:b/>
          <w:bCs/>
          <w:color w:val="CB0000"/>
          <w:w w:val="99"/>
          <w:sz w:val="24"/>
          <w:szCs w:val="24"/>
        </w:rPr>
        <w:t>manual:</w:t>
      </w:r>
    </w:p>
    <w:p w:rsidR="007E3981" w:rsidRPr="005249B8" w:rsidRDefault="007E3981" w:rsidP="005B6EF1">
      <w:pPr>
        <w:widowControl w:val="0"/>
        <w:autoSpaceDE w:val="0"/>
        <w:autoSpaceDN w:val="0"/>
        <w:adjustRightInd w:val="0"/>
        <w:spacing w:line="314" w:lineRule="exact"/>
        <w:ind w:right="128"/>
        <w:jc w:val="both"/>
        <w:rPr>
          <w:rFonts w:ascii="Verdana" w:hAnsi="Verdana" w:cs="Verdana"/>
          <w:color w:val="000000"/>
          <w:sz w:val="24"/>
          <w:szCs w:val="24"/>
        </w:rPr>
      </w:pPr>
      <w:r>
        <w:rPr>
          <w:rFonts w:ascii="Verdana" w:hAnsi="Verdana" w:cs="Verdana"/>
          <w:b/>
          <w:bCs/>
          <w:i/>
          <w:iCs/>
          <w:color w:val="CB0000"/>
          <w:position w:val="-2"/>
          <w:sz w:val="24"/>
          <w:szCs w:val="24"/>
        </w:rPr>
        <w:t>Examples</w:t>
      </w:r>
    </w:p>
    <w:bookmarkEnd w:id="2218"/>
    <w:p w:rsidR="007E3981" w:rsidRPr="005249B8" w:rsidRDefault="007E3981" w:rsidP="005B6EF1">
      <w:pPr>
        <w:widowControl w:val="0"/>
        <w:autoSpaceDE w:val="0"/>
        <w:autoSpaceDN w:val="0"/>
        <w:adjustRightInd w:val="0"/>
        <w:spacing w:before="8" w:line="180" w:lineRule="exact"/>
        <w:jc w:val="both"/>
        <w:rPr>
          <w:rFonts w:ascii="Verdana" w:hAnsi="Verdana" w:cs="Verdana"/>
          <w:color w:val="000000"/>
          <w:sz w:val="16"/>
          <w:szCs w:val="16"/>
        </w:rPr>
      </w:pPr>
    </w:p>
    <w:p w:rsidR="007E3981" w:rsidRDefault="007E3981" w:rsidP="005B6EF1">
      <w:r>
        <w:rPr>
          <w:rStyle w:val="Strong"/>
        </w:rPr>
        <w:t xml:space="preserve">Content: </w:t>
      </w:r>
      <w:r>
        <w:t xml:space="preserve"> </w:t>
      </w:r>
      <w:hyperlink w:anchor="Synthetic_model_examples" w:history="1">
        <w:r w:rsidRPr="002E1F6F">
          <w:rPr>
            <w:rStyle w:val="Hyperlink"/>
          </w:rPr>
          <w:t>Synthetic model</w:t>
        </w:r>
      </w:hyperlink>
      <w:r>
        <w:t xml:space="preserve"> | </w:t>
      </w:r>
      <w:hyperlink w:anchor="DC_Examples" w:history="1">
        <w:r w:rsidRPr="00E75814">
          <w:rPr>
            <w:rStyle w:val="Hyperlink"/>
          </w:rPr>
          <w:t>DC Examples</w:t>
        </w:r>
      </w:hyperlink>
      <w:r>
        <w:t xml:space="preserve"> |</w:t>
      </w:r>
      <w:r w:rsidR="00962591">
        <w:fldChar w:fldCharType="begin"/>
      </w:r>
      <w:ins w:id="2219" w:author="EOS" w:date="2011-08-03T10:34:00Z">
        <w:r w:rsidR="00183D06">
          <w:instrText>HYPERLINK  \l "_IP_Examples"</w:instrText>
        </w:r>
      </w:ins>
      <w:del w:id="2220" w:author="EOS" w:date="2011-08-03T10:33:00Z">
        <w:r w:rsidR="006C6DDD" w:rsidDel="00183D06">
          <w:delInstrText xml:space="preserve"> HYPERLINK \l "IP_Examples" </w:delInstrText>
        </w:r>
      </w:del>
      <w:r w:rsidR="00962591">
        <w:fldChar w:fldCharType="separate"/>
      </w:r>
      <w:r w:rsidRPr="00E75814">
        <w:rPr>
          <w:rStyle w:val="Hyperlink"/>
        </w:rPr>
        <w:t>IP Examples</w:t>
      </w:r>
      <w:r w:rsidR="00962591">
        <w:rPr>
          <w:rStyle w:val="Hyperlink"/>
        </w:rPr>
        <w:fldChar w:fldCharType="end"/>
      </w:r>
      <w:r>
        <w:t xml:space="preserve"> </w:t>
      </w:r>
      <w:del w:id="2221" w:author="EOS" w:date="2011-07-18T12:30:00Z">
        <w:r w:rsidDel="0003096D">
          <w:delText xml:space="preserve">|  </w:delText>
        </w:r>
      </w:del>
      <w:r>
        <w:t xml:space="preserve">| </w:t>
      </w:r>
      <w:hyperlink w:anchor="Large_Data_set_examples" w:history="1">
        <w:r>
          <w:rPr>
            <w:rStyle w:val="Hyperlink"/>
          </w:rPr>
          <w:t xml:space="preserve">Large data set example </w:t>
        </w:r>
      </w:hyperlink>
      <w:r>
        <w:t xml:space="preserve">| </w:t>
      </w:r>
      <w:ins w:id="2222" w:author="EOS" w:date="2011-07-03T16:33:00Z">
        <w:r w:rsidR="00962591">
          <w:fldChar w:fldCharType="begin"/>
        </w:r>
        <w:r>
          <w:instrText>HYPERLINK  \l "Field_data_example_2"</w:instrText>
        </w:r>
      </w:ins>
      <w:del w:id="2223" w:author="EOS" w:date="2011-07-03T16:33:00Z">
        <w:r w:rsidDel="00514628">
          <w:delInstrText xml:space="preserve"> HYPERLINK \l "Field_data_example_1" </w:delInstrText>
        </w:r>
      </w:del>
      <w:ins w:id="2224" w:author="EOS" w:date="2011-07-03T16:33:00Z">
        <w:r w:rsidR="00962591">
          <w:fldChar w:fldCharType="separate"/>
        </w:r>
      </w:ins>
      <w:r>
        <w:rPr>
          <w:rStyle w:val="Hyperlink"/>
        </w:rPr>
        <w:t xml:space="preserve">Field data example </w:t>
      </w:r>
      <w:ins w:id="2225" w:author="EOS" w:date="2011-07-03T16:33:00Z">
        <w:r w:rsidR="00962591">
          <w:fldChar w:fldCharType="end"/>
        </w:r>
      </w:ins>
      <w:r>
        <w:t>|</w:t>
      </w:r>
      <w:ins w:id="2226" w:author="EOS" w:date="2011-07-03T16:34:00Z">
        <w:r w:rsidR="00962591">
          <w:fldChar w:fldCharType="begin"/>
        </w:r>
        <w:r>
          <w:instrText xml:space="preserve"> HYPERLINK  \l "_Borehole_examples" </w:instrText>
        </w:r>
        <w:r w:rsidR="00962591">
          <w:fldChar w:fldCharType="separate"/>
        </w:r>
        <w:r>
          <w:rPr>
            <w:rStyle w:val="Hyperlink"/>
          </w:rPr>
          <w:t>Borehole</w:t>
        </w:r>
        <w:r w:rsidRPr="00514628">
          <w:rPr>
            <w:rStyle w:val="Hyperlink"/>
          </w:rPr>
          <w:t xml:space="preserve"> examples</w:t>
        </w:r>
        <w:r w:rsidR="00962591">
          <w:fldChar w:fldCharType="end"/>
        </w:r>
      </w:ins>
      <w:r>
        <w:t xml:space="preserve">|  </w:t>
      </w:r>
    </w:p>
    <w:p w:rsidR="007E3981" w:rsidRDefault="007E3981" w:rsidP="00CD4414">
      <w:pPr>
        <w:pStyle w:val="Heading2"/>
      </w:pPr>
      <w:bookmarkStart w:id="2227" w:name="_Toc296000717"/>
      <w:bookmarkStart w:id="2228" w:name="_Toc296063700"/>
      <w:bookmarkStart w:id="2229" w:name="Synthetic_model_examples"/>
      <w:r>
        <w:t>Synthetic model</w:t>
      </w:r>
      <w:bookmarkEnd w:id="2227"/>
      <w:bookmarkEnd w:id="2228"/>
    </w:p>
    <w:bookmarkEnd w:id="2215"/>
    <w:bookmarkEnd w:id="2229"/>
    <w:p w:rsidR="007E3981" w:rsidRDefault="007E3981" w:rsidP="00CD4414">
      <w:pPr>
        <w:pStyle w:val="NormalWeb"/>
      </w:pPr>
      <w:r>
        <w:t xml:space="preserve">We use several synthetic examples to illustrate various aspects of DCIP2D Version 5.0. The emphasis of the test examples is to show the newly added features of the inversion programs. A synthetic conductivity model is shown in </w:t>
      </w:r>
      <w:hyperlink w:anchor="FIG15" w:history="1">
        <w:r w:rsidRPr="00872635">
          <w:rPr>
            <w:rStyle w:val="Hyperlink"/>
          </w:rPr>
          <w:t>figure 15a</w:t>
        </w:r>
      </w:hyperlink>
      <w:r w:rsidRPr="00706663">
        <w:rPr>
          <w:rStyle w:val="Hyperlink"/>
          <w:color w:val="auto"/>
          <w:u w:val="none"/>
        </w:rPr>
        <w:t xml:space="preserve"> </w:t>
      </w:r>
      <w:r>
        <w:t xml:space="preserve">and resultant synthetic data I shown in </w:t>
      </w:r>
      <w:hyperlink w:anchor="FIG15" w:history="1">
        <w:r w:rsidRPr="00706663">
          <w:rPr>
            <w:rStyle w:val="Hyperlink"/>
          </w:rPr>
          <w:t>figure 1</w:t>
        </w:r>
        <w:r>
          <w:rPr>
            <w:rStyle w:val="Hyperlink"/>
          </w:rPr>
          <w:t>5</w:t>
        </w:r>
        <w:r w:rsidRPr="00706663">
          <w:rPr>
            <w:rStyle w:val="Hyperlink"/>
          </w:rPr>
          <w:t>b</w:t>
        </w:r>
      </w:hyperlink>
      <w:r>
        <w:t>.</w:t>
      </w:r>
    </w:p>
    <w:p w:rsidR="007E3981" w:rsidRDefault="007E3981" w:rsidP="00CD4414">
      <w:pPr>
        <w:pStyle w:val="NormalWeb"/>
      </w:pPr>
      <w:r>
        <w:t xml:space="preserve">The synthetic model consists of two conductors buried in a uniform </w:t>
      </w:r>
      <w:del w:id="2230" w:author="EOS" w:date="2011-06-14T16:24:00Z">
        <w:r w:rsidDel="00E23C5B">
          <w:delText>half-space</w:delText>
        </w:r>
      </w:del>
      <w:ins w:id="2231" w:author="EOS" w:date="2011-06-14T16:24:00Z">
        <w:r>
          <w:t>halfspace</w:t>
        </w:r>
      </w:ins>
      <w:r>
        <w:t xml:space="preserve">, which is overlain by an overburden of variable conductivity. A V-shaped valley is cut out to simulate the surface topography. The background has a conductivity of 1 </w:t>
      </w:r>
      <w:proofErr w:type="spellStart"/>
      <w:r>
        <w:t>mS</w:t>
      </w:r>
      <w:proofErr w:type="spellEnd"/>
      <w:r>
        <w:t xml:space="preserve">/m and the overburden has a conductivity of 0.1 </w:t>
      </w:r>
      <w:proofErr w:type="spellStart"/>
      <w:r>
        <w:t>mS</w:t>
      </w:r>
      <w:proofErr w:type="spellEnd"/>
      <w:r>
        <w:t xml:space="preserve">/m on the left and 2 </w:t>
      </w:r>
      <w:proofErr w:type="spellStart"/>
      <w:r>
        <w:t>mS</w:t>
      </w:r>
      <w:proofErr w:type="spellEnd"/>
      <w:r>
        <w:t>/m on the right. The buried conductor on the left has a dip of 135</w:t>
      </w:r>
      <w:r>
        <w:rPr>
          <w:vertAlign w:val="superscript"/>
        </w:rPr>
        <w:t>o</w:t>
      </w:r>
      <w:r>
        <w:t xml:space="preserve"> and a conductivity of 100 </w:t>
      </w:r>
      <w:proofErr w:type="spellStart"/>
      <w:r>
        <w:t>mS</w:t>
      </w:r>
      <w:proofErr w:type="spellEnd"/>
      <w:r>
        <w:t xml:space="preserve">/m, and it is buried at a depth of 20 m to the top. The conductor on the right is a horizontal and conductive block of 100 </w:t>
      </w:r>
      <w:proofErr w:type="spellStart"/>
      <w:r>
        <w:t>mS</w:t>
      </w:r>
      <w:proofErr w:type="spellEnd"/>
      <w:r>
        <w:t xml:space="preserve">/m buried at a depth of 25 m. The forward modelling uses a mesh of 48 cells in the x-direction and 27 cells in the z-direction so there are 1296 cells. In the survey, surface electrodes are located every 10 m in the interval </w:t>
      </w:r>
      <w:r>
        <w:rPr>
          <w:i/>
          <w:iCs/>
        </w:rPr>
        <w:t>x</w:t>
      </w:r>
      <w:proofErr w:type="gramStart"/>
      <w:r>
        <w:t>=(</w:t>
      </w:r>
      <w:proofErr w:type="gramEnd"/>
      <w:r>
        <w:t xml:space="preserve">-100,100) m. We have simulated pole-dipole data with a=10 m and n=1, 8. The data have been contaminated with independent Gaussian noise whose standard deviation is equal to 5% of each accurate datum. </w:t>
      </w:r>
    </w:p>
    <w:p w:rsidR="00EF6550" w:rsidRDefault="00E1549D">
      <w:pPr>
        <w:pStyle w:val="NormalWeb"/>
        <w:jc w:val="center"/>
        <w:pPrChange w:id="2232" w:author="EOS" w:date="2011-07-18T17:05:00Z">
          <w:pPr>
            <w:pStyle w:val="NormalWeb"/>
          </w:pPr>
        </w:pPrChange>
      </w:pPr>
      <w:r>
        <w:rPr>
          <w:noProof/>
          <w:lang w:val="en-CA" w:eastAsia="en-CA"/>
        </w:rPr>
        <w:drawing>
          <wp:inline distT="0" distB="0" distL="0" distR="0">
            <wp:extent cx="6007100" cy="3822700"/>
            <wp:effectExtent l="0" t="0" r="0" b="6350"/>
            <wp:docPr id="22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07100" cy="3822700"/>
                    </a:xfrm>
                    <a:prstGeom prst="rect">
                      <a:avLst/>
                    </a:prstGeom>
                    <a:noFill/>
                    <a:ln>
                      <a:noFill/>
                    </a:ln>
                  </pic:spPr>
                </pic:pic>
              </a:graphicData>
            </a:graphic>
          </wp:inline>
        </w:drawing>
      </w:r>
    </w:p>
    <w:p w:rsidR="00EF6550" w:rsidRDefault="007E3981">
      <w:pPr>
        <w:pStyle w:val="Figurestyle"/>
        <w:rPr>
          <w:ins w:id="2233" w:author="EOS" w:date="2011-06-16T16:20:00Z"/>
        </w:rPr>
        <w:pPrChange w:id="2234" w:author="EOS" w:date="2011-06-16T16:24:00Z">
          <w:pPr>
            <w:pStyle w:val="Caption"/>
            <w:keepNext/>
          </w:pPr>
        </w:pPrChange>
      </w:pPr>
      <w:bookmarkStart w:id="2235" w:name="FIG15"/>
      <w:del w:id="2236" w:author="EOS" w:date="2011-06-16T16:23:00Z">
        <w:r w:rsidRPr="008F4288" w:rsidDel="00D90DD6">
          <w:rPr>
            <w:b/>
          </w:rPr>
          <w:delText>F</w:delText>
        </w:r>
      </w:del>
      <w:del w:id="2237" w:author="EOS" w:date="2011-06-16T16:22:00Z">
        <w:r w:rsidRPr="008F4288" w:rsidDel="00D90DD6">
          <w:rPr>
            <w:b/>
          </w:rPr>
          <w:delText xml:space="preserve">igure </w:delText>
        </w:r>
        <w:r w:rsidDel="00D90DD6">
          <w:rPr>
            <w:b/>
          </w:rPr>
          <w:delText>15</w:delText>
        </w:r>
        <w:r w:rsidRPr="008F4288" w:rsidDel="00D90DD6">
          <w:rPr>
            <w:b/>
          </w:rPr>
          <w:delText>.</w:delText>
        </w:r>
        <w:r w:rsidDel="00D90DD6">
          <w:delText xml:space="preserve"> </w:delText>
        </w:r>
      </w:del>
      <w:bookmarkEnd w:id="2235"/>
      <w:proofErr w:type="gramStart"/>
      <w:ins w:id="2238" w:author="EOS" w:date="2011-06-16T16:20:00Z">
        <w:r>
          <w:t xml:space="preserve">Figure </w:t>
        </w:r>
        <w:proofErr w:type="gramEnd"/>
        <w:r w:rsidR="00962591">
          <w:fldChar w:fldCharType="begin"/>
        </w:r>
        <w:r>
          <w:instrText xml:space="preserve"> SEQ Figure \* ARABIC </w:instrText>
        </w:r>
        <w:r w:rsidR="00962591">
          <w:fldChar w:fldCharType="separate"/>
        </w:r>
      </w:ins>
      <w:ins w:id="2239" w:author="EOS" w:date="2011-09-07T12:31:00Z">
        <w:r w:rsidR="00F26A78">
          <w:rPr>
            <w:noProof/>
          </w:rPr>
          <w:t>15</w:t>
        </w:r>
      </w:ins>
      <w:ins w:id="2240" w:author="EOS" w:date="2011-06-16T16:20:00Z">
        <w:r w:rsidR="00962591">
          <w:fldChar w:fldCharType="end"/>
        </w:r>
      </w:ins>
      <w:proofErr w:type="gramStart"/>
      <w:ins w:id="2241" w:author="EOS" w:date="2011-06-16T16:23:00Z">
        <w:r>
          <w:t>.</w:t>
        </w:r>
        <w:proofErr w:type="gramEnd"/>
        <w:r>
          <w:t xml:space="preserve"> (</w:t>
        </w:r>
        <w:proofErr w:type="gramStart"/>
        <w:r>
          <w:t>a</w:t>
        </w:r>
        <w:proofErr w:type="gramEnd"/>
        <w:r>
          <w:t>): The true synthetic resistivity model; (b): synthetic model.</w:t>
        </w:r>
      </w:ins>
    </w:p>
    <w:p w:rsidR="007E3981" w:rsidRDefault="007E3981" w:rsidP="004359DE">
      <w:pPr>
        <w:pStyle w:val="NormalWeb"/>
        <w:jc w:val="center"/>
      </w:pPr>
      <w:del w:id="2242" w:author="EOS" w:date="2011-06-16T16:24:00Z">
        <w:r w:rsidDel="00D90DD6">
          <w:delText>The true synthetic resistivity/conductivity model and synthetic data.</w:delText>
        </w:r>
      </w:del>
    </w:p>
    <w:p w:rsidR="007E3981" w:rsidDel="00761929" w:rsidRDefault="007E3981" w:rsidP="005B6EF1">
      <w:pPr>
        <w:pStyle w:val="Heading2"/>
        <w:rPr>
          <w:del w:id="2243" w:author="EOS" w:date="2011-06-15T08:59:00Z"/>
        </w:rPr>
      </w:pPr>
      <w:bookmarkStart w:id="2244" w:name="All_default_option_examples"/>
    </w:p>
    <w:p w:rsidR="007E3981" w:rsidRDefault="007E3981" w:rsidP="005B6EF1">
      <w:pPr>
        <w:pStyle w:val="Heading2"/>
      </w:pPr>
      <w:bookmarkStart w:id="2245" w:name="_Toc296000718"/>
      <w:bookmarkStart w:id="2246" w:name="_Toc296063701"/>
      <w:bookmarkStart w:id="2247" w:name="DC_Examples"/>
      <w:r>
        <w:t>DC Examples</w:t>
      </w:r>
      <w:bookmarkEnd w:id="2245"/>
      <w:bookmarkEnd w:id="2246"/>
    </w:p>
    <w:bookmarkEnd w:id="2244"/>
    <w:bookmarkEnd w:id="2247"/>
    <w:p w:rsidR="007E3981" w:rsidRDefault="007E3981" w:rsidP="00CD4414">
      <w:pPr>
        <w:pStyle w:val="NormalWeb"/>
      </w:pPr>
      <w:r>
        <w:t xml:space="preserve">We have carried out nine DC inversions of the above DC data set. The examples were designed to illustrate the performance of the inversion program when different combinations of input parameters are used. </w:t>
      </w:r>
    </w:p>
    <w:p w:rsidR="007E3981" w:rsidDel="00761929" w:rsidRDefault="007E3981" w:rsidP="00CD4414">
      <w:pPr>
        <w:pStyle w:val="NormalWeb"/>
        <w:rPr>
          <w:del w:id="2248" w:author="EOS" w:date="2011-06-15T08:56:00Z"/>
        </w:rPr>
      </w:pPr>
    </w:p>
    <w:p w:rsidR="007E3981" w:rsidRDefault="007E3981" w:rsidP="00CD4414">
      <w:pPr>
        <w:pStyle w:val="NormalWeb"/>
        <w:rPr>
          <w:b/>
        </w:rPr>
      </w:pPr>
      <w:r>
        <w:rPr>
          <w:b/>
        </w:rPr>
        <w:t>Ex 1: DC Inversion: All default</w:t>
      </w:r>
    </w:p>
    <w:p w:rsidR="007E3981" w:rsidRDefault="007E3981" w:rsidP="00CD4414">
      <w:pPr>
        <w:pStyle w:val="NormalWeb"/>
      </w:pPr>
      <w:r>
        <w:t>First, the synthetic data were inverted using the all-default option (see the control file configuration provided below:</w:t>
      </w:r>
    </w:p>
    <w:p w:rsidR="007E3981" w:rsidRDefault="00F24369" w:rsidP="00872635">
      <w:pPr>
        <w:pStyle w:val="NormalWeb"/>
      </w:pPr>
      <w:r>
        <w:pict>
          <v:rect id="_x0000_i1120" style="width:0;height:1.5pt" o:hralign="center" o:hrstd="t" o:hr="t" fillcolor="#a0a0a0" stroked="f"/>
        </w:pict>
      </w:r>
    </w:p>
    <w:p w:rsidR="007E3981" w:rsidRPr="00E56B7C" w:rsidRDefault="007E3981" w:rsidP="00872635">
      <w:pPr>
        <w:pStyle w:val="HTMLPreformatted"/>
        <w:rPr>
          <w:color w:val="993300"/>
        </w:rPr>
      </w:pPr>
      <w:r w:rsidRPr="00E56B7C">
        <w:rPr>
          <w:color w:val="993300"/>
        </w:rPr>
        <w:t>OBS LOC_X obs_dc.dat</w:t>
      </w:r>
    </w:p>
    <w:p w:rsidR="007E3981" w:rsidRPr="00E56B7C" w:rsidRDefault="007E3981" w:rsidP="00872635">
      <w:pPr>
        <w:pStyle w:val="HTMLPreformatted"/>
        <w:rPr>
          <w:color w:val="993300"/>
        </w:rPr>
      </w:pPr>
      <w:r w:rsidRPr="00E56B7C">
        <w:rPr>
          <w:color w:val="993300"/>
        </w:rPr>
        <w:t>TOPO FILE topo.dat</w:t>
      </w:r>
    </w:p>
    <w:p w:rsidR="007E3981" w:rsidRDefault="007E3981" w:rsidP="00872635">
      <w:pPr>
        <w:pStyle w:val="HTMLPreformatted"/>
        <w:rPr>
          <w:color w:val="993300"/>
        </w:rPr>
      </w:pPr>
      <w:r w:rsidRPr="00E56B7C">
        <w:rPr>
          <w:color w:val="993300"/>
        </w:rPr>
        <w:t>MESH FILE dcinv2d.msh</w:t>
      </w:r>
    </w:p>
    <w:p w:rsidR="007E3981" w:rsidRPr="00E56B7C" w:rsidRDefault="00F24369" w:rsidP="00872635">
      <w:pPr>
        <w:pStyle w:val="HTMLPreformatted"/>
        <w:rPr>
          <w:color w:val="993300"/>
        </w:rPr>
      </w:pPr>
      <w:r>
        <w:pict>
          <v:rect id="_x0000_i1121" style="width:0;height:1.5pt" o:hralign="center" o:hrstd="t" o:hr="t" fillcolor="#a0a0a0" stroked="f"/>
        </w:pict>
      </w:r>
    </w:p>
    <w:p w:rsidR="007E3981" w:rsidRDefault="007E3981" w:rsidP="00CD4414">
      <w:pPr>
        <w:pStyle w:val="NormalWeb"/>
      </w:pPr>
      <w:r>
        <w:t>In this file the first line (</w:t>
      </w:r>
      <w:r w:rsidRPr="00EF60F5">
        <w:rPr>
          <w:rStyle w:val="FileformatexampleChar"/>
          <w:color w:val="C0504D"/>
          <w:sz w:val="20"/>
          <w:szCs w:val="20"/>
        </w:rPr>
        <w:t>OBS LOC_X</w:t>
      </w:r>
      <w:r>
        <w:t xml:space="preserve">) indicates that the data file </w:t>
      </w:r>
      <w:r w:rsidRPr="00EF60F5">
        <w:rPr>
          <w:rStyle w:val="FileformatexampleChar"/>
          <w:color w:val="C0504D"/>
          <w:sz w:val="20"/>
          <w:szCs w:val="20"/>
        </w:rPr>
        <w:t>obs_dc.dat</w:t>
      </w:r>
      <w:r>
        <w:t xml:space="preserve"> only includes surface locations; the second line </w:t>
      </w:r>
      <w:ins w:id="2249" w:author="EOS" w:date="2011-06-15T09:05:00Z">
        <w:r>
          <w:t>(</w:t>
        </w:r>
        <w:r>
          <w:rPr>
            <w:rStyle w:val="FileformatexampleChar"/>
            <w:color w:val="C0504D"/>
            <w:sz w:val="20"/>
            <w:szCs w:val="20"/>
          </w:rPr>
          <w:t>TOPO FILE</w:t>
        </w:r>
        <w:r>
          <w:t xml:space="preserve">) </w:t>
        </w:r>
      </w:ins>
      <w:r>
        <w:t>contains the reference to topography file</w:t>
      </w:r>
      <w:ins w:id="2250" w:author="EOS" w:date="2011-06-15T09:06:00Z">
        <w:r>
          <w:t xml:space="preserve"> </w:t>
        </w:r>
        <w:r w:rsidRPr="00AA1B9E">
          <w:rPr>
            <w:rFonts w:ascii="Courier New" w:hAnsi="Courier New" w:cs="Courier New"/>
            <w:color w:val="993300"/>
            <w:sz w:val="20"/>
            <w:szCs w:val="20"/>
          </w:rPr>
          <w:t>topo.dat</w:t>
        </w:r>
      </w:ins>
      <w:r>
        <w:t>; the third line</w:t>
      </w:r>
      <w:ins w:id="2251" w:author="EOS" w:date="2011-06-15T09:06:00Z">
        <w:r>
          <w:t xml:space="preserve"> (</w:t>
        </w:r>
        <w:r>
          <w:rPr>
            <w:rStyle w:val="FileformatexampleChar"/>
            <w:color w:val="C0504D"/>
            <w:sz w:val="20"/>
            <w:szCs w:val="20"/>
          </w:rPr>
          <w:t>MESH FILE</w:t>
        </w:r>
        <w:proofErr w:type="gramStart"/>
        <w:r>
          <w:t xml:space="preserve">) </w:t>
        </w:r>
      </w:ins>
      <w:r>
        <w:t xml:space="preserve"> contains</w:t>
      </w:r>
      <w:proofErr w:type="gramEnd"/>
      <w:r>
        <w:t xml:space="preserve"> reference to the mesh file</w:t>
      </w:r>
      <w:ins w:id="2252" w:author="EOS" w:date="2011-06-15T09:06:00Z">
        <w:r>
          <w:t xml:space="preserve"> </w:t>
        </w:r>
        <w:r>
          <w:rPr>
            <w:rFonts w:ascii="Courier New" w:hAnsi="Courier New" w:cs="Courier New"/>
            <w:color w:val="993300"/>
            <w:sz w:val="20"/>
            <w:szCs w:val="20"/>
          </w:rPr>
          <w:t>dcinv2d.msh</w:t>
        </w:r>
      </w:ins>
      <w:r>
        <w:t>. If there is no topography it is not necessary to include either the mesh, or the topo</w:t>
      </w:r>
      <w:ins w:id="2253" w:author="EOS" w:date="2011-07-18T12:27:00Z">
        <w:r>
          <w:t>graphy</w:t>
        </w:r>
      </w:ins>
      <w:r>
        <w:t xml:space="preserve"> file in all-default mode. </w:t>
      </w:r>
      <w:r w:rsidRPr="00EF60F5">
        <w:rPr>
          <w:u w:val="single"/>
        </w:rPr>
        <w:t>DCINV2D_V5.0</w:t>
      </w:r>
      <w:r>
        <w:t xml:space="preserve"> will construct a mesh in automatic mode and consider topography to be zero. In our case we have </w:t>
      </w:r>
      <w:ins w:id="2254" w:author="EOS" w:date="2011-06-15T09:07:00Z">
        <w:r>
          <w:t xml:space="preserve">user-defined </w:t>
        </w:r>
      </w:ins>
      <w:r>
        <w:t xml:space="preserve">topography </w:t>
      </w:r>
      <w:del w:id="2255" w:author="EOS" w:date="2011-06-15T09:07:00Z">
        <w:r w:rsidDel="00AA1B9E">
          <w:delText xml:space="preserve">so the topo </w:delText>
        </w:r>
      </w:del>
      <w:r>
        <w:t>and mesh file</w:t>
      </w:r>
      <w:del w:id="2256" w:author="EOS" w:date="2011-06-15T09:02:00Z">
        <w:r w:rsidDel="00AA1B9E">
          <w:delText>s</w:delText>
        </w:r>
      </w:del>
      <w:r>
        <w:t xml:space="preserve"> </w:t>
      </w:r>
      <w:del w:id="2257" w:author="EOS" w:date="2011-06-15T09:02:00Z">
        <w:r w:rsidDel="00AA1B9E">
          <w:delText xml:space="preserve">are </w:delText>
        </w:r>
      </w:del>
      <w:ins w:id="2258" w:author="EOS" w:date="2011-06-15T09:02:00Z">
        <w:r>
          <w:t xml:space="preserve">is </w:t>
        </w:r>
      </w:ins>
      <w:r>
        <w:t>provided. The result</w:t>
      </w:r>
      <w:del w:id="2259" w:author="EOS" w:date="2011-07-02T19:05:00Z">
        <w:r w:rsidDel="00474F0F">
          <w:delText>s</w:delText>
        </w:r>
      </w:del>
      <w:r>
        <w:t xml:space="preserve"> of the all-default inversion is shown in </w:t>
      </w:r>
      <w:hyperlink w:anchor="FIG16" w:history="1">
        <w:r>
          <w:rPr>
            <w:rStyle w:val="Hyperlink"/>
          </w:rPr>
          <w:t>figure 16</w:t>
        </w:r>
        <w:r w:rsidRPr="008F4288">
          <w:rPr>
            <w:rStyle w:val="Hyperlink"/>
          </w:rPr>
          <w:t>.</w:t>
        </w:r>
      </w:hyperlink>
      <w:r>
        <w:t xml:space="preserve"> </w:t>
      </w:r>
      <w:del w:id="2260" w:author="EOS" w:date="2011-08-02T15:48:00Z">
        <w:r w:rsidDel="00422239">
          <w:delText xml:space="preserve"> </w:delText>
        </w:r>
      </w:del>
      <w:r>
        <w:t xml:space="preserve">The best fitting halfspace was </w:t>
      </w:r>
      <w:proofErr w:type="gramStart"/>
      <w:r>
        <w:t>approximately 120 ohm-m</w:t>
      </w:r>
      <w:proofErr w:type="gramEnd"/>
      <w:r>
        <w:t>.</w:t>
      </w:r>
    </w:p>
    <w:p w:rsidR="007E3981" w:rsidRDefault="00E1549D" w:rsidP="001926D6">
      <w:pPr>
        <w:pStyle w:val="NormalWeb"/>
        <w:jc w:val="center"/>
        <w:rPr>
          <w:b/>
        </w:rPr>
      </w:pPr>
      <w:r>
        <w:rPr>
          <w:b/>
          <w:noProof/>
          <w:lang w:val="en-CA" w:eastAsia="en-CA"/>
        </w:rPr>
        <w:drawing>
          <wp:inline distT="0" distB="0" distL="0" distR="0">
            <wp:extent cx="6642100" cy="2667000"/>
            <wp:effectExtent l="0" t="0" r="6350" b="0"/>
            <wp:docPr id="23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2100" cy="2667000"/>
                    </a:xfrm>
                    <a:prstGeom prst="rect">
                      <a:avLst/>
                    </a:prstGeom>
                    <a:noFill/>
                    <a:ln>
                      <a:noFill/>
                    </a:ln>
                  </pic:spPr>
                </pic:pic>
              </a:graphicData>
            </a:graphic>
          </wp:inline>
        </w:drawing>
      </w:r>
    </w:p>
    <w:p w:rsidR="00EF6550" w:rsidRDefault="007E3981">
      <w:pPr>
        <w:pStyle w:val="Figurestyle"/>
        <w:pPrChange w:id="2261" w:author="EOS" w:date="2011-06-16T16:25:00Z">
          <w:pPr>
            <w:pStyle w:val="NormalWeb"/>
            <w:keepNext/>
            <w:jc w:val="center"/>
          </w:pPr>
        </w:pPrChange>
      </w:pPr>
      <w:bookmarkStart w:id="2262" w:name="FIG16"/>
      <w:del w:id="2263" w:author="EOS" w:date="2011-06-16T16:25:00Z">
        <w:r w:rsidRPr="008F4288" w:rsidDel="00D90DD6">
          <w:rPr>
            <w:b/>
          </w:rPr>
          <w:delText xml:space="preserve">Figure </w:delText>
        </w:r>
        <w:r w:rsidDel="00D90DD6">
          <w:rPr>
            <w:b/>
          </w:rPr>
          <w:delText>16</w:delText>
        </w:r>
        <w:bookmarkEnd w:id="2262"/>
        <w:r w:rsidRPr="008F4288" w:rsidDel="00D90DD6">
          <w:rPr>
            <w:b/>
          </w:rPr>
          <w:delText>.</w:delText>
        </w:r>
      </w:del>
      <w:proofErr w:type="gramStart"/>
      <w:ins w:id="2264" w:author="EOS" w:date="2011-06-16T16:25:00Z">
        <w:r>
          <w:t xml:space="preserve">Figure </w:t>
        </w:r>
        <w:proofErr w:type="gramEnd"/>
        <w:r w:rsidR="00962591">
          <w:fldChar w:fldCharType="begin"/>
        </w:r>
        <w:r>
          <w:instrText xml:space="preserve"> SEQ Figure \* ARABIC </w:instrText>
        </w:r>
        <w:r w:rsidR="00962591">
          <w:fldChar w:fldCharType="separate"/>
        </w:r>
      </w:ins>
      <w:ins w:id="2265" w:author="EOS" w:date="2011-09-07T12:31:00Z">
        <w:r w:rsidR="00F26A78">
          <w:rPr>
            <w:noProof/>
          </w:rPr>
          <w:t>16</w:t>
        </w:r>
      </w:ins>
      <w:ins w:id="2266" w:author="EOS" w:date="2011-06-16T16:25:00Z">
        <w:r w:rsidR="00962591">
          <w:fldChar w:fldCharType="end"/>
        </w:r>
        <w:proofErr w:type="gramStart"/>
        <w:r>
          <w:t>.</w:t>
        </w:r>
        <w:proofErr w:type="gramEnd"/>
        <w:r>
          <w:t xml:space="preserve"> </w:t>
        </w:r>
      </w:ins>
      <w:del w:id="2267" w:author="EOS" w:date="2011-06-16T16:25:00Z">
        <w:r w:rsidDel="00D90DD6">
          <w:delText xml:space="preserve"> </w:delText>
        </w:r>
      </w:del>
      <w:proofErr w:type="gramStart"/>
      <w:r>
        <w:t>Inversion of synthetic DC data using all-default mode.</w:t>
      </w:r>
      <w:proofErr w:type="gramEnd"/>
      <w:r>
        <w:t xml:space="preserve"> </w:t>
      </w:r>
    </w:p>
    <w:p w:rsidR="007E3981" w:rsidDel="00D90DD6" w:rsidRDefault="007E3981" w:rsidP="007B0BF5">
      <w:pPr>
        <w:pStyle w:val="NormalWeb"/>
        <w:rPr>
          <w:del w:id="2268" w:author="EOS" w:date="2011-06-15T08:56:00Z"/>
        </w:rPr>
      </w:pPr>
    </w:p>
    <w:p w:rsidR="007E3981" w:rsidRDefault="007E3981" w:rsidP="007B0BF5">
      <w:pPr>
        <w:pStyle w:val="NormalWeb"/>
        <w:rPr>
          <w:ins w:id="2269" w:author="EOS" w:date="2011-06-16T16:25:00Z"/>
        </w:rPr>
      </w:pPr>
    </w:p>
    <w:p w:rsidR="007E3981" w:rsidDel="00F70FCC" w:rsidRDefault="007E3981" w:rsidP="007B0BF5">
      <w:pPr>
        <w:pStyle w:val="NormalWeb"/>
        <w:rPr>
          <w:del w:id="2270" w:author="EOS" w:date="2011-06-15T08:56:00Z"/>
        </w:rPr>
      </w:pPr>
    </w:p>
    <w:p w:rsidR="007E3981" w:rsidRDefault="007E3981" w:rsidP="007B0BF5">
      <w:pPr>
        <w:pStyle w:val="NormalWeb"/>
        <w:rPr>
          <w:ins w:id="2271" w:author="EOS" w:date="2011-07-18T12:02:00Z"/>
        </w:rPr>
      </w:pPr>
    </w:p>
    <w:p w:rsidR="007E3981" w:rsidRDefault="007E3981" w:rsidP="007B0BF5">
      <w:pPr>
        <w:pStyle w:val="NormalWeb"/>
        <w:rPr>
          <w:ins w:id="2272" w:author="EOS" w:date="2011-07-18T12:02:00Z"/>
        </w:rPr>
      </w:pPr>
    </w:p>
    <w:p w:rsidR="007E3981" w:rsidRPr="004E7EDF" w:rsidRDefault="007E3981" w:rsidP="007B0BF5">
      <w:pPr>
        <w:pStyle w:val="NormalWeb"/>
        <w:rPr>
          <w:b/>
        </w:rPr>
      </w:pPr>
      <w:r>
        <w:rPr>
          <w:b/>
        </w:rPr>
        <w:lastRenderedPageBreak/>
        <w:t>EX 2: DC Inversion: CG solution</w:t>
      </w:r>
      <w:del w:id="2273" w:author="Doug Oldenburg" w:date="2011-08-01T17:37:00Z">
        <w:r w:rsidDel="00E4429E">
          <w:rPr>
            <w:b/>
          </w:rPr>
          <w:delText>, Specified</w:delText>
        </w:r>
      </w:del>
      <w:ins w:id="2274" w:author="Doug Oldenburg" w:date="2011-08-01T17:37:00Z">
        <w:r>
          <w:rPr>
            <w:b/>
          </w:rPr>
          <w:t xml:space="preserve"> using a </w:t>
        </w:r>
      </w:ins>
      <w:del w:id="2275" w:author="EOS" w:date="2011-08-02T13:56:00Z">
        <w:r w:rsidDel="003F3443">
          <w:rPr>
            <w:b/>
          </w:rPr>
          <w:delText xml:space="preserve"> </w:delText>
        </w:r>
      </w:del>
      <w:r>
        <w:rPr>
          <w:b/>
        </w:rPr>
        <w:t>constant reference model</w:t>
      </w:r>
    </w:p>
    <w:p w:rsidR="007E3981" w:rsidRDefault="007E3981" w:rsidP="007B0BF5">
      <w:pPr>
        <w:pStyle w:val="NormalWeb"/>
        <w:rPr>
          <w:ins w:id="2276" w:author="EOS" w:date="2011-06-15T08:57:00Z"/>
        </w:rPr>
      </w:pPr>
      <w:r>
        <w:t>In the next example, definition of some parameters has been set to user-defined and changed. In real life this can be done if there is a higher level of certainty regarding some starting parameters (a-priori information). The control file for the next example is provided below:</w:t>
      </w:r>
    </w:p>
    <w:p w:rsidR="007E3981" w:rsidRDefault="00F24369" w:rsidP="007B0BF5">
      <w:pPr>
        <w:pStyle w:val="NormalWeb"/>
      </w:pPr>
      <w:r>
        <w:pict>
          <v:rect id="_x0000_i1122" style="width:0;height:1.5pt" o:hralign="center" o:hrstd="t" o:hr="t" fillcolor="#a0a0a0" stroked="f"/>
        </w:pict>
      </w:r>
    </w:p>
    <w:p w:rsidR="007E3981" w:rsidRPr="000471E1" w:rsidRDefault="007E3981" w:rsidP="007B0BF5">
      <w:pPr>
        <w:pStyle w:val="HTMLPreformatted"/>
        <w:rPr>
          <w:color w:val="993300"/>
        </w:rPr>
      </w:pPr>
      <w:r w:rsidRPr="000471E1">
        <w:rPr>
          <w:color w:val="993300"/>
        </w:rPr>
        <w:t>OBS LOC_X obs_dc.dat</w:t>
      </w:r>
    </w:p>
    <w:p w:rsidR="007E3981" w:rsidRPr="000471E1" w:rsidRDefault="007E3981" w:rsidP="007B0BF5">
      <w:pPr>
        <w:pStyle w:val="HTMLPreformatted"/>
        <w:rPr>
          <w:color w:val="993300"/>
        </w:rPr>
      </w:pPr>
      <w:r w:rsidRPr="000471E1">
        <w:rPr>
          <w:color w:val="993300"/>
        </w:rPr>
        <w:t>TOPO FILE topo.dat</w:t>
      </w:r>
    </w:p>
    <w:p w:rsidR="007E3981" w:rsidRPr="000471E1" w:rsidRDefault="007E3981" w:rsidP="007B0BF5">
      <w:pPr>
        <w:pStyle w:val="HTMLPreformatted"/>
        <w:rPr>
          <w:color w:val="993300"/>
        </w:rPr>
      </w:pPr>
      <w:r w:rsidRPr="000471E1">
        <w:rPr>
          <w:color w:val="993300"/>
        </w:rPr>
        <w:t>MESH FILE dcinv2d.msh</w:t>
      </w:r>
    </w:p>
    <w:p w:rsidR="007E3981" w:rsidRPr="000471E1" w:rsidRDefault="007E3981" w:rsidP="007B0BF5">
      <w:pPr>
        <w:pStyle w:val="HTMLPreformatted"/>
        <w:rPr>
          <w:color w:val="993300"/>
        </w:rPr>
      </w:pPr>
      <w:proofErr w:type="gramStart"/>
      <w:r w:rsidRPr="000471E1">
        <w:rPr>
          <w:color w:val="993300"/>
        </w:rPr>
        <w:t>ALPHA VALUE 1.e-3 1.</w:t>
      </w:r>
      <w:proofErr w:type="gramEnd"/>
      <w:r w:rsidRPr="000471E1">
        <w:rPr>
          <w:color w:val="993300"/>
        </w:rPr>
        <w:t xml:space="preserve"> 1.</w:t>
      </w:r>
    </w:p>
    <w:p w:rsidR="007E3981" w:rsidRPr="000471E1" w:rsidRDefault="007E3981" w:rsidP="007B0BF5">
      <w:pPr>
        <w:pStyle w:val="HTMLPreformatted"/>
        <w:rPr>
          <w:color w:val="993300"/>
        </w:rPr>
      </w:pPr>
      <w:r w:rsidRPr="000471E1">
        <w:rPr>
          <w:color w:val="993300"/>
        </w:rPr>
        <w:t xml:space="preserve">INVMODE </w:t>
      </w:r>
      <w:r>
        <w:rPr>
          <w:color w:val="993300"/>
        </w:rPr>
        <w:t>CG</w:t>
      </w:r>
    </w:p>
    <w:p w:rsidR="007E3981" w:rsidRPr="000471E1" w:rsidRDefault="007E3981" w:rsidP="007B0BF5">
      <w:pPr>
        <w:pStyle w:val="HTMLPreformatted"/>
        <w:rPr>
          <w:color w:val="993300"/>
        </w:rPr>
      </w:pPr>
      <w:r w:rsidRPr="000471E1">
        <w:rPr>
          <w:color w:val="993300"/>
        </w:rPr>
        <w:t>REF_MOD VALUE 1.e-3</w:t>
      </w:r>
    </w:p>
    <w:p w:rsidR="007E3981" w:rsidRPr="00E56B7C" w:rsidRDefault="007E3981" w:rsidP="007B0BF5">
      <w:pPr>
        <w:pStyle w:val="HTMLPreformatted"/>
        <w:rPr>
          <w:color w:val="993300"/>
        </w:rPr>
      </w:pPr>
      <w:r w:rsidRPr="000471E1">
        <w:rPr>
          <w:color w:val="993300"/>
        </w:rPr>
        <w:t>INIT_MOD VALUE 1.e-3</w:t>
      </w:r>
      <w:r w:rsidR="00F24369">
        <w:pict>
          <v:rect id="_x0000_i1123" style="width:0;height:1.5pt" o:hralign="center" o:hrstd="t" o:hr="t" fillcolor="#a0a0a0" stroked="f"/>
        </w:pict>
      </w:r>
    </w:p>
    <w:p w:rsidR="007E3981" w:rsidRDefault="007E3981" w:rsidP="007B0BF5">
      <w:pPr>
        <w:pStyle w:val="NormalWeb"/>
      </w:pPr>
      <w:r>
        <w:t>In this example the fourth line (</w:t>
      </w:r>
      <w:r>
        <w:rPr>
          <w:rStyle w:val="FileformatexampleChar"/>
          <w:color w:val="C0504D"/>
          <w:sz w:val="20"/>
          <w:szCs w:val="20"/>
        </w:rPr>
        <w:t>ALPHA VALUE</w:t>
      </w:r>
      <w:r>
        <w:t>) indicates that the smallness coefficient (</w:t>
      </w:r>
      <w:r w:rsidRPr="00EC5E78">
        <w:rPr>
          <w:rFonts w:ascii="Symbol" w:hAnsi="Symbol"/>
        </w:rPr>
        <w:t></w:t>
      </w:r>
      <w:r w:rsidRPr="00EC5E78">
        <w:rPr>
          <w:vertAlign w:val="subscript"/>
        </w:rPr>
        <w:t>s</w:t>
      </w:r>
      <w:r>
        <w:t>) is now user-defined (set to 0.001). The fifth line (</w:t>
      </w:r>
      <w:r>
        <w:rPr>
          <w:rStyle w:val="FileformatexampleChar"/>
          <w:color w:val="C0504D"/>
          <w:sz w:val="20"/>
          <w:szCs w:val="20"/>
        </w:rPr>
        <w:t>INVMODE CG</w:t>
      </w:r>
      <w:r>
        <w:t>) means that the system solver has been switched from default (Singular Value Decomposition or SVD solver) to the Conjugate Gradient solver (CG). Line 6 (</w:t>
      </w:r>
      <w:r>
        <w:rPr>
          <w:rStyle w:val="FileformatexampleChar"/>
          <w:color w:val="C0504D"/>
          <w:sz w:val="20"/>
          <w:szCs w:val="20"/>
        </w:rPr>
        <w:t>REF_MOD VALUE</w:t>
      </w:r>
      <w:r>
        <w:t>) has been set to 0.001 S/m (or 1000 Ohm m). Line 7 (</w:t>
      </w:r>
      <w:r>
        <w:rPr>
          <w:rStyle w:val="FileformatexampleChar"/>
          <w:color w:val="C0504D"/>
          <w:sz w:val="20"/>
          <w:szCs w:val="20"/>
        </w:rPr>
        <w:t>INIT_MOD VALUE</w:t>
      </w:r>
      <w:r>
        <w:t xml:space="preserve">) has been set to the same as reference model. The results of applying these control file parameters are shown in the inversion model in </w:t>
      </w:r>
      <w:hyperlink w:anchor="FIG17" w:history="1">
        <w:r w:rsidRPr="00B73777">
          <w:rPr>
            <w:rStyle w:val="Hyperlink"/>
          </w:rPr>
          <w:t>figure 17</w:t>
        </w:r>
      </w:hyperlink>
      <w:r>
        <w:t>.</w:t>
      </w:r>
    </w:p>
    <w:p w:rsidR="007E3981" w:rsidRDefault="00E1549D" w:rsidP="007B0BF5">
      <w:pPr>
        <w:pStyle w:val="NormalWeb"/>
        <w:rPr>
          <w:b/>
        </w:rPr>
      </w:pPr>
      <w:r>
        <w:rPr>
          <w:b/>
          <w:noProof/>
          <w:lang w:val="en-CA" w:eastAsia="en-CA"/>
        </w:rPr>
        <w:drawing>
          <wp:inline distT="0" distB="0" distL="0" distR="0">
            <wp:extent cx="6184900" cy="2413000"/>
            <wp:effectExtent l="0" t="0" r="6350" b="6350"/>
            <wp:docPr id="23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84900" cy="2413000"/>
                    </a:xfrm>
                    <a:prstGeom prst="rect">
                      <a:avLst/>
                    </a:prstGeom>
                    <a:noFill/>
                    <a:ln>
                      <a:noFill/>
                    </a:ln>
                  </pic:spPr>
                </pic:pic>
              </a:graphicData>
            </a:graphic>
          </wp:inline>
        </w:drawing>
      </w:r>
    </w:p>
    <w:p w:rsidR="00EF6550" w:rsidRDefault="007E3981">
      <w:pPr>
        <w:pStyle w:val="Figurestyle"/>
        <w:pPrChange w:id="2277" w:author="EOS" w:date="2011-06-16T16:26:00Z">
          <w:pPr>
            <w:pStyle w:val="NormalWeb"/>
            <w:keepNext/>
            <w:jc w:val="center"/>
          </w:pPr>
        </w:pPrChange>
      </w:pPr>
      <w:bookmarkStart w:id="2278" w:name="FIG17"/>
      <w:del w:id="2279" w:author="EOS" w:date="2011-06-16T16:26:00Z">
        <w:r w:rsidRPr="001926D6" w:rsidDel="00D90DD6">
          <w:rPr>
            <w:b/>
          </w:rPr>
          <w:delText>Figure 17.</w:delText>
        </w:r>
      </w:del>
      <w:del w:id="2280" w:author="EOS" w:date="2011-06-16T16:25:00Z">
        <w:r w:rsidDel="00D90DD6">
          <w:delText xml:space="preserve"> </w:delText>
        </w:r>
      </w:del>
      <w:bookmarkStart w:id="2281" w:name="_Ref298772514"/>
      <w:proofErr w:type="gramStart"/>
      <w:ins w:id="2282" w:author="EOS" w:date="2011-06-16T16:25:00Z">
        <w:r>
          <w:t xml:space="preserve">Figure </w:t>
        </w:r>
        <w:proofErr w:type="gramEnd"/>
        <w:r w:rsidR="00962591">
          <w:fldChar w:fldCharType="begin"/>
        </w:r>
        <w:r>
          <w:instrText xml:space="preserve"> SEQ Figure \* ARABIC </w:instrText>
        </w:r>
        <w:r w:rsidR="00962591">
          <w:fldChar w:fldCharType="separate"/>
        </w:r>
      </w:ins>
      <w:ins w:id="2283" w:author="EOS" w:date="2011-09-07T12:31:00Z">
        <w:r w:rsidR="00F26A78">
          <w:rPr>
            <w:noProof/>
          </w:rPr>
          <w:t>17</w:t>
        </w:r>
      </w:ins>
      <w:ins w:id="2284" w:author="EOS" w:date="2011-06-16T16:25:00Z">
        <w:r w:rsidR="00962591">
          <w:fldChar w:fldCharType="end"/>
        </w:r>
      </w:ins>
      <w:bookmarkEnd w:id="2278"/>
      <w:bookmarkEnd w:id="2281"/>
      <w:proofErr w:type="gramStart"/>
      <w:ins w:id="2285" w:author="EOS" w:date="2011-06-16T16:26:00Z">
        <w:r>
          <w:t>.</w:t>
        </w:r>
        <w:proofErr w:type="gramEnd"/>
        <w:r>
          <w:t xml:space="preserve"> </w:t>
        </w:r>
      </w:ins>
      <w:r>
        <w:t>Inversion of synthetic DC data using user-defined smallness parameter (</w:t>
      </w:r>
      <w:r w:rsidRPr="00B73777">
        <w:rPr>
          <w:rFonts w:ascii="Symbol" w:hAnsi="Symbol"/>
        </w:rPr>
        <w:t></w:t>
      </w:r>
      <w:r w:rsidRPr="00B73777">
        <w:rPr>
          <w:vertAlign w:val="subscript"/>
        </w:rPr>
        <w:t>s</w:t>
      </w:r>
      <w:r>
        <w:t xml:space="preserve">) 1000 Ohm m </w:t>
      </w:r>
      <w:del w:id="2286" w:author="EOS" w:date="2011-06-14T16:24:00Z">
        <w:r w:rsidDel="00E23C5B">
          <w:delText>half-space</w:delText>
        </w:r>
      </w:del>
      <w:ins w:id="2287" w:author="EOS" w:date="2011-06-14T16:24:00Z">
        <w:r>
          <w:t>halfspace</w:t>
        </w:r>
      </w:ins>
      <w:r>
        <w:t xml:space="preserve"> as both: reference and a starting model.</w:t>
      </w:r>
    </w:p>
    <w:p w:rsidR="007E3981" w:rsidRPr="00186E7B" w:rsidDel="004B4F15" w:rsidRDefault="007E3981" w:rsidP="00CB629C">
      <w:pPr>
        <w:pStyle w:val="NormalWeb"/>
        <w:rPr>
          <w:del w:id="2288" w:author="EOS" w:date="2011-06-15T09:12:00Z"/>
          <w:i/>
        </w:rPr>
      </w:pPr>
      <w:r>
        <w:t xml:space="preserve">The basic features of the models in </w:t>
      </w:r>
      <w:ins w:id="2289" w:author="EOS" w:date="2011-06-15T09:08:00Z">
        <w:r w:rsidR="00962591">
          <w:fldChar w:fldCharType="begin"/>
        </w:r>
        <w:r>
          <w:instrText xml:space="preserve"> HYPERLINK  \l "FIG16" </w:instrText>
        </w:r>
        <w:r w:rsidR="00962591">
          <w:fldChar w:fldCharType="separate"/>
        </w:r>
        <w:del w:id="2290" w:author="EOS" w:date="2011-06-15T09:08:00Z">
          <w:r w:rsidRPr="00AA1B9E" w:rsidDel="00AA1B9E">
            <w:rPr>
              <w:rStyle w:val="Hyperlink"/>
            </w:rPr>
            <w:delText xml:space="preserve">Figures </w:delText>
          </w:r>
        </w:del>
        <w:r w:rsidRPr="00AA1B9E">
          <w:rPr>
            <w:rStyle w:val="Hyperlink"/>
          </w:rPr>
          <w:t>figure 16</w:t>
        </w:r>
        <w:r w:rsidR="00962591">
          <w:fldChar w:fldCharType="end"/>
        </w:r>
      </w:ins>
      <w:r>
        <w:t xml:space="preserve"> and </w:t>
      </w:r>
      <w:ins w:id="2291" w:author="EOS" w:date="2011-06-15T09:08:00Z">
        <w:r w:rsidR="00962591">
          <w:fldChar w:fldCharType="begin"/>
        </w:r>
        <w:r>
          <w:instrText xml:space="preserve"> HYPERLINK  \l "FIG17" </w:instrText>
        </w:r>
        <w:r w:rsidR="00962591">
          <w:fldChar w:fldCharType="separate"/>
        </w:r>
        <w:r w:rsidRPr="00AA1B9E">
          <w:rPr>
            <w:rStyle w:val="Hyperlink"/>
          </w:rPr>
          <w:t>figure 17</w:t>
        </w:r>
        <w:r w:rsidR="00962591">
          <w:fldChar w:fldCharType="end"/>
        </w:r>
      </w:ins>
      <w:r>
        <w:t xml:space="preserve"> are similar. Both conductors have been located and so has the resistive overburden on the left. (Compare with the synthetic model in </w:t>
      </w:r>
      <w:ins w:id="2292" w:author="EOS" w:date="2011-06-15T09:09:00Z">
        <w:r w:rsidR="00962591">
          <w:fldChar w:fldCharType="begin"/>
        </w:r>
        <w:r>
          <w:instrText xml:space="preserve"> HYPERLINK  \l "FIG15" </w:instrText>
        </w:r>
        <w:r w:rsidR="00962591">
          <w:fldChar w:fldCharType="separate"/>
        </w:r>
        <w:del w:id="2293" w:author="EOS" w:date="2011-06-15T09:09:00Z">
          <w:r w:rsidRPr="00AA1B9E" w:rsidDel="00AA1B9E">
            <w:rPr>
              <w:rStyle w:val="Hyperlink"/>
            </w:rPr>
            <w:delText xml:space="preserve">Figure </w:delText>
          </w:r>
        </w:del>
        <w:r w:rsidRPr="00AA1B9E">
          <w:rPr>
            <w:rStyle w:val="Hyperlink"/>
          </w:rPr>
          <w:t>figure 15</w:t>
        </w:r>
        <w:r w:rsidR="00962591">
          <w:fldChar w:fldCharType="end"/>
        </w:r>
      </w:ins>
      <w:r>
        <w:t xml:space="preserve">).  Nevertheless, there are differences. </w:t>
      </w:r>
      <w:ins w:id="2294" w:author="EOS" w:date="2011-06-15T09:09:00Z">
        <w:r w:rsidR="00962591">
          <w:fldChar w:fldCharType="begin"/>
        </w:r>
        <w:r>
          <w:instrText xml:space="preserve"> HYPERLINK  \l "FIG17" </w:instrText>
        </w:r>
        <w:r w:rsidR="00962591">
          <w:fldChar w:fldCharType="separate"/>
        </w:r>
        <w:r w:rsidRPr="00AA1B9E">
          <w:rPr>
            <w:rStyle w:val="Hyperlink"/>
          </w:rPr>
          <w:t>Figure 17</w:t>
        </w:r>
        <w:r w:rsidR="00962591">
          <w:fldChar w:fldCharType="end"/>
        </w:r>
      </w:ins>
      <w:r>
        <w:t xml:space="preserve">, which uses a more resistive reference model, supports the interpretation of closure for the body on the right. There is also an odd structure emanating from the left most part of the resistive overburden observed in </w:t>
      </w:r>
      <w:ins w:id="2295" w:author="EOS" w:date="2011-06-15T09:09:00Z">
        <w:r w:rsidR="00962591">
          <w:fldChar w:fldCharType="begin"/>
        </w:r>
        <w:r>
          <w:instrText xml:space="preserve"> HYPERLINK  \l "FIG16" </w:instrText>
        </w:r>
        <w:r w:rsidR="00962591">
          <w:fldChar w:fldCharType="separate"/>
        </w:r>
        <w:del w:id="2296" w:author="EOS" w:date="2011-06-15T09:09:00Z">
          <w:r w:rsidRPr="00AA1B9E" w:rsidDel="00AA1B9E">
            <w:rPr>
              <w:rStyle w:val="Hyperlink"/>
            </w:rPr>
            <w:delText xml:space="preserve">Figure </w:delText>
          </w:r>
        </w:del>
        <w:r w:rsidRPr="00AA1B9E">
          <w:rPr>
            <w:rStyle w:val="Hyperlink"/>
          </w:rPr>
          <w:t>figure 16</w:t>
        </w:r>
        <w:r w:rsidR="00962591">
          <w:fldChar w:fldCharType="end"/>
        </w:r>
      </w:ins>
      <w:r>
        <w:t xml:space="preserve"> that is not observed in </w:t>
      </w:r>
      <w:ins w:id="2297" w:author="EOS" w:date="2011-06-15T09:10:00Z">
        <w:r w:rsidR="00962591">
          <w:fldChar w:fldCharType="begin"/>
        </w:r>
        <w:r>
          <w:instrText xml:space="preserve"> HYPERLINK  \l "FIG17" </w:instrText>
        </w:r>
        <w:r w:rsidR="00962591">
          <w:fldChar w:fldCharType="separate"/>
        </w:r>
        <w:del w:id="2298" w:author="EOS" w:date="2011-06-15T09:09:00Z">
          <w:r w:rsidRPr="00AA1B9E" w:rsidDel="00AA1B9E">
            <w:rPr>
              <w:rStyle w:val="Hyperlink"/>
            </w:rPr>
            <w:delText xml:space="preserve">Figure </w:delText>
          </w:r>
        </w:del>
        <w:r w:rsidRPr="00AA1B9E">
          <w:rPr>
            <w:rStyle w:val="Hyperlink"/>
          </w:rPr>
          <w:t>figure 17</w:t>
        </w:r>
        <w:r w:rsidR="00962591">
          <w:fldChar w:fldCharType="end"/>
        </w:r>
      </w:ins>
      <w:r>
        <w:t>. The primary differences between the two models can be explained through the use of a DOI (Depth of Investigation) plot.</w:t>
      </w:r>
      <w:del w:id="2299" w:author="EOS" w:date="2011-07-18T17:07:00Z">
        <w:r w:rsidDel="00EF5A8F">
          <w:delText xml:space="preserve"> This is elaborated upon more in </w:delText>
        </w:r>
      </w:del>
      <w:del w:id="2300" w:author="EOS" w:date="2011-06-15T09:11:00Z">
        <w:r w:rsidDel="004B4F15">
          <w:delText>.</w:delText>
        </w:r>
      </w:del>
      <w:r>
        <w:t xml:space="preserve"> </w:t>
      </w:r>
      <w:del w:id="2301" w:author="EOS" w:date="2011-06-15T09:11:00Z">
        <w:r w:rsidDel="004B4F15">
          <w:delText>…..</w:delText>
        </w:r>
        <w:r w:rsidDel="004B4F15">
          <w:rPr>
            <w:i/>
          </w:rPr>
          <w:delText>establish a link with the future doi curve….</w:delText>
        </w:r>
        <w:r w:rsidDel="004B4F15">
          <w:delText xml:space="preserve"> </w:delText>
        </w:r>
      </w:del>
      <w:r>
        <w:t xml:space="preserve">For the present we use </w:t>
      </w:r>
      <w:ins w:id="2302" w:author="EOS" w:date="2011-06-15T09:11:00Z">
        <w:r w:rsidR="00962591">
          <w:fldChar w:fldCharType="begin"/>
        </w:r>
        <w:r>
          <w:instrText xml:space="preserve"> HYPERLINK  \l "FIG17" </w:instrText>
        </w:r>
        <w:r w:rsidR="00962591">
          <w:fldChar w:fldCharType="separate"/>
        </w:r>
        <w:del w:id="2303" w:author="EOS" w:date="2011-06-15T09:11:00Z">
          <w:r w:rsidRPr="004B4F15" w:rsidDel="004B4F15">
            <w:rPr>
              <w:rStyle w:val="Hyperlink"/>
            </w:rPr>
            <w:delText xml:space="preserve">Figure </w:delText>
          </w:r>
        </w:del>
        <w:r w:rsidRPr="004B4F15">
          <w:rPr>
            <w:rStyle w:val="Hyperlink"/>
          </w:rPr>
          <w:t>figure 17</w:t>
        </w:r>
        <w:r w:rsidR="00962591">
          <w:fldChar w:fldCharType="end"/>
        </w:r>
      </w:ins>
      <w:r>
        <w:t xml:space="preserve"> as a reference and </w:t>
      </w:r>
      <w:ins w:id="2304" w:author="EOS" w:date="2011-06-15T09:12:00Z">
        <w:r w:rsidR="00962591">
          <w:fldChar w:fldCharType="begin"/>
        </w:r>
        <w:r>
          <w:instrText xml:space="preserve"> HYPERLINK  \l "FIG16" </w:instrText>
        </w:r>
        <w:r w:rsidR="00962591">
          <w:fldChar w:fldCharType="separate"/>
        </w:r>
        <w:r w:rsidRPr="004B4F15">
          <w:rPr>
            <w:rStyle w:val="Hyperlink"/>
          </w:rPr>
          <w:t>figure 16</w:t>
        </w:r>
        <w:r w:rsidR="00962591">
          <w:fldChar w:fldCharType="end"/>
        </w:r>
      </w:ins>
      <w:r>
        <w:t xml:space="preserve"> as an additional model. </w:t>
      </w:r>
      <w:del w:id="2305" w:author="EOS" w:date="2011-06-15T09:12:00Z">
        <w:r w:rsidDel="004B4F15">
          <w:delText>The DOI index of ??0.4 ?? ???</w:delText>
        </w:r>
        <w:r w:rsidRPr="00186E7B" w:rsidDel="004B4F15">
          <w:rPr>
            <w:i/>
          </w:rPr>
          <w:delText xml:space="preserve"> can we trim both figure 16 and 17 with the same indes</w:delText>
        </w:r>
      </w:del>
    </w:p>
    <w:p w:rsidR="007E3981" w:rsidRPr="00A90E31" w:rsidRDefault="007E3981" w:rsidP="00CB629C">
      <w:pPr>
        <w:pStyle w:val="NormalWeb"/>
      </w:pPr>
    </w:p>
    <w:p w:rsidR="007E3981" w:rsidRDefault="007E3981" w:rsidP="00CB629C">
      <w:pPr>
        <w:pStyle w:val="NormalWeb"/>
      </w:pPr>
      <w:r>
        <w:lastRenderedPageBreak/>
        <w:t xml:space="preserve">When the inversion volume is cut with respect to the DOI, then differences in the images are no longer so apparent. For the remainder of the example section we shall use the reference the model described in figure 17 (1000 Ohm m </w:t>
      </w:r>
      <w:del w:id="2306" w:author="EOS" w:date="2011-06-14T16:24:00Z">
        <w:r w:rsidDel="00E23C5B">
          <w:delText>half-space</w:delText>
        </w:r>
      </w:del>
      <w:ins w:id="2307" w:author="EOS" w:date="2011-06-14T16:24:00Z">
        <w:r>
          <w:t>halfspace</w:t>
        </w:r>
      </w:ins>
      <w:r>
        <w:t>) as the “default” model.</w:t>
      </w:r>
    </w:p>
    <w:p w:rsidR="007E3981" w:rsidRPr="007E3981" w:rsidRDefault="007E3981" w:rsidP="0003096D">
      <w:pPr>
        <w:spacing w:before="100" w:beforeAutospacing="1" w:after="100" w:afterAutospacing="1"/>
        <w:rPr>
          <w:ins w:id="2308" w:author="EOS" w:date="2011-07-18T12:30:00Z"/>
          <w:rFonts w:ascii="Times New Roman" w:hAnsi="Times New Roman"/>
          <w:b/>
          <w:sz w:val="24"/>
          <w:szCs w:val="24"/>
          <w:u w:val="single"/>
          <w:rPrChange w:id="2309" w:author="Unknown">
            <w:rPr>
              <w:ins w:id="2310" w:author="EOS" w:date="2011-07-18T12:30:00Z"/>
              <w:rFonts w:ascii="Times New Roman" w:hAnsi="Times New Roman"/>
              <w:b/>
              <w:sz w:val="24"/>
              <w:szCs w:val="24"/>
              <w:u w:val="single"/>
              <w:lang w:val="it-IT"/>
            </w:rPr>
          </w:rPrChange>
        </w:rPr>
      </w:pPr>
      <w:ins w:id="2311" w:author="EOS" w:date="2011-07-18T12:30:00Z">
        <w:r>
          <w:rPr>
            <w:rFonts w:ascii="Times New Roman" w:hAnsi="Times New Roman"/>
            <w:b/>
            <w:sz w:val="24"/>
            <w:szCs w:val="24"/>
            <w:u w:val="single"/>
          </w:rPr>
          <w:t>Depth of Investigation (DOI)</w:t>
        </w:r>
      </w:ins>
    </w:p>
    <w:p w:rsidR="007E3981" w:rsidRPr="009C295F" w:rsidRDefault="007E3981" w:rsidP="0003096D">
      <w:pPr>
        <w:pStyle w:val="NormalWeb"/>
        <w:rPr>
          <w:ins w:id="2312" w:author="EOS" w:date="2011-07-18T12:30:00Z"/>
          <w:color w:val="000000"/>
        </w:rPr>
      </w:pPr>
      <w:ins w:id="2313" w:author="EOS" w:date="2011-07-18T12:30:00Z">
        <w:r w:rsidRPr="009C295F">
          <w:rPr>
            <w:color w:val="000000"/>
          </w:rPr>
          <w:t xml:space="preserve">Models produced by inversion of DC resistivity data </w:t>
        </w:r>
      </w:ins>
      <w:ins w:id="2314" w:author="Doug Oldenburg" w:date="2011-08-01T16:44:00Z">
        <w:r>
          <w:rPr>
            <w:color w:val="000000"/>
          </w:rPr>
          <w:t xml:space="preserve">tend to approach </w:t>
        </w:r>
      </w:ins>
      <w:ins w:id="2315" w:author="Doug Oldenburg" w:date="2011-08-01T16:45:00Z">
        <w:r>
          <w:rPr>
            <w:color w:val="000000"/>
          </w:rPr>
          <w:t>the</w:t>
        </w:r>
      </w:ins>
      <w:ins w:id="2316" w:author="Doug Oldenburg" w:date="2011-08-01T16:44:00Z">
        <w:r>
          <w:rPr>
            <w:color w:val="000000"/>
          </w:rPr>
          <w:t xml:space="preserve"> background </w:t>
        </w:r>
      </w:ins>
      <w:ins w:id="2317" w:author="Doug Oldenburg" w:date="2011-08-01T16:45:00Z">
        <w:r>
          <w:rPr>
            <w:color w:val="000000"/>
          </w:rPr>
          <w:t xml:space="preserve">conductivity of the reference model. </w:t>
        </w:r>
      </w:ins>
      <w:ins w:id="2318" w:author="Doug Oldenburg" w:date="2011-08-01T16:46:00Z">
        <w:r>
          <w:rPr>
            <w:color w:val="000000"/>
          </w:rPr>
          <w:t xml:space="preserve">At those depths the recovered model is no longer being influenced by the data. </w:t>
        </w:r>
      </w:ins>
      <w:ins w:id="2319" w:author="Doug Oldenburg" w:date="2011-08-01T16:47:00Z">
        <w:r>
          <w:rPr>
            <w:color w:val="000000"/>
          </w:rPr>
          <w:t xml:space="preserve">We can use this result to help estimate our depth of investigation. </w:t>
        </w:r>
      </w:ins>
      <w:ins w:id="2320" w:author="EOS" w:date="2011-07-18T12:30:00Z">
        <w:del w:id="2321" w:author="Doug Oldenburg" w:date="2011-08-01T16:48:00Z">
          <w:r w:rsidRPr="009C295F" w:rsidDel="003D2A7D">
            <w:rPr>
              <w:color w:val="000000"/>
            </w:rPr>
            <w:delText xml:space="preserve">appear to fade with depth, but how can we gain a more quantitative understanding about which regions of the model are reliably constrained by our measurements? </w:delText>
          </w:r>
        </w:del>
        <w:r w:rsidRPr="009C295F">
          <w:rPr>
            <w:color w:val="000000"/>
          </w:rPr>
          <w:t xml:space="preserve">If there are at </w:t>
        </w:r>
        <w:del w:id="2322" w:author="Doug Oldenburg" w:date="2011-08-01T16:48:00Z">
          <w:r w:rsidRPr="009C295F" w:rsidDel="003D2A7D">
            <w:rPr>
              <w:color w:val="000000"/>
            </w:rPr>
            <w:delText>least</w:delText>
          </w:r>
        </w:del>
        <w:r w:rsidRPr="009C295F">
          <w:rPr>
            <w:color w:val="000000"/>
          </w:rPr>
          <w:t xml:space="preserve"> two reasonable models obtained using different reference models, the two models can be compared to identify which regions of the model</w:t>
        </w:r>
      </w:ins>
      <w:ins w:id="2323" w:author="Doug Oldenburg" w:date="2011-08-01T16:48:00Z">
        <w:r>
          <w:rPr>
            <w:color w:val="000000"/>
          </w:rPr>
          <w:t xml:space="preserve"> are</w:t>
        </w:r>
      </w:ins>
      <w:ins w:id="2324" w:author="EOS" w:date="2011-07-18T12:30:00Z">
        <w:r w:rsidRPr="009C295F">
          <w:rPr>
            <w:color w:val="000000"/>
          </w:rPr>
          <w:t xml:space="preserve"> most significantly affect</w:t>
        </w:r>
      </w:ins>
      <w:ins w:id="2325" w:author="Doug Oldenburg" w:date="2011-08-01T16:48:00Z">
        <w:r>
          <w:rPr>
            <w:color w:val="000000"/>
          </w:rPr>
          <w:t>ed by</w:t>
        </w:r>
      </w:ins>
      <w:ins w:id="2326" w:author="EOS" w:date="2011-07-18T12:30:00Z">
        <w:r w:rsidRPr="009C295F">
          <w:rPr>
            <w:color w:val="000000"/>
          </w:rPr>
          <w:t xml:space="preserve"> the measurements. </w:t>
        </w:r>
      </w:ins>
      <w:ins w:id="2327" w:author="Doug Oldenburg" w:date="2011-08-01T16:49:00Z">
        <w:r>
          <w:rPr>
            <w:color w:val="000000"/>
          </w:rPr>
          <w:t>The r</w:t>
        </w:r>
      </w:ins>
      <w:ins w:id="2328" w:author="EOS" w:date="2011-07-18T12:30:00Z">
        <w:del w:id="2329" w:author="Doug Oldenburg" w:date="2011-08-01T16:49:00Z">
          <w:r w:rsidRPr="009C295F" w:rsidDel="003D2A7D">
            <w:rPr>
              <w:color w:val="000000"/>
            </w:rPr>
            <w:delText>R</w:delText>
          </w:r>
        </w:del>
        <w:r w:rsidRPr="009C295F">
          <w:rPr>
            <w:color w:val="000000"/>
          </w:rPr>
          <w:t>esults of doing this are explained next.</w:t>
        </w:r>
      </w:ins>
    </w:p>
    <w:tbl>
      <w:tblPr>
        <w:tblpPr w:leftFromText="45" w:rightFromText="45" w:vertAnchor="text" w:tblpXSpec="right" w:tblpYSpec="center"/>
        <w:tblW w:w="0" w:type="auto"/>
        <w:tblCellSpacing w:w="0" w:type="dxa"/>
        <w:tblCellMar>
          <w:top w:w="30" w:type="dxa"/>
          <w:left w:w="30" w:type="dxa"/>
          <w:bottom w:w="30" w:type="dxa"/>
          <w:right w:w="30" w:type="dxa"/>
        </w:tblCellMar>
        <w:tblLook w:val="0000" w:firstRow="0" w:lastRow="0" w:firstColumn="0" w:lastColumn="0" w:noHBand="0" w:noVBand="0"/>
      </w:tblPr>
      <w:tblGrid>
        <w:gridCol w:w="66"/>
      </w:tblGrid>
      <w:tr w:rsidR="007E3981" w:rsidRPr="009C295F" w:rsidTr="006769C7">
        <w:trPr>
          <w:tblCellSpacing w:w="0" w:type="dxa"/>
          <w:ins w:id="2330" w:author="EOS" w:date="2011-07-18T12:30:00Z"/>
        </w:trPr>
        <w:tc>
          <w:tcPr>
            <w:tcW w:w="0" w:type="auto"/>
            <w:vAlign w:val="center"/>
          </w:tcPr>
          <w:p w:rsidR="007E3981" w:rsidRPr="009C295F" w:rsidRDefault="007E3981" w:rsidP="006769C7">
            <w:pPr>
              <w:rPr>
                <w:ins w:id="2331" w:author="EOS" w:date="2011-07-18T12:30:00Z"/>
                <w:rFonts w:ascii="Times New Roman" w:hAnsi="Times New Roman"/>
                <w:sz w:val="24"/>
                <w:szCs w:val="24"/>
              </w:rPr>
            </w:pPr>
          </w:p>
        </w:tc>
      </w:tr>
    </w:tbl>
    <w:p w:rsidR="007E3981" w:rsidDel="008611B0" w:rsidRDefault="007E3981" w:rsidP="0003096D">
      <w:pPr>
        <w:spacing w:before="100" w:beforeAutospacing="1" w:after="100" w:afterAutospacing="1"/>
        <w:rPr>
          <w:ins w:id="2332" w:author="EOS" w:date="2011-07-18T12:30:00Z"/>
          <w:rFonts w:ascii="Times New Roman" w:hAnsi="Times New Roman"/>
          <w:color w:val="000000"/>
          <w:sz w:val="24"/>
          <w:szCs w:val="24"/>
        </w:rPr>
      </w:pPr>
      <w:ins w:id="2333" w:author="EOS" w:date="2011-07-18T12:30:00Z">
        <w:r w:rsidRPr="009C295F">
          <w:rPr>
            <w:rFonts w:ascii="Times New Roman" w:hAnsi="Times New Roman"/>
            <w:color w:val="000000"/>
            <w:sz w:val="24"/>
            <w:szCs w:val="24"/>
          </w:rPr>
          <w:t xml:space="preserve">Using the </w:t>
        </w:r>
        <w:r w:rsidRPr="00506A1C">
          <w:rPr>
            <w:rFonts w:ascii="Times New Roman" w:hAnsi="Times New Roman"/>
            <w:color w:val="000000"/>
            <w:sz w:val="24"/>
            <w:szCs w:val="24"/>
            <w:u w:val="single"/>
          </w:rPr>
          <w:t>DCIP2D_V5.0</w:t>
        </w:r>
        <w:r w:rsidRPr="009C295F">
          <w:rPr>
            <w:rFonts w:ascii="Times New Roman" w:hAnsi="Times New Roman"/>
            <w:color w:val="000000"/>
            <w:sz w:val="24"/>
            <w:szCs w:val="24"/>
          </w:rPr>
          <w:t xml:space="preserve"> program, the method is applied within </w:t>
        </w:r>
        <w:r>
          <w:rPr>
            <w:rFonts w:ascii="Times New Roman" w:hAnsi="Times New Roman"/>
            <w:sz w:val="24"/>
            <w:szCs w:val="24"/>
          </w:rPr>
          <w:t xml:space="preserve">the </w:t>
        </w:r>
        <w:r w:rsidRPr="00506A1C">
          <w:rPr>
            <w:rFonts w:ascii="Times New Roman" w:hAnsi="Times New Roman"/>
            <w:sz w:val="24"/>
            <w:szCs w:val="24"/>
            <w:u w:val="single"/>
          </w:rPr>
          <w:t>DCIP2D_Model_Viewer</w:t>
        </w:r>
        <w:r>
          <w:rPr>
            <w:rFonts w:ascii="Times New Roman" w:hAnsi="Times New Roman"/>
            <w:sz w:val="24"/>
            <w:szCs w:val="24"/>
          </w:rPr>
          <w:t xml:space="preserve"> </w:t>
        </w:r>
        <w:r>
          <w:rPr>
            <w:rFonts w:ascii="Times New Roman" w:hAnsi="Times New Roman"/>
            <w:color w:val="000000"/>
            <w:sz w:val="24"/>
            <w:szCs w:val="24"/>
          </w:rPr>
          <w:t>GUI</w:t>
        </w:r>
        <w:r w:rsidRPr="009C295F">
          <w:rPr>
            <w:rFonts w:ascii="Times New Roman" w:hAnsi="Times New Roman"/>
            <w:color w:val="000000"/>
            <w:sz w:val="24"/>
            <w:szCs w:val="24"/>
          </w:rPr>
          <w:t xml:space="preserve">, using "Depth of investigation" option in the "Options" menu. There must be a second model that was recovered using the same mesh as the one being observed. </w:t>
        </w:r>
        <w:del w:id="2334" w:author="Doug Oldenburg" w:date="2011-08-01T16:51:00Z">
          <w:r w:rsidRPr="009C295F" w:rsidDel="003D2A7D">
            <w:rPr>
              <w:rFonts w:ascii="Times New Roman" w:hAnsi="Times New Roman"/>
              <w:color w:val="000000"/>
              <w:sz w:val="24"/>
              <w:szCs w:val="24"/>
            </w:rPr>
            <w:delText xml:space="preserve">Results for our synthetic model can be seen as soon as the two inversions described above have been done. </w:delText>
          </w:r>
        </w:del>
        <w:r w:rsidRPr="009C295F">
          <w:rPr>
            <w:rFonts w:ascii="Times New Roman" w:hAnsi="Times New Roman"/>
            <w:color w:val="000000"/>
            <w:sz w:val="24"/>
            <w:szCs w:val="24"/>
          </w:rPr>
          <w:t xml:space="preserve">Any two different inversions results can be used. </w:t>
        </w:r>
      </w:ins>
      <w:ins w:id="2335" w:author="Doug Oldenburg" w:date="2011-08-01T16:52:00Z">
        <w:r>
          <w:rPr>
            <w:rFonts w:ascii="Times New Roman" w:hAnsi="Times New Roman"/>
            <w:color w:val="000000"/>
            <w:sz w:val="24"/>
            <w:szCs w:val="24"/>
          </w:rPr>
          <w:t xml:space="preserve">Here we use 1000 Ohm-m halfspace as </w:t>
        </w:r>
      </w:ins>
      <w:ins w:id="2336" w:author="Doug Oldenburg" w:date="2011-08-01T16:53:00Z">
        <w:r>
          <w:rPr>
            <w:rFonts w:ascii="Times New Roman" w:hAnsi="Times New Roman"/>
            <w:color w:val="000000"/>
            <w:sz w:val="24"/>
            <w:szCs w:val="24"/>
          </w:rPr>
          <w:t>our “best”</w:t>
        </w:r>
      </w:ins>
      <w:ins w:id="2337" w:author="Doug Oldenburg" w:date="2011-08-01T16:52:00Z">
        <w:r>
          <w:rPr>
            <w:rFonts w:ascii="Times New Roman" w:hAnsi="Times New Roman"/>
            <w:color w:val="000000"/>
            <w:sz w:val="24"/>
            <w:szCs w:val="24"/>
          </w:rPr>
          <w:t xml:space="preserve"> model</w:t>
        </w:r>
      </w:ins>
      <w:ins w:id="2338" w:author="Doug Oldenburg" w:date="2011-08-01T16:53:00Z">
        <w:r>
          <w:rPr>
            <w:rFonts w:ascii="Times New Roman" w:hAnsi="Times New Roman"/>
            <w:color w:val="000000"/>
            <w:sz w:val="24"/>
            <w:szCs w:val="24"/>
          </w:rPr>
          <w:t xml:space="preserve"> and we want blank out those sections of the model that are not well controlled by the data. </w:t>
        </w:r>
        <w:proofErr w:type="gramStart"/>
        <w:r>
          <w:rPr>
            <w:rFonts w:ascii="Times New Roman" w:hAnsi="Times New Roman"/>
            <w:color w:val="000000"/>
            <w:sz w:val="24"/>
            <w:szCs w:val="24"/>
          </w:rPr>
          <w:t xml:space="preserve">A second inversion using a background of 106 Ohm-m (the default value </w:t>
        </w:r>
      </w:ins>
      <w:ins w:id="2339" w:author="Doug Oldenburg" w:date="2011-08-01T16:54:00Z">
        <w:r>
          <w:rPr>
            <w:rFonts w:ascii="Times New Roman" w:hAnsi="Times New Roman"/>
            <w:color w:val="000000"/>
            <w:sz w:val="24"/>
            <w:szCs w:val="24"/>
          </w:rPr>
          <w:t>from the code) and used that to compute the DOI.</w:t>
        </w:r>
      </w:ins>
      <w:proofErr w:type="gramEnd"/>
      <w:ins w:id="2340" w:author="Doug Oldenburg" w:date="2011-08-01T16:55:00Z">
        <w:r>
          <w:rPr>
            <w:rFonts w:ascii="Times New Roman" w:hAnsi="Times New Roman"/>
            <w:color w:val="000000"/>
            <w:sz w:val="24"/>
            <w:szCs w:val="24"/>
          </w:rPr>
          <w:t xml:space="preserve"> </w:t>
        </w:r>
      </w:ins>
      <w:ins w:id="2341" w:author="Doug Oldenburg" w:date="2011-08-01T16:52:00Z">
        <w:r>
          <w:rPr>
            <w:rFonts w:ascii="Times New Roman" w:hAnsi="Times New Roman"/>
            <w:color w:val="000000"/>
            <w:sz w:val="24"/>
            <w:szCs w:val="24"/>
          </w:rPr>
          <w:t xml:space="preserve"> </w:t>
        </w:r>
      </w:ins>
      <w:ins w:id="2342" w:author="EOS" w:date="2011-07-18T12:30:00Z">
        <w:r>
          <w:rPr>
            <w:rFonts w:ascii="Times New Roman" w:hAnsi="Times New Roman"/>
            <w:color w:val="000000"/>
            <w:sz w:val="24"/>
            <w:szCs w:val="24"/>
          </w:rPr>
          <w:t xml:space="preserve">In </w:t>
        </w:r>
        <w:r w:rsidR="00962591">
          <w:rPr>
            <w:rFonts w:ascii="Times New Roman" w:hAnsi="Times New Roman"/>
            <w:color w:val="000000"/>
            <w:sz w:val="24"/>
            <w:szCs w:val="24"/>
          </w:rPr>
          <w:fldChar w:fldCharType="begin"/>
        </w:r>
      </w:ins>
      <w:ins w:id="2343" w:author="EOS" w:date="2011-08-03T10:40:00Z">
        <w:r w:rsidR="00183D06">
          <w:rPr>
            <w:rFonts w:ascii="Times New Roman" w:hAnsi="Times New Roman"/>
            <w:color w:val="000000"/>
            <w:sz w:val="24"/>
            <w:szCs w:val="24"/>
          </w:rPr>
          <w:instrText>HYPERLINK  \l "FIG18"</w:instrText>
        </w:r>
      </w:ins>
      <w:ins w:id="2344" w:author="EOS" w:date="2011-07-18T12:30:00Z">
        <w:r w:rsidR="00962591">
          <w:rPr>
            <w:rFonts w:ascii="Times New Roman" w:hAnsi="Times New Roman"/>
            <w:color w:val="000000"/>
            <w:sz w:val="24"/>
            <w:szCs w:val="24"/>
          </w:rPr>
          <w:fldChar w:fldCharType="separate"/>
        </w:r>
        <w:r w:rsidRPr="00100566">
          <w:rPr>
            <w:rStyle w:val="Hyperlink"/>
            <w:rFonts w:ascii="Times New Roman" w:hAnsi="Times New Roman"/>
            <w:sz w:val="24"/>
            <w:szCs w:val="24"/>
          </w:rPr>
          <w:t xml:space="preserve">figure </w:t>
        </w:r>
      </w:ins>
      <w:ins w:id="2345" w:author="EOS" w:date="2011-07-18T13:37:00Z">
        <w:r>
          <w:rPr>
            <w:rStyle w:val="Hyperlink"/>
            <w:rFonts w:ascii="Times New Roman" w:hAnsi="Times New Roman"/>
            <w:sz w:val="24"/>
            <w:szCs w:val="24"/>
          </w:rPr>
          <w:t>18</w:t>
        </w:r>
      </w:ins>
      <w:ins w:id="2346" w:author="EOS" w:date="2011-07-18T12:30:00Z">
        <w:r w:rsidR="00962591">
          <w:rPr>
            <w:rFonts w:ascii="Times New Roman" w:hAnsi="Times New Roman"/>
            <w:color w:val="000000"/>
            <w:sz w:val="24"/>
            <w:szCs w:val="24"/>
          </w:rPr>
          <w:fldChar w:fldCharType="end"/>
        </w:r>
      </w:ins>
      <w:ins w:id="2347" w:author="Doug Oldenburg" w:date="2011-08-01T16:55:00Z">
        <w:r>
          <w:rPr>
            <w:rFonts w:ascii="Times New Roman" w:hAnsi="Times New Roman"/>
            <w:color w:val="000000"/>
            <w:sz w:val="24"/>
            <w:szCs w:val="24"/>
          </w:rPr>
          <w:t>(a-</w:t>
        </w:r>
      </w:ins>
      <w:ins w:id="2348" w:author="Doug Oldenburg" w:date="2011-08-01T16:56:00Z">
        <w:r>
          <w:rPr>
            <w:rFonts w:ascii="Times New Roman" w:hAnsi="Times New Roman"/>
            <w:color w:val="000000"/>
            <w:sz w:val="24"/>
            <w:szCs w:val="24"/>
          </w:rPr>
          <w:t>b</w:t>
        </w:r>
      </w:ins>
      <w:ins w:id="2349" w:author="Doug Oldenburg" w:date="2011-08-01T16:55:00Z">
        <w:r>
          <w:rPr>
            <w:rFonts w:ascii="Times New Roman" w:hAnsi="Times New Roman"/>
            <w:color w:val="000000"/>
            <w:sz w:val="24"/>
            <w:szCs w:val="24"/>
          </w:rPr>
          <w:t xml:space="preserve">) shows the model with cutoffs </w:t>
        </w:r>
      </w:ins>
      <w:proofErr w:type="gramStart"/>
      <w:ins w:id="2350" w:author="Doug Oldenburg" w:date="2011-08-01T16:57:00Z">
        <w:r>
          <w:rPr>
            <w:rFonts w:ascii="Times New Roman" w:hAnsi="Times New Roman"/>
            <w:color w:val="000000"/>
            <w:sz w:val="24"/>
            <w:szCs w:val="24"/>
          </w:rPr>
          <w:t xml:space="preserve">of </w:t>
        </w:r>
      </w:ins>
      <w:ins w:id="2351" w:author="Doug Oldenburg" w:date="2011-08-01T16:55:00Z">
        <w:r>
          <w:rPr>
            <w:rFonts w:ascii="Times New Roman" w:hAnsi="Times New Roman"/>
            <w:color w:val="000000"/>
            <w:sz w:val="24"/>
            <w:szCs w:val="24"/>
          </w:rPr>
          <w:t xml:space="preserve"> </w:t>
        </w:r>
      </w:ins>
      <w:ins w:id="2352" w:author="Doug Oldenburg" w:date="2011-08-01T16:56:00Z">
        <w:r>
          <w:rPr>
            <w:rFonts w:ascii="Times New Roman" w:hAnsi="Times New Roman"/>
            <w:color w:val="000000"/>
            <w:sz w:val="24"/>
            <w:szCs w:val="24"/>
          </w:rPr>
          <w:t>0.1</w:t>
        </w:r>
        <w:proofErr w:type="gramEnd"/>
        <w:r>
          <w:rPr>
            <w:rFonts w:ascii="Times New Roman" w:hAnsi="Times New Roman"/>
            <w:color w:val="000000"/>
            <w:sz w:val="24"/>
            <w:szCs w:val="24"/>
          </w:rPr>
          <w:t xml:space="preserve"> </w:t>
        </w:r>
      </w:ins>
      <w:ins w:id="2353" w:author="Doug Oldenburg" w:date="2011-08-01T16:57:00Z">
        <w:r>
          <w:rPr>
            <w:rFonts w:ascii="Times New Roman" w:hAnsi="Times New Roman"/>
            <w:color w:val="000000"/>
            <w:sz w:val="24"/>
            <w:szCs w:val="24"/>
          </w:rPr>
          <w:t>and 0.4.</w:t>
        </w:r>
      </w:ins>
      <w:ins w:id="2354" w:author="Doug Oldenburg" w:date="2011-08-01T16:56:00Z">
        <w:r>
          <w:rPr>
            <w:rFonts w:ascii="Times New Roman" w:hAnsi="Times New Roman"/>
            <w:color w:val="000000"/>
            <w:sz w:val="24"/>
            <w:szCs w:val="24"/>
          </w:rPr>
          <w:t xml:space="preserve"> </w:t>
        </w:r>
      </w:ins>
      <w:ins w:id="2355" w:author="EOS" w:date="2011-07-18T12:30:00Z">
        <w:del w:id="2356" w:author="Doug Oldenburg" w:date="2011-08-01T16:56:00Z">
          <w:r w:rsidDel="009C7897">
            <w:rPr>
              <w:rFonts w:ascii="Times New Roman" w:hAnsi="Times New Roman"/>
              <w:color w:val="000000"/>
              <w:sz w:val="24"/>
              <w:szCs w:val="24"/>
            </w:rPr>
            <w:delText xml:space="preserve"> four models are shown based on the comparison of the model, recovered using all-default parameters and a model with reference value of 1000 Ohm m halfspace</w:delText>
          </w:r>
        </w:del>
      </w:ins>
      <w:ins w:id="2357" w:author="EOS" w:date="2011-07-18T12:44:00Z">
        <w:del w:id="2358" w:author="Doug Oldenburg" w:date="2011-08-01T16:56:00Z">
          <w:r w:rsidDel="009C7897">
            <w:rPr>
              <w:rFonts w:ascii="Times New Roman" w:hAnsi="Times New Roman"/>
              <w:color w:val="000000"/>
              <w:sz w:val="24"/>
              <w:szCs w:val="24"/>
            </w:rPr>
            <w:delText>.</w:delText>
          </w:r>
        </w:del>
      </w:ins>
      <w:ins w:id="2359" w:author="EOS" w:date="2011-07-18T12:30:00Z">
        <w:del w:id="2360" w:author="Doug Oldenburg" w:date="2011-08-01T16:56:00Z">
          <w:r w:rsidDel="009C7897">
            <w:rPr>
              <w:rFonts w:ascii="Times New Roman" w:hAnsi="Times New Roman"/>
              <w:color w:val="000000"/>
              <w:sz w:val="24"/>
              <w:szCs w:val="24"/>
            </w:rPr>
            <w:delText xml:space="preserve"> </w:delText>
          </w:r>
        </w:del>
      </w:ins>
    </w:p>
    <w:p w:rsidR="007E3981" w:rsidRDefault="00EF6550" w:rsidP="0003096D">
      <w:pPr>
        <w:spacing w:before="100" w:beforeAutospacing="1" w:after="100" w:afterAutospacing="1" w:line="360" w:lineRule="atLeast"/>
        <w:rPr>
          <w:ins w:id="2361" w:author="EOS" w:date="2011-07-18T12:30:00Z"/>
          <w:rFonts w:ascii="Times New Roman" w:hAnsi="Times New Roman"/>
          <w:color w:val="000000"/>
          <w:sz w:val="24"/>
          <w:szCs w:val="24"/>
        </w:rPr>
      </w:pPr>
      <w:ins w:id="2362" w:author="EOS" w:date="2011-07-18T12:30:00Z">
        <w:r>
          <w:rPr>
            <w:rFonts w:ascii="Times New Roman" w:hAnsi="Times New Roman"/>
            <w:noProof/>
            <w:color w:val="000000"/>
            <w:sz w:val="24"/>
            <w:szCs w:val="24"/>
            <w:lang w:val="en-CA" w:eastAsia="en-CA"/>
            <w:rPrChange w:id="2363" w:author="Unknown">
              <w:rPr>
                <w:rFonts w:ascii="Times New Roman" w:hAnsi="Times New Roman"/>
                <w:b/>
                <w:bCs/>
                <w:i/>
                <w:iCs/>
                <w:noProof/>
                <w:color w:val="4F81BD"/>
                <w:sz w:val="24"/>
                <w:szCs w:val="24"/>
                <w:lang w:val="en-CA" w:eastAsia="en-CA"/>
              </w:rPr>
            </w:rPrChange>
          </w:rPr>
          <w:drawing>
            <wp:inline distT="0" distB="0" distL="0" distR="0">
              <wp:extent cx="6337300" cy="2959100"/>
              <wp:effectExtent l="0" t="0" r="6350" b="0"/>
              <wp:docPr id="234"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37300" cy="2959100"/>
                      </a:xfrm>
                      <a:prstGeom prst="rect">
                        <a:avLst/>
                      </a:prstGeom>
                      <a:noFill/>
                      <a:ln>
                        <a:noFill/>
                      </a:ln>
                    </pic:spPr>
                  </pic:pic>
                </a:graphicData>
              </a:graphic>
            </wp:inline>
          </w:drawing>
        </w:r>
      </w:ins>
    </w:p>
    <w:p w:rsidR="007E3981" w:rsidRDefault="007E3981" w:rsidP="0003096D">
      <w:pPr>
        <w:pStyle w:val="Figurestyle"/>
        <w:rPr>
          <w:ins w:id="2364" w:author="EOS" w:date="2011-07-18T12:30:00Z"/>
        </w:rPr>
      </w:pPr>
      <w:bookmarkStart w:id="2365" w:name="_Ref298772332"/>
      <w:bookmarkStart w:id="2366" w:name="FIG18"/>
      <w:proofErr w:type="gramStart"/>
      <w:ins w:id="2367" w:author="EOS" w:date="2011-07-18T12:30:00Z">
        <w:r>
          <w:t xml:space="preserve">Figure </w:t>
        </w:r>
        <w:proofErr w:type="gramEnd"/>
        <w:r w:rsidR="00962591">
          <w:fldChar w:fldCharType="begin"/>
        </w:r>
        <w:r>
          <w:instrText xml:space="preserve"> SEQ Figure \* ARABIC </w:instrText>
        </w:r>
        <w:r w:rsidR="00962591">
          <w:fldChar w:fldCharType="separate"/>
        </w:r>
      </w:ins>
      <w:ins w:id="2368" w:author="EOS" w:date="2011-09-07T12:31:00Z">
        <w:r w:rsidR="00F26A78">
          <w:rPr>
            <w:noProof/>
          </w:rPr>
          <w:t>18</w:t>
        </w:r>
      </w:ins>
      <w:ins w:id="2369" w:author="EOS" w:date="2011-07-18T12:30:00Z">
        <w:r w:rsidR="00962591">
          <w:fldChar w:fldCharType="end"/>
        </w:r>
        <w:bookmarkEnd w:id="2365"/>
        <w:proofErr w:type="gramStart"/>
        <w:r>
          <w:t>.</w:t>
        </w:r>
        <w:proofErr w:type="gramEnd"/>
        <w:r>
          <w:t xml:space="preserve">  </w:t>
        </w:r>
        <w:bookmarkEnd w:id="2366"/>
        <w:r>
          <w:t>Assessing the depth of investigation (DOI): (a):</w:t>
        </w:r>
      </w:ins>
      <w:ins w:id="2370" w:author="EOS" w:date="2011-07-18T12:31:00Z">
        <w:r>
          <w:t xml:space="preserve"> </w:t>
        </w:r>
      </w:ins>
      <w:ins w:id="2371" w:author="EOS" w:date="2011-07-18T12:30:00Z">
        <w:r>
          <w:t>based on recovered model (cut-off=0.1); (b): based on recovered model (cut-off = 0.4); (c): based on sensitivity (cut-off = 0.5); (d): based on sensitivity (cut-off = 0.6).</w:t>
        </w:r>
      </w:ins>
    </w:p>
    <w:p w:rsidR="007E3981" w:rsidRDefault="007E3981">
      <w:pPr>
        <w:spacing w:before="100" w:beforeAutospacing="1" w:after="100" w:afterAutospacing="1"/>
        <w:rPr>
          <w:ins w:id="2372" w:author="Doug Oldenburg" w:date="2011-08-01T17:04:00Z"/>
          <w:rFonts w:ascii="Times New Roman" w:hAnsi="Times New Roman"/>
          <w:color w:val="000000"/>
          <w:sz w:val="24"/>
          <w:szCs w:val="24"/>
        </w:rPr>
      </w:pPr>
      <w:ins w:id="2373" w:author="EOS" w:date="2011-07-18T12:30:00Z">
        <w:r>
          <w:rPr>
            <w:rFonts w:ascii="Times New Roman" w:hAnsi="Times New Roman"/>
            <w:color w:val="000000"/>
            <w:sz w:val="24"/>
            <w:szCs w:val="24"/>
          </w:rPr>
          <w:t>Another option to assess the depth of investigation</w:t>
        </w:r>
        <w:del w:id="2374" w:author="Doug Oldenburg" w:date="2011-08-01T16:50:00Z">
          <w:r w:rsidDel="003D2A7D">
            <w:rPr>
              <w:rFonts w:ascii="Times New Roman" w:hAnsi="Times New Roman"/>
              <w:color w:val="000000"/>
              <w:sz w:val="24"/>
              <w:szCs w:val="24"/>
            </w:rPr>
            <w:delText xml:space="preserve"> in an unbiased manner</w:delText>
          </w:r>
        </w:del>
        <w:r>
          <w:rPr>
            <w:rFonts w:ascii="Times New Roman" w:hAnsi="Times New Roman"/>
            <w:color w:val="000000"/>
            <w:sz w:val="24"/>
            <w:szCs w:val="24"/>
          </w:rPr>
          <w:t xml:space="preserve"> is through the analysis of the sensitivities. In </w:t>
        </w:r>
        <w:r w:rsidRPr="00506A1C">
          <w:rPr>
            <w:rFonts w:ascii="Times New Roman" w:hAnsi="Times New Roman"/>
            <w:color w:val="000000"/>
            <w:sz w:val="24"/>
            <w:szCs w:val="24"/>
            <w:u w:val="single"/>
          </w:rPr>
          <w:t>DCIP2D V5.0</w:t>
        </w:r>
        <w:r>
          <w:rPr>
            <w:rFonts w:ascii="Times New Roman" w:hAnsi="Times New Roman"/>
            <w:color w:val="000000"/>
            <w:sz w:val="24"/>
            <w:szCs w:val="24"/>
          </w:rPr>
          <w:t xml:space="preserve"> there is a capability to visualize the sensitivities using </w:t>
        </w:r>
        <w:r>
          <w:rPr>
            <w:rFonts w:ascii="Times New Roman" w:hAnsi="Times New Roman"/>
            <w:sz w:val="24"/>
            <w:szCs w:val="24"/>
          </w:rPr>
          <w:t xml:space="preserve">the </w:t>
        </w:r>
        <w:r w:rsidRPr="00506A1C">
          <w:rPr>
            <w:rFonts w:ascii="Times New Roman" w:hAnsi="Times New Roman"/>
            <w:sz w:val="24"/>
            <w:szCs w:val="24"/>
            <w:u w:val="single"/>
          </w:rPr>
          <w:t>DCIP2D_Model_</w:t>
        </w:r>
        <w:proofErr w:type="gramStart"/>
        <w:r w:rsidRPr="00506A1C">
          <w:rPr>
            <w:rFonts w:ascii="Times New Roman" w:hAnsi="Times New Roman"/>
            <w:sz w:val="24"/>
            <w:szCs w:val="24"/>
            <w:u w:val="single"/>
          </w:rPr>
          <w:t>Viewer</w:t>
        </w:r>
        <w:r>
          <w:rPr>
            <w:rFonts w:ascii="Times New Roman" w:hAnsi="Times New Roman"/>
            <w:sz w:val="24"/>
            <w:szCs w:val="24"/>
          </w:rPr>
          <w:t xml:space="preserve"> </w:t>
        </w:r>
      </w:ins>
      <w:ins w:id="2375" w:author="EOS" w:date="2011-07-18T17:09:00Z">
        <w:r>
          <w:rPr>
            <w:rFonts w:ascii="Times New Roman" w:hAnsi="Times New Roman"/>
            <w:sz w:val="24"/>
            <w:szCs w:val="24"/>
          </w:rPr>
          <w:t xml:space="preserve"> </w:t>
        </w:r>
      </w:ins>
      <w:ins w:id="2376" w:author="EOS" w:date="2011-07-18T12:30:00Z">
        <w:r>
          <w:rPr>
            <w:rFonts w:ascii="Times New Roman" w:hAnsi="Times New Roman"/>
            <w:color w:val="000000"/>
            <w:sz w:val="24"/>
            <w:szCs w:val="24"/>
          </w:rPr>
          <w:t>GUI</w:t>
        </w:r>
        <w:proofErr w:type="gramEnd"/>
        <w:r>
          <w:rPr>
            <w:rFonts w:ascii="Times New Roman" w:hAnsi="Times New Roman"/>
            <w:color w:val="000000"/>
            <w:sz w:val="24"/>
            <w:szCs w:val="24"/>
          </w:rPr>
          <w:t xml:space="preserve"> (</w:t>
        </w:r>
        <w:r w:rsidR="00962591">
          <w:rPr>
            <w:rFonts w:ascii="Times New Roman" w:hAnsi="Times New Roman"/>
            <w:sz w:val="24"/>
            <w:szCs w:val="24"/>
          </w:rPr>
          <w:fldChar w:fldCharType="begin"/>
        </w:r>
      </w:ins>
      <w:ins w:id="2377" w:author="EOS" w:date="2011-08-03T10:41:00Z">
        <w:r w:rsidR="00183D06">
          <w:rPr>
            <w:rFonts w:ascii="Times New Roman" w:hAnsi="Times New Roman"/>
            <w:sz w:val="24"/>
            <w:szCs w:val="24"/>
          </w:rPr>
          <w:instrText>HYPERLINK  \l "FIG18"</w:instrText>
        </w:r>
      </w:ins>
      <w:ins w:id="2378" w:author="EOS" w:date="2011-07-18T12:30:00Z">
        <w:r w:rsidR="00962591">
          <w:rPr>
            <w:rFonts w:ascii="Times New Roman" w:hAnsi="Times New Roman"/>
            <w:sz w:val="24"/>
            <w:szCs w:val="24"/>
          </w:rPr>
          <w:fldChar w:fldCharType="separate"/>
        </w:r>
      </w:ins>
      <w:ins w:id="2379" w:author="EOS" w:date="2011-07-18T17:10:00Z">
        <w:r w:rsidR="00962591">
          <w:rPr>
            <w:rFonts w:ascii="Times New Roman" w:hAnsi="Times New Roman"/>
            <w:color w:val="0000FF"/>
            <w:sz w:val="24"/>
            <w:szCs w:val="24"/>
            <w:u w:val="single"/>
          </w:rPr>
          <w:fldChar w:fldCharType="begin"/>
        </w:r>
        <w:r>
          <w:rPr>
            <w:rFonts w:ascii="Times New Roman" w:hAnsi="Times New Roman"/>
            <w:color w:val="0000FF"/>
            <w:sz w:val="24"/>
            <w:szCs w:val="24"/>
            <w:u w:val="single"/>
          </w:rPr>
          <w:instrText xml:space="preserve"> REF _Ref298772332 \h </w:instrText>
        </w:r>
      </w:ins>
      <w:r>
        <w:rPr>
          <w:rStyle w:val="Hyperlink"/>
          <w:rFonts w:ascii="Times New Roman" w:hAnsi="Times New Roman"/>
          <w:sz w:val="24"/>
          <w:szCs w:val="24"/>
        </w:rPr>
        <w:instrText xml:space="preserve"> \* MERGEFORMAT </w:instrText>
      </w:r>
      <w:r w:rsidR="00962591">
        <w:rPr>
          <w:rFonts w:ascii="Times New Roman" w:hAnsi="Times New Roman"/>
          <w:color w:val="0000FF"/>
          <w:sz w:val="24"/>
          <w:szCs w:val="24"/>
          <w:u w:val="single"/>
        </w:rPr>
      </w:r>
      <w:ins w:id="2380" w:author="EOS" w:date="2011-07-18T17:10:00Z">
        <w:r w:rsidR="00962591">
          <w:rPr>
            <w:rFonts w:ascii="Times New Roman" w:hAnsi="Times New Roman"/>
            <w:color w:val="0000FF"/>
            <w:sz w:val="24"/>
            <w:szCs w:val="24"/>
            <w:u w:val="single"/>
          </w:rPr>
          <w:fldChar w:fldCharType="separate"/>
        </w:r>
      </w:ins>
      <w:ins w:id="2381" w:author="EOS" w:date="2011-09-07T12:31:00Z">
        <w:r w:rsidR="00962591" w:rsidRPr="00962591">
          <w:rPr>
            <w:rFonts w:ascii="Times New Roman" w:hAnsi="Times New Roman"/>
            <w:color w:val="0000FF"/>
            <w:sz w:val="24"/>
            <w:szCs w:val="24"/>
            <w:u w:val="single"/>
            <w:rPrChange w:id="2382" w:author="EOS" w:date="2011-09-07T12:31:00Z">
              <w:rPr>
                <w:b/>
                <w:bCs/>
                <w:i/>
                <w:iCs/>
                <w:color w:val="4F81BD"/>
              </w:rPr>
            </w:rPrChange>
          </w:rPr>
          <w:t xml:space="preserve">Figure </w:t>
        </w:r>
        <w:r w:rsidR="00962591" w:rsidRPr="00962591">
          <w:rPr>
            <w:rFonts w:ascii="Times New Roman" w:hAnsi="Times New Roman"/>
            <w:noProof/>
            <w:color w:val="0000FF"/>
            <w:sz w:val="24"/>
            <w:szCs w:val="24"/>
            <w:u w:val="single"/>
            <w:rPrChange w:id="2383" w:author="EOS" w:date="2011-09-07T12:31:00Z">
              <w:rPr>
                <w:b/>
                <w:bCs/>
                <w:i/>
                <w:iCs/>
                <w:noProof/>
                <w:color w:val="4F81BD"/>
              </w:rPr>
            </w:rPrChange>
          </w:rPr>
          <w:t>18</w:t>
        </w:r>
      </w:ins>
      <w:ins w:id="2384" w:author="Doug Oldenburg" w:date="2011-08-01T16:42:00Z">
        <w:del w:id="2385" w:author="EOS" w:date="2011-08-02T13:56:00Z">
          <w:r w:rsidR="00962591" w:rsidRPr="00962591">
            <w:rPr>
              <w:rFonts w:ascii="Times New Roman" w:hAnsi="Times New Roman"/>
              <w:color w:val="0000FF"/>
              <w:sz w:val="24"/>
              <w:szCs w:val="24"/>
              <w:u w:val="single"/>
              <w:rPrChange w:id="2386" w:author="Doug Oldenburg" w:date="2011-08-01T16:42:00Z">
                <w:rPr>
                  <w:rFonts w:ascii="Times New Roman" w:hAnsi="Times New Roman"/>
                  <w:b/>
                  <w:bCs/>
                  <w:i/>
                  <w:iCs/>
                  <w:color w:val="4F81BD"/>
                  <w:sz w:val="24"/>
                  <w:szCs w:val="24"/>
                </w:rPr>
              </w:rPrChange>
            </w:rPr>
            <w:delText>F</w:delText>
          </w:r>
        </w:del>
        <w:del w:id="2387" w:author="EOS" w:date="2011-08-02T15:00:00Z">
          <w:r w:rsidR="00962591" w:rsidRPr="00962591">
            <w:rPr>
              <w:rFonts w:ascii="Times New Roman" w:hAnsi="Times New Roman"/>
              <w:color w:val="0000FF"/>
              <w:sz w:val="24"/>
              <w:szCs w:val="24"/>
              <w:u w:val="single"/>
              <w:rPrChange w:id="2388" w:author="Doug Oldenburg" w:date="2011-08-01T16:42:00Z">
                <w:rPr>
                  <w:rFonts w:ascii="Times New Roman" w:hAnsi="Times New Roman"/>
                  <w:b/>
                  <w:bCs/>
                  <w:i/>
                  <w:iCs/>
                  <w:color w:val="4F81BD"/>
                  <w:sz w:val="24"/>
                  <w:szCs w:val="24"/>
                </w:rPr>
              </w:rPrChange>
            </w:rPr>
            <w:delText xml:space="preserve">igure </w:delText>
          </w:r>
          <w:r w:rsidR="00962591" w:rsidRPr="00962591">
            <w:rPr>
              <w:rFonts w:ascii="Times New Roman" w:hAnsi="Times New Roman"/>
              <w:noProof/>
              <w:color w:val="0000FF"/>
              <w:sz w:val="24"/>
              <w:szCs w:val="24"/>
              <w:u w:val="single"/>
              <w:rPrChange w:id="2389" w:author="Doug Oldenburg" w:date="2011-08-01T16:42:00Z">
                <w:rPr>
                  <w:rFonts w:ascii="Times New Roman" w:hAnsi="Times New Roman"/>
                  <w:b/>
                  <w:bCs/>
                  <w:i/>
                  <w:iCs/>
                  <w:noProof/>
                  <w:color w:val="4F81BD"/>
                  <w:sz w:val="24"/>
                  <w:szCs w:val="24"/>
                </w:rPr>
              </w:rPrChange>
            </w:rPr>
            <w:delText>18</w:delText>
          </w:r>
        </w:del>
      </w:ins>
      <w:ins w:id="2390" w:author="EOS" w:date="2011-07-18T17:10:00Z">
        <w:r w:rsidR="00962591">
          <w:rPr>
            <w:rFonts w:ascii="Times New Roman" w:hAnsi="Times New Roman"/>
            <w:color w:val="0000FF"/>
            <w:sz w:val="24"/>
            <w:szCs w:val="24"/>
            <w:u w:val="single"/>
          </w:rPr>
          <w:fldChar w:fldCharType="end"/>
        </w:r>
        <w:r>
          <w:rPr>
            <w:rStyle w:val="Hyperlink"/>
            <w:rFonts w:ascii="Times New Roman" w:hAnsi="Times New Roman"/>
            <w:sz w:val="24"/>
            <w:szCs w:val="24"/>
          </w:rPr>
          <w:t>c</w:t>
        </w:r>
      </w:ins>
      <w:ins w:id="2391" w:author="EOS" w:date="2011-07-18T13:42:00Z">
        <w:r w:rsidR="00962591" w:rsidRPr="00962591">
          <w:rPr>
            <w:rStyle w:val="Hyperlink"/>
            <w:rFonts w:ascii="Times New Roman" w:hAnsi="Times New Roman"/>
            <w:color w:val="000000"/>
            <w:sz w:val="24"/>
            <w:szCs w:val="24"/>
            <w:u w:val="none"/>
            <w:rPrChange w:id="2392" w:author="EOS" w:date="2011-07-18T13:46:00Z">
              <w:rPr>
                <w:rStyle w:val="Hyperlink"/>
                <w:rFonts w:ascii="Times New Roman" w:hAnsi="Times New Roman"/>
                <w:sz w:val="24"/>
                <w:szCs w:val="24"/>
              </w:rPr>
            </w:rPrChange>
          </w:rPr>
          <w:t xml:space="preserve"> and </w:t>
        </w:r>
      </w:ins>
      <w:ins w:id="2393" w:author="EOS" w:date="2011-07-18T17:11:00Z">
        <w:r w:rsidR="00962591" w:rsidRPr="006417E4">
          <w:rPr>
            <w:rFonts w:ascii="Times New Roman" w:hAnsi="Times New Roman"/>
            <w:color w:val="0000FF"/>
            <w:sz w:val="24"/>
            <w:szCs w:val="24"/>
            <w:u w:val="single"/>
          </w:rPr>
          <w:fldChar w:fldCharType="begin"/>
        </w:r>
        <w:r w:rsidRPr="006417E4">
          <w:rPr>
            <w:rFonts w:ascii="Times New Roman" w:hAnsi="Times New Roman"/>
            <w:color w:val="0000FF"/>
            <w:sz w:val="24"/>
            <w:szCs w:val="24"/>
            <w:u w:val="single"/>
          </w:rPr>
          <w:instrText xml:space="preserve"> REF _Ref298772332 \h </w:instrText>
        </w:r>
        <w:r w:rsidRPr="006417E4">
          <w:rPr>
            <w:rStyle w:val="Hyperlink"/>
            <w:rFonts w:ascii="Times New Roman" w:hAnsi="Times New Roman"/>
            <w:sz w:val="24"/>
            <w:szCs w:val="24"/>
          </w:rPr>
          <w:instrText xml:space="preserve"> \* MERGEFORMAT </w:instrText>
        </w:r>
      </w:ins>
      <w:r w:rsidR="00962591" w:rsidRPr="006417E4">
        <w:rPr>
          <w:rFonts w:ascii="Times New Roman" w:hAnsi="Times New Roman"/>
          <w:color w:val="0000FF"/>
          <w:sz w:val="24"/>
          <w:szCs w:val="24"/>
          <w:u w:val="single"/>
        </w:rPr>
      </w:r>
      <w:ins w:id="2394" w:author="EOS" w:date="2011-07-18T17:11:00Z">
        <w:r w:rsidR="00962591" w:rsidRPr="006417E4">
          <w:rPr>
            <w:rFonts w:ascii="Times New Roman" w:hAnsi="Times New Roman"/>
            <w:color w:val="0000FF"/>
            <w:sz w:val="24"/>
            <w:szCs w:val="24"/>
            <w:u w:val="single"/>
          </w:rPr>
          <w:fldChar w:fldCharType="separate"/>
        </w:r>
      </w:ins>
      <w:ins w:id="2395" w:author="EOS" w:date="2011-09-07T12:31:00Z">
        <w:r w:rsidR="00962591" w:rsidRPr="00962591">
          <w:rPr>
            <w:rFonts w:ascii="Times New Roman" w:hAnsi="Times New Roman"/>
            <w:color w:val="0000FF"/>
            <w:sz w:val="24"/>
            <w:szCs w:val="24"/>
            <w:u w:val="single"/>
            <w:rPrChange w:id="2396" w:author="EOS" w:date="2011-09-07T12:31:00Z">
              <w:rPr>
                <w:color w:val="0000FF"/>
                <w:u w:val="single"/>
              </w:rPr>
            </w:rPrChange>
          </w:rPr>
          <w:t xml:space="preserve">Figure </w:t>
        </w:r>
        <w:r w:rsidR="00962591" w:rsidRPr="00962591">
          <w:rPr>
            <w:rFonts w:ascii="Times New Roman" w:hAnsi="Times New Roman"/>
            <w:noProof/>
            <w:color w:val="0000FF"/>
            <w:sz w:val="24"/>
            <w:szCs w:val="24"/>
            <w:u w:val="single"/>
            <w:rPrChange w:id="2397" w:author="EOS" w:date="2011-09-07T12:31:00Z">
              <w:rPr>
                <w:noProof/>
                <w:color w:val="0000FF"/>
                <w:u w:val="single"/>
              </w:rPr>
            </w:rPrChange>
          </w:rPr>
          <w:t>18</w:t>
        </w:r>
      </w:ins>
      <w:ins w:id="2398" w:author="Doug Oldenburg" w:date="2011-08-01T16:42:00Z">
        <w:del w:id="2399" w:author="EOS" w:date="2011-08-02T13:56:00Z">
          <w:r w:rsidR="00962591">
            <w:rPr>
              <w:rFonts w:ascii="Times New Roman" w:hAnsi="Times New Roman"/>
              <w:color w:val="0000FF"/>
              <w:sz w:val="24"/>
              <w:szCs w:val="24"/>
              <w:u w:val="single"/>
            </w:rPr>
            <w:delText>F</w:delText>
          </w:r>
        </w:del>
        <w:del w:id="2400" w:author="EOS" w:date="2011-08-02T15:00:00Z">
          <w:r w:rsidR="00962591">
            <w:rPr>
              <w:rFonts w:ascii="Times New Roman" w:hAnsi="Times New Roman"/>
              <w:color w:val="0000FF"/>
              <w:sz w:val="24"/>
              <w:szCs w:val="24"/>
              <w:u w:val="single"/>
            </w:rPr>
            <w:delText xml:space="preserve">igure </w:delText>
          </w:r>
          <w:r w:rsidR="00962591">
            <w:rPr>
              <w:rFonts w:ascii="Times New Roman" w:hAnsi="Times New Roman"/>
              <w:noProof/>
              <w:color w:val="0000FF"/>
              <w:sz w:val="24"/>
              <w:szCs w:val="24"/>
              <w:u w:val="single"/>
            </w:rPr>
            <w:delText>18</w:delText>
          </w:r>
        </w:del>
      </w:ins>
      <w:ins w:id="2401" w:author="EOS" w:date="2011-07-18T17:11:00Z">
        <w:r w:rsidR="00962591" w:rsidRPr="006417E4">
          <w:rPr>
            <w:rFonts w:ascii="Times New Roman" w:hAnsi="Times New Roman"/>
            <w:color w:val="0000FF"/>
            <w:sz w:val="24"/>
            <w:szCs w:val="24"/>
            <w:u w:val="single"/>
          </w:rPr>
          <w:fldChar w:fldCharType="end"/>
        </w:r>
        <w:r>
          <w:rPr>
            <w:rStyle w:val="Hyperlink"/>
            <w:rFonts w:ascii="Times New Roman" w:hAnsi="Times New Roman"/>
            <w:sz w:val="24"/>
            <w:szCs w:val="24"/>
          </w:rPr>
          <w:t>d</w:t>
        </w:r>
      </w:ins>
      <w:ins w:id="2402" w:author="EOS" w:date="2011-07-18T12:30:00Z">
        <w:r w:rsidRPr="00A335D2">
          <w:rPr>
            <w:rStyle w:val="Hyperlink"/>
            <w:rFonts w:ascii="Times New Roman" w:hAnsi="Times New Roman"/>
            <w:color w:val="auto"/>
            <w:sz w:val="24"/>
            <w:szCs w:val="24"/>
          </w:rPr>
          <w:t>)</w:t>
        </w:r>
        <w:r w:rsidR="00962591">
          <w:rPr>
            <w:rFonts w:ascii="Times New Roman" w:hAnsi="Times New Roman"/>
            <w:sz w:val="24"/>
            <w:szCs w:val="24"/>
          </w:rPr>
          <w:fldChar w:fldCharType="end"/>
        </w:r>
        <w:r>
          <w:rPr>
            <w:rFonts w:ascii="Times New Roman" w:hAnsi="Times New Roman"/>
            <w:color w:val="000000"/>
            <w:sz w:val="24"/>
            <w:szCs w:val="24"/>
          </w:rPr>
          <w:t>. Generally, the lower sensitivities correspond to less reliable model parameters (deeper-seated cells); higher sensitivities correspond to those model cells, which have most effect on the data (usually closer to surface).</w:t>
        </w:r>
      </w:ins>
      <w:ins w:id="2403" w:author="EOS" w:date="2011-07-18T12:44:00Z">
        <w:r>
          <w:rPr>
            <w:rFonts w:ascii="Times New Roman" w:hAnsi="Times New Roman"/>
            <w:color w:val="000000"/>
            <w:sz w:val="24"/>
            <w:szCs w:val="24"/>
          </w:rPr>
          <w:t xml:space="preserve"> A</w:t>
        </w:r>
      </w:ins>
      <w:ins w:id="2404" w:author="EOS" w:date="2011-07-18T12:45:00Z">
        <w:r>
          <w:rPr>
            <w:rFonts w:ascii="Times New Roman" w:hAnsi="Times New Roman"/>
            <w:color w:val="000000"/>
            <w:sz w:val="24"/>
            <w:szCs w:val="24"/>
          </w:rPr>
          <w:t xml:space="preserve"> good way to assess the DOI is by plotting the</w:t>
        </w:r>
      </w:ins>
      <w:ins w:id="2405" w:author="EOS" w:date="2011-07-18T13:20:00Z">
        <w:r>
          <w:rPr>
            <w:rFonts w:ascii="Times New Roman" w:hAnsi="Times New Roman"/>
            <w:color w:val="000000"/>
            <w:sz w:val="24"/>
            <w:szCs w:val="24"/>
          </w:rPr>
          <w:t xml:space="preserve"> model on the full mesh extent (including the</w:t>
        </w:r>
      </w:ins>
      <w:ins w:id="2406" w:author="EOS" w:date="2011-07-18T12:45:00Z">
        <w:r>
          <w:rPr>
            <w:rFonts w:ascii="Times New Roman" w:hAnsi="Times New Roman"/>
            <w:color w:val="000000"/>
            <w:sz w:val="24"/>
            <w:szCs w:val="24"/>
          </w:rPr>
          <w:t xml:space="preserve"> padding cells</w:t>
        </w:r>
      </w:ins>
      <w:ins w:id="2407" w:author="EOS" w:date="2011-07-18T13:20:00Z">
        <w:r>
          <w:rPr>
            <w:rFonts w:ascii="Times New Roman" w:hAnsi="Times New Roman"/>
            <w:color w:val="000000"/>
            <w:sz w:val="24"/>
            <w:szCs w:val="24"/>
          </w:rPr>
          <w:t xml:space="preserve">, </w:t>
        </w:r>
      </w:ins>
      <w:ins w:id="2408" w:author="EOS" w:date="2011-07-18T13:39:00Z">
        <w:r w:rsidR="00962591" w:rsidRPr="00756019">
          <w:rPr>
            <w:rFonts w:ascii="Times New Roman" w:hAnsi="Times New Roman"/>
            <w:color w:val="0000FF"/>
            <w:sz w:val="24"/>
            <w:szCs w:val="24"/>
            <w:u w:val="single"/>
          </w:rPr>
          <w:fldChar w:fldCharType="begin"/>
        </w:r>
        <w:r w:rsidR="00962591" w:rsidRPr="00962591">
          <w:rPr>
            <w:rFonts w:ascii="Times New Roman" w:hAnsi="Times New Roman"/>
            <w:color w:val="0000FF"/>
            <w:sz w:val="24"/>
            <w:szCs w:val="24"/>
            <w:u w:val="single"/>
            <w:rPrChange w:id="2409" w:author="EOS" w:date="2011-07-18T13:40:00Z">
              <w:rPr>
                <w:rFonts w:ascii="Times New Roman" w:hAnsi="Times New Roman"/>
                <w:color w:val="000000"/>
                <w:sz w:val="24"/>
                <w:szCs w:val="24"/>
                <w:u w:val="single"/>
              </w:rPr>
            </w:rPrChange>
          </w:rPr>
          <w:instrText xml:space="preserve"> REF _Ref298759673 </w:instrText>
        </w:r>
        <w:r w:rsidRPr="00ED0F6A">
          <w:rPr>
            <w:rFonts w:ascii="Times New Roman" w:hAnsi="Times New Roman"/>
            <w:color w:val="0000FF"/>
            <w:sz w:val="24"/>
            <w:szCs w:val="24"/>
            <w:u w:val="single"/>
          </w:rPr>
          <w:instrText>\</w:instrText>
        </w:r>
        <w:r w:rsidR="00962591" w:rsidRPr="00962591">
          <w:rPr>
            <w:rFonts w:ascii="Times New Roman" w:hAnsi="Times New Roman"/>
            <w:color w:val="0000FF"/>
            <w:sz w:val="24"/>
            <w:szCs w:val="24"/>
            <w:u w:val="single"/>
            <w:rPrChange w:id="2410" w:author="EOS" w:date="2011-07-18T13:40:00Z">
              <w:rPr>
                <w:rFonts w:ascii="Times New Roman" w:hAnsi="Times New Roman"/>
                <w:color w:val="000000"/>
                <w:sz w:val="24"/>
                <w:szCs w:val="24"/>
                <w:u w:val="single"/>
              </w:rPr>
            </w:rPrChange>
          </w:rPr>
          <w:instrText xml:space="preserve">h </w:instrText>
        </w:r>
      </w:ins>
      <w:r w:rsidR="00962591" w:rsidRPr="00962591">
        <w:rPr>
          <w:rFonts w:ascii="Times New Roman" w:hAnsi="Times New Roman"/>
          <w:color w:val="0000FF"/>
          <w:sz w:val="24"/>
          <w:szCs w:val="24"/>
          <w:u w:val="single"/>
          <w:rPrChange w:id="2411" w:author="EOS" w:date="2011-07-18T13:40:00Z">
            <w:rPr>
              <w:rFonts w:ascii="Times New Roman" w:hAnsi="Times New Roman"/>
              <w:color w:val="000000"/>
              <w:sz w:val="24"/>
              <w:szCs w:val="24"/>
              <w:u w:val="single"/>
            </w:rPr>
          </w:rPrChange>
        </w:rPr>
        <w:instrText xml:space="preserve"> </w:instrText>
      </w:r>
      <w:r w:rsidRPr="00ED0F6A">
        <w:rPr>
          <w:rFonts w:ascii="Times New Roman" w:hAnsi="Times New Roman"/>
          <w:color w:val="0000FF"/>
          <w:sz w:val="24"/>
          <w:szCs w:val="24"/>
          <w:u w:val="single"/>
        </w:rPr>
        <w:instrText>\</w:instrText>
      </w:r>
      <w:r w:rsidR="00962591" w:rsidRPr="00962591">
        <w:rPr>
          <w:rFonts w:ascii="Times New Roman" w:hAnsi="Times New Roman"/>
          <w:color w:val="0000FF"/>
          <w:sz w:val="24"/>
          <w:szCs w:val="24"/>
          <w:u w:val="single"/>
          <w:rPrChange w:id="2412" w:author="EOS" w:date="2011-07-18T13:40:00Z">
            <w:rPr>
              <w:rFonts w:ascii="Times New Roman" w:hAnsi="Times New Roman"/>
              <w:color w:val="000000"/>
              <w:sz w:val="24"/>
              <w:szCs w:val="24"/>
              <w:u w:val="single"/>
            </w:rPr>
          </w:rPrChange>
        </w:rPr>
        <w:instrText xml:space="preserve">* MERGEFORMAT </w:instrText>
      </w:r>
      <w:r w:rsidR="00962591" w:rsidRPr="00756019">
        <w:rPr>
          <w:rFonts w:ascii="Times New Roman" w:hAnsi="Times New Roman"/>
          <w:color w:val="0000FF"/>
          <w:sz w:val="24"/>
          <w:szCs w:val="24"/>
          <w:u w:val="single"/>
        </w:rPr>
      </w:r>
      <w:ins w:id="2413" w:author="EOS" w:date="2011-07-18T13:39:00Z">
        <w:r w:rsidR="00962591" w:rsidRPr="00756019">
          <w:rPr>
            <w:rFonts w:ascii="Times New Roman" w:hAnsi="Times New Roman"/>
            <w:color w:val="0000FF"/>
            <w:sz w:val="24"/>
            <w:szCs w:val="24"/>
            <w:u w:val="single"/>
            <w:rPrChange w:id="2414" w:author="EOS" w:date="2011-07-18T13:40:00Z">
              <w:rPr>
                <w:rFonts w:ascii="Times New Roman" w:hAnsi="Times New Roman"/>
                <w:color w:val="0000FF"/>
                <w:sz w:val="24"/>
                <w:szCs w:val="24"/>
                <w:u w:val="single"/>
              </w:rPr>
            </w:rPrChange>
          </w:rPr>
          <w:fldChar w:fldCharType="separate"/>
        </w:r>
      </w:ins>
      <w:ins w:id="2415" w:author="EOS" w:date="2011-09-07T12:31:00Z">
        <w:r w:rsidR="00962591" w:rsidRPr="00962591">
          <w:rPr>
            <w:rStyle w:val="FigurestyleChar"/>
            <w:rFonts w:ascii="Times New Roman" w:hAnsi="Times New Roman"/>
            <w:color w:val="0000FF"/>
            <w:u w:val="single"/>
            <w:rPrChange w:id="2416" w:author="EOS" w:date="2011-09-07T12:31:00Z">
              <w:rPr>
                <w:rStyle w:val="FigurestyleChar"/>
                <w:sz w:val="22"/>
              </w:rPr>
            </w:rPrChange>
          </w:rPr>
          <w:t xml:space="preserve">Figure </w:t>
        </w:r>
        <w:r w:rsidR="00962591" w:rsidRPr="00962591">
          <w:rPr>
            <w:rStyle w:val="FigurestyleChar"/>
            <w:rFonts w:ascii="Times New Roman" w:hAnsi="Times New Roman"/>
            <w:noProof/>
            <w:color w:val="0000FF"/>
            <w:u w:val="single"/>
            <w:rPrChange w:id="2417" w:author="EOS" w:date="2011-09-07T12:31:00Z">
              <w:rPr>
                <w:rStyle w:val="FigurestyleChar"/>
                <w:noProof/>
                <w:sz w:val="22"/>
              </w:rPr>
            </w:rPrChange>
          </w:rPr>
          <w:t>19</w:t>
        </w:r>
      </w:ins>
      <w:ins w:id="2418" w:author="Doug Oldenburg" w:date="2011-08-01T16:40:00Z">
        <w:del w:id="2419" w:author="EOS" w:date="2011-08-02T13:57:00Z">
          <w:r w:rsidR="00962591" w:rsidRPr="00962591">
            <w:rPr>
              <w:rStyle w:val="FigurestyleChar"/>
              <w:rFonts w:ascii="Times New Roman" w:hAnsi="Times New Roman"/>
              <w:color w:val="0000FF"/>
              <w:u w:val="single"/>
              <w:rPrChange w:id="2420" w:author="Doug Oldenburg" w:date="2011-08-01T16:40:00Z">
                <w:rPr>
                  <w:rStyle w:val="FigurestyleChar"/>
                  <w:sz w:val="22"/>
                </w:rPr>
              </w:rPrChange>
            </w:rPr>
            <w:delText>F</w:delText>
          </w:r>
        </w:del>
        <w:del w:id="2421" w:author="EOS" w:date="2011-08-02T15:00:00Z">
          <w:r w:rsidR="00962591" w:rsidRPr="00962591">
            <w:rPr>
              <w:rStyle w:val="FigurestyleChar"/>
              <w:rFonts w:ascii="Times New Roman" w:hAnsi="Times New Roman"/>
              <w:color w:val="0000FF"/>
              <w:u w:val="single"/>
              <w:rPrChange w:id="2422" w:author="Doug Oldenburg" w:date="2011-08-01T16:40:00Z">
                <w:rPr>
                  <w:rStyle w:val="FigurestyleChar"/>
                  <w:sz w:val="22"/>
                </w:rPr>
              </w:rPrChange>
            </w:rPr>
            <w:delText xml:space="preserve">igure </w:delText>
          </w:r>
          <w:r w:rsidR="00962591" w:rsidRPr="00962591">
            <w:rPr>
              <w:rStyle w:val="FigurestyleChar"/>
              <w:rFonts w:ascii="Times New Roman" w:hAnsi="Times New Roman"/>
              <w:noProof/>
              <w:color w:val="0000FF"/>
              <w:u w:val="single"/>
              <w:rPrChange w:id="2423" w:author="Doug Oldenburg" w:date="2011-08-01T16:40:00Z">
                <w:rPr>
                  <w:rStyle w:val="FigurestyleChar"/>
                  <w:noProof/>
                  <w:sz w:val="22"/>
                </w:rPr>
              </w:rPrChange>
            </w:rPr>
            <w:delText>19</w:delText>
          </w:r>
        </w:del>
      </w:ins>
      <w:ins w:id="2424" w:author="EOS" w:date="2011-07-18T13:39:00Z">
        <w:r w:rsidR="00962591" w:rsidRPr="00756019">
          <w:rPr>
            <w:rFonts w:ascii="Times New Roman" w:hAnsi="Times New Roman"/>
            <w:color w:val="0000FF"/>
            <w:sz w:val="24"/>
            <w:szCs w:val="24"/>
            <w:u w:val="single"/>
          </w:rPr>
          <w:fldChar w:fldCharType="end"/>
        </w:r>
      </w:ins>
      <w:ins w:id="2425" w:author="EOS" w:date="2011-07-18T13:21:00Z">
        <w:r>
          <w:rPr>
            <w:rFonts w:ascii="Times New Roman" w:hAnsi="Times New Roman"/>
            <w:color w:val="000000"/>
            <w:sz w:val="24"/>
            <w:szCs w:val="24"/>
          </w:rPr>
          <w:t>)</w:t>
        </w:r>
      </w:ins>
      <w:ins w:id="2426" w:author="EOS" w:date="2011-07-18T12:45:00Z">
        <w:r>
          <w:rPr>
            <w:rFonts w:ascii="Times New Roman" w:hAnsi="Times New Roman"/>
            <w:color w:val="000000"/>
            <w:sz w:val="24"/>
            <w:szCs w:val="24"/>
          </w:rPr>
          <w:t xml:space="preserve">. </w:t>
        </w:r>
      </w:ins>
      <w:ins w:id="2427" w:author="EOS" w:date="2011-07-18T13:21:00Z">
        <w:r>
          <w:rPr>
            <w:rFonts w:ascii="Times New Roman" w:hAnsi="Times New Roman"/>
            <w:color w:val="000000"/>
            <w:sz w:val="24"/>
            <w:szCs w:val="24"/>
          </w:rPr>
          <w:t xml:space="preserve">In this figure </w:t>
        </w:r>
      </w:ins>
      <w:ins w:id="2428" w:author="Doug Oldenburg" w:date="2011-08-01T17:00:00Z">
        <w:r>
          <w:rPr>
            <w:rFonts w:ascii="Times New Roman" w:hAnsi="Times New Roman"/>
            <w:color w:val="000000"/>
            <w:sz w:val="24"/>
            <w:szCs w:val="24"/>
          </w:rPr>
          <w:t xml:space="preserve">we use </w:t>
        </w:r>
      </w:ins>
      <w:ins w:id="2429" w:author="EOS" w:date="2011-07-18T13:21:00Z">
        <w:r>
          <w:rPr>
            <w:rFonts w:ascii="Times New Roman" w:hAnsi="Times New Roman"/>
            <w:color w:val="000000"/>
            <w:sz w:val="24"/>
            <w:szCs w:val="24"/>
          </w:rPr>
          <w:t xml:space="preserve">the DOI </w:t>
        </w:r>
      </w:ins>
      <w:ins w:id="2430" w:author="Doug Oldenburg" w:date="2011-08-01T17:01:00Z">
        <w:r>
          <w:rPr>
            <w:rFonts w:ascii="Times New Roman" w:hAnsi="Times New Roman"/>
            <w:color w:val="000000"/>
            <w:sz w:val="24"/>
            <w:szCs w:val="24"/>
          </w:rPr>
          <w:t xml:space="preserve">evaluated from 1000 and 106 Ohm-m </w:t>
        </w:r>
        <w:proofErr w:type="spellStart"/>
        <w:r>
          <w:rPr>
            <w:rFonts w:ascii="Times New Roman" w:hAnsi="Times New Roman"/>
            <w:color w:val="000000"/>
            <w:sz w:val="24"/>
            <w:szCs w:val="24"/>
          </w:rPr>
          <w:t>halfspaces</w:t>
        </w:r>
        <w:proofErr w:type="spellEnd"/>
        <w:r>
          <w:rPr>
            <w:rFonts w:ascii="Times New Roman" w:hAnsi="Times New Roman"/>
            <w:color w:val="000000"/>
            <w:sz w:val="24"/>
            <w:szCs w:val="24"/>
          </w:rPr>
          <w:t xml:space="preserve"> (that is, the same as </w:t>
        </w:r>
      </w:ins>
      <w:ins w:id="2431" w:author="EOS" w:date="2011-07-18T13:21:00Z">
        <w:del w:id="2432" w:author="Doug Oldenburg" w:date="2011-08-01T17:01:00Z">
          <w:r w:rsidDel="009C7897">
            <w:rPr>
              <w:rFonts w:ascii="Times New Roman" w:hAnsi="Times New Roman"/>
              <w:color w:val="000000"/>
              <w:sz w:val="24"/>
              <w:szCs w:val="24"/>
            </w:rPr>
            <w:delText>is being plo</w:delText>
          </w:r>
        </w:del>
      </w:ins>
      <w:ins w:id="2433" w:author="EOS" w:date="2011-07-18T13:22:00Z">
        <w:del w:id="2434" w:author="Doug Oldenburg" w:date="2011-08-01T17:01:00Z">
          <w:r w:rsidDel="009C7897">
            <w:rPr>
              <w:rFonts w:ascii="Times New Roman" w:hAnsi="Times New Roman"/>
              <w:color w:val="000000"/>
              <w:sz w:val="24"/>
              <w:szCs w:val="24"/>
            </w:rPr>
            <w:delText>tted based on the two recovered models</w:delText>
          </w:r>
        </w:del>
        <w:del w:id="2435" w:author="Doug Oldenburg" w:date="2011-08-01T16:59:00Z">
          <w:r w:rsidDel="009C7897">
            <w:rPr>
              <w:rFonts w:ascii="Times New Roman" w:hAnsi="Times New Roman"/>
              <w:color w:val="000000"/>
              <w:sz w:val="24"/>
              <w:szCs w:val="24"/>
            </w:rPr>
            <w:delText xml:space="preserve"> (</w:delText>
          </w:r>
        </w:del>
      </w:ins>
      <w:ins w:id="2436" w:author="EOS" w:date="2011-07-18T13:23:00Z">
        <w:del w:id="2437" w:author="Doug Oldenburg" w:date="2011-08-01T16:59:00Z">
          <w:r w:rsidDel="009C7897">
            <w:rPr>
              <w:rFonts w:ascii="Times New Roman" w:hAnsi="Times New Roman"/>
              <w:color w:val="000000"/>
              <w:sz w:val="24"/>
              <w:szCs w:val="24"/>
            </w:rPr>
            <w:delText>similar</w:delText>
          </w:r>
        </w:del>
      </w:ins>
      <w:ins w:id="2438" w:author="EOS" w:date="2011-07-18T13:22:00Z">
        <w:del w:id="2439" w:author="Doug Oldenburg" w:date="2011-08-01T16:59:00Z">
          <w:r w:rsidDel="009C7897">
            <w:rPr>
              <w:rFonts w:ascii="Times New Roman" w:hAnsi="Times New Roman"/>
              <w:color w:val="000000"/>
              <w:sz w:val="24"/>
              <w:szCs w:val="24"/>
            </w:rPr>
            <w:delText xml:space="preserve"> </w:delText>
          </w:r>
        </w:del>
      </w:ins>
      <w:ins w:id="2440" w:author="EOS" w:date="2011-07-18T13:23:00Z">
        <w:del w:id="2441" w:author="Doug Oldenburg" w:date="2011-08-01T16:59:00Z">
          <w:r w:rsidDel="009C7897">
            <w:rPr>
              <w:rFonts w:ascii="Times New Roman" w:hAnsi="Times New Roman"/>
              <w:color w:val="000000"/>
              <w:sz w:val="24"/>
              <w:szCs w:val="24"/>
            </w:rPr>
            <w:delText>to</w:delText>
          </w:r>
        </w:del>
        <w:del w:id="2442" w:author="Doug Oldenburg" w:date="2011-08-01T17:01:00Z">
          <w:r w:rsidDel="009C7897">
            <w:rPr>
              <w:rFonts w:ascii="Times New Roman" w:hAnsi="Times New Roman"/>
              <w:color w:val="000000"/>
              <w:sz w:val="24"/>
              <w:szCs w:val="24"/>
            </w:rPr>
            <w:delText xml:space="preserve"> </w:delText>
          </w:r>
        </w:del>
      </w:ins>
      <w:ins w:id="2443" w:author="EOS" w:date="2011-08-03T10:42:00Z">
        <w:r w:rsidR="00962591" w:rsidRPr="006417E4">
          <w:rPr>
            <w:rFonts w:ascii="Times New Roman" w:hAnsi="Times New Roman"/>
            <w:color w:val="0000FF"/>
            <w:sz w:val="24"/>
            <w:szCs w:val="24"/>
            <w:u w:val="single"/>
          </w:rPr>
          <w:fldChar w:fldCharType="begin"/>
        </w:r>
        <w:r w:rsidR="0058334F" w:rsidRPr="006417E4">
          <w:rPr>
            <w:rFonts w:ascii="Times New Roman" w:hAnsi="Times New Roman"/>
            <w:color w:val="0000FF"/>
            <w:sz w:val="24"/>
            <w:szCs w:val="24"/>
            <w:u w:val="single"/>
          </w:rPr>
          <w:instrText xml:space="preserve"> REF _Ref298772332 \h </w:instrText>
        </w:r>
        <w:r w:rsidR="0058334F" w:rsidRPr="006417E4">
          <w:rPr>
            <w:rStyle w:val="Hyperlink"/>
            <w:rFonts w:ascii="Times New Roman" w:hAnsi="Times New Roman"/>
            <w:sz w:val="24"/>
            <w:szCs w:val="24"/>
          </w:rPr>
          <w:instrText xml:space="preserve"> \* MERGEFORMAT </w:instrText>
        </w:r>
      </w:ins>
      <w:r w:rsidR="00962591" w:rsidRPr="006417E4">
        <w:rPr>
          <w:rFonts w:ascii="Times New Roman" w:hAnsi="Times New Roman"/>
          <w:color w:val="0000FF"/>
          <w:sz w:val="24"/>
          <w:szCs w:val="24"/>
          <w:u w:val="single"/>
        </w:rPr>
      </w:r>
      <w:ins w:id="2444" w:author="EOS" w:date="2011-08-03T10:42:00Z">
        <w:r w:rsidR="00962591" w:rsidRPr="006417E4">
          <w:rPr>
            <w:rFonts w:ascii="Times New Roman" w:hAnsi="Times New Roman"/>
            <w:color w:val="0000FF"/>
            <w:sz w:val="24"/>
            <w:szCs w:val="24"/>
            <w:u w:val="single"/>
          </w:rPr>
          <w:fldChar w:fldCharType="separate"/>
        </w:r>
      </w:ins>
      <w:ins w:id="2445" w:author="EOS" w:date="2011-09-07T12:31:00Z">
        <w:r w:rsidR="00962591" w:rsidRPr="00962591">
          <w:rPr>
            <w:rFonts w:ascii="Times New Roman" w:hAnsi="Times New Roman"/>
            <w:color w:val="0000FF"/>
            <w:sz w:val="24"/>
            <w:szCs w:val="24"/>
            <w:u w:val="single"/>
            <w:rPrChange w:id="2446" w:author="EOS" w:date="2011-09-07T12:31:00Z">
              <w:rPr>
                <w:sz w:val="24"/>
                <w:szCs w:val="24"/>
              </w:rPr>
            </w:rPrChange>
          </w:rPr>
          <w:t xml:space="preserve">Figure </w:t>
        </w:r>
        <w:r w:rsidR="00962591" w:rsidRPr="00962591">
          <w:rPr>
            <w:rFonts w:ascii="Times New Roman" w:hAnsi="Times New Roman"/>
            <w:noProof/>
            <w:color w:val="0000FF"/>
            <w:sz w:val="24"/>
            <w:szCs w:val="24"/>
            <w:u w:val="single"/>
            <w:rPrChange w:id="2447" w:author="EOS" w:date="2011-09-07T12:31:00Z">
              <w:rPr>
                <w:noProof/>
                <w:sz w:val="24"/>
                <w:szCs w:val="24"/>
              </w:rPr>
            </w:rPrChange>
          </w:rPr>
          <w:t>18</w:t>
        </w:r>
      </w:ins>
      <w:ins w:id="2448" w:author="EOS" w:date="2011-08-03T10:42:00Z">
        <w:r w:rsidR="00962591" w:rsidRPr="006417E4">
          <w:rPr>
            <w:rFonts w:ascii="Times New Roman" w:hAnsi="Times New Roman"/>
            <w:color w:val="0000FF"/>
            <w:sz w:val="24"/>
            <w:szCs w:val="24"/>
            <w:u w:val="single"/>
          </w:rPr>
          <w:fldChar w:fldCharType="end"/>
        </w:r>
        <w:proofErr w:type="gramStart"/>
        <w:r w:rsidR="0058334F">
          <w:rPr>
            <w:rFonts w:ascii="Times New Roman" w:hAnsi="Times New Roman"/>
            <w:color w:val="0000FF"/>
            <w:sz w:val="24"/>
            <w:szCs w:val="24"/>
            <w:u w:val="single"/>
          </w:rPr>
          <w:t>a</w:t>
        </w:r>
        <w:r w:rsidR="0058334F" w:rsidRPr="006417E4">
          <w:rPr>
            <w:rStyle w:val="Hyperlink"/>
            <w:rFonts w:ascii="Times New Roman" w:hAnsi="Times New Roman"/>
            <w:color w:val="000000"/>
            <w:sz w:val="24"/>
            <w:szCs w:val="24"/>
            <w:u w:val="none"/>
          </w:rPr>
          <w:t xml:space="preserve"> </w:t>
        </w:r>
      </w:ins>
      <w:ins w:id="2449" w:author="EOS" w:date="2011-07-18T13:46:00Z">
        <w:r w:rsidRPr="006417E4">
          <w:rPr>
            <w:rStyle w:val="Hyperlink"/>
            <w:rFonts w:ascii="Times New Roman" w:hAnsi="Times New Roman"/>
            <w:color w:val="000000"/>
            <w:sz w:val="24"/>
            <w:szCs w:val="24"/>
            <w:u w:val="none"/>
          </w:rPr>
          <w:t>and</w:t>
        </w:r>
        <w:proofErr w:type="gramEnd"/>
        <w:r w:rsidRPr="006417E4">
          <w:rPr>
            <w:rStyle w:val="Hyperlink"/>
            <w:rFonts w:ascii="Times New Roman" w:hAnsi="Times New Roman"/>
            <w:color w:val="000000"/>
            <w:sz w:val="24"/>
            <w:szCs w:val="24"/>
            <w:u w:val="none"/>
          </w:rPr>
          <w:t xml:space="preserve"> </w:t>
        </w:r>
      </w:ins>
      <w:ins w:id="2450" w:author="EOS" w:date="2011-08-03T10:42:00Z">
        <w:r w:rsidR="00962591" w:rsidRPr="006417E4">
          <w:rPr>
            <w:rFonts w:ascii="Times New Roman" w:hAnsi="Times New Roman"/>
            <w:color w:val="0000FF"/>
            <w:sz w:val="24"/>
            <w:szCs w:val="24"/>
            <w:u w:val="single"/>
          </w:rPr>
          <w:fldChar w:fldCharType="begin"/>
        </w:r>
        <w:r w:rsidR="0058334F" w:rsidRPr="006417E4">
          <w:rPr>
            <w:rFonts w:ascii="Times New Roman" w:hAnsi="Times New Roman"/>
            <w:color w:val="0000FF"/>
            <w:sz w:val="24"/>
            <w:szCs w:val="24"/>
            <w:u w:val="single"/>
          </w:rPr>
          <w:instrText xml:space="preserve"> REF _Ref298772332 \h </w:instrText>
        </w:r>
        <w:r w:rsidR="0058334F" w:rsidRPr="006417E4">
          <w:rPr>
            <w:rStyle w:val="Hyperlink"/>
            <w:rFonts w:ascii="Times New Roman" w:hAnsi="Times New Roman"/>
            <w:sz w:val="24"/>
            <w:szCs w:val="24"/>
          </w:rPr>
          <w:instrText xml:space="preserve"> \* MERGEFORMAT </w:instrText>
        </w:r>
      </w:ins>
      <w:r w:rsidR="00962591" w:rsidRPr="006417E4">
        <w:rPr>
          <w:rFonts w:ascii="Times New Roman" w:hAnsi="Times New Roman"/>
          <w:color w:val="0000FF"/>
          <w:sz w:val="24"/>
          <w:szCs w:val="24"/>
          <w:u w:val="single"/>
        </w:rPr>
      </w:r>
      <w:ins w:id="2451" w:author="EOS" w:date="2011-08-03T10:42:00Z">
        <w:r w:rsidR="00962591" w:rsidRPr="006417E4">
          <w:rPr>
            <w:rFonts w:ascii="Times New Roman" w:hAnsi="Times New Roman"/>
            <w:color w:val="0000FF"/>
            <w:sz w:val="24"/>
            <w:szCs w:val="24"/>
            <w:u w:val="single"/>
          </w:rPr>
          <w:fldChar w:fldCharType="separate"/>
        </w:r>
      </w:ins>
      <w:ins w:id="2452" w:author="EOS" w:date="2011-09-07T12:31:00Z">
        <w:r w:rsidR="00962591" w:rsidRPr="00962591">
          <w:rPr>
            <w:rFonts w:ascii="Times New Roman" w:hAnsi="Times New Roman"/>
            <w:color w:val="0000FF"/>
            <w:sz w:val="24"/>
            <w:szCs w:val="24"/>
            <w:u w:val="single"/>
            <w:rPrChange w:id="2453" w:author="EOS" w:date="2011-09-07T12:31:00Z">
              <w:rPr>
                <w:sz w:val="24"/>
                <w:szCs w:val="24"/>
              </w:rPr>
            </w:rPrChange>
          </w:rPr>
          <w:t xml:space="preserve">Figure </w:t>
        </w:r>
        <w:r w:rsidR="00962591" w:rsidRPr="00962591">
          <w:rPr>
            <w:rFonts w:ascii="Times New Roman" w:hAnsi="Times New Roman"/>
            <w:noProof/>
            <w:color w:val="0000FF"/>
            <w:sz w:val="24"/>
            <w:szCs w:val="24"/>
            <w:u w:val="single"/>
            <w:rPrChange w:id="2454" w:author="EOS" w:date="2011-09-07T12:31:00Z">
              <w:rPr>
                <w:noProof/>
                <w:sz w:val="24"/>
                <w:szCs w:val="24"/>
              </w:rPr>
            </w:rPrChange>
          </w:rPr>
          <w:t>18</w:t>
        </w:r>
      </w:ins>
      <w:ins w:id="2455" w:author="EOS" w:date="2011-08-03T10:42:00Z">
        <w:r w:rsidR="00962591" w:rsidRPr="006417E4">
          <w:rPr>
            <w:rFonts w:ascii="Times New Roman" w:hAnsi="Times New Roman"/>
            <w:color w:val="0000FF"/>
            <w:sz w:val="24"/>
            <w:szCs w:val="24"/>
            <w:u w:val="single"/>
          </w:rPr>
          <w:fldChar w:fldCharType="end"/>
        </w:r>
        <w:r w:rsidR="0058334F">
          <w:rPr>
            <w:rFonts w:ascii="Times New Roman" w:hAnsi="Times New Roman"/>
            <w:color w:val="0000FF"/>
            <w:sz w:val="24"/>
            <w:szCs w:val="24"/>
            <w:u w:val="single"/>
          </w:rPr>
          <w:t>b</w:t>
        </w:r>
      </w:ins>
      <w:ins w:id="2456" w:author="EOS" w:date="2011-07-18T13:23:00Z">
        <w:r>
          <w:rPr>
            <w:rFonts w:ascii="Times New Roman" w:hAnsi="Times New Roman"/>
            <w:color w:val="000000"/>
            <w:sz w:val="24"/>
            <w:szCs w:val="24"/>
          </w:rPr>
          <w:t>)</w:t>
        </w:r>
        <w:del w:id="2457" w:author="Doug Oldenburg" w:date="2011-08-01T17:01:00Z">
          <w:r w:rsidDel="009C7897">
            <w:rPr>
              <w:rFonts w:ascii="Times New Roman" w:hAnsi="Times New Roman"/>
              <w:color w:val="000000"/>
              <w:sz w:val="24"/>
              <w:szCs w:val="24"/>
            </w:rPr>
            <w:delText xml:space="preserve"> using different coefficients</w:delText>
          </w:r>
        </w:del>
        <w:r>
          <w:rPr>
            <w:rFonts w:ascii="Times New Roman" w:hAnsi="Times New Roman"/>
            <w:color w:val="000000"/>
            <w:sz w:val="24"/>
            <w:szCs w:val="24"/>
          </w:rPr>
          <w:t>.</w:t>
        </w:r>
      </w:ins>
      <w:ins w:id="2458" w:author="Doug Oldenburg" w:date="2011-08-01T17:01:00Z">
        <w:r>
          <w:rPr>
            <w:rFonts w:ascii="Times New Roman" w:hAnsi="Times New Roman"/>
            <w:color w:val="000000"/>
            <w:sz w:val="24"/>
            <w:szCs w:val="24"/>
          </w:rPr>
          <w:t xml:space="preserve"> </w:t>
        </w:r>
      </w:ins>
      <w:ins w:id="2459" w:author="Doug Oldenburg" w:date="2011-08-01T17:06:00Z">
        <w:r>
          <w:rPr>
            <w:rFonts w:ascii="Times New Roman" w:hAnsi="Times New Roman"/>
            <w:color w:val="000000"/>
            <w:sz w:val="24"/>
            <w:szCs w:val="24"/>
          </w:rPr>
          <w:t xml:space="preserve">As </w:t>
        </w:r>
        <w:r>
          <w:rPr>
            <w:rFonts w:ascii="Times New Roman" w:hAnsi="Times New Roman"/>
            <w:color w:val="000000"/>
            <w:sz w:val="24"/>
            <w:szCs w:val="24"/>
          </w:rPr>
          <w:lastRenderedPageBreak/>
          <w:t xml:space="preserve">the DOI threshold decreases we limit the region of the model to that which is most controlled by the data. </w:t>
        </w:r>
      </w:ins>
      <w:ins w:id="2460" w:author="Doug Oldenburg" w:date="2011-08-01T17:28:00Z">
        <w:r>
          <w:rPr>
            <w:rFonts w:ascii="Times New Roman" w:hAnsi="Times New Roman"/>
            <w:color w:val="000000"/>
            <w:sz w:val="24"/>
            <w:szCs w:val="24"/>
          </w:rPr>
          <w:t>See</w:t>
        </w:r>
      </w:ins>
      <w:ins w:id="2461" w:author="Doug Oldenburg" w:date="2011-08-01T17:02:00Z">
        <w:r>
          <w:rPr>
            <w:rFonts w:ascii="Times New Roman" w:hAnsi="Times New Roman"/>
            <w:color w:val="000000"/>
            <w:sz w:val="24"/>
            <w:szCs w:val="24"/>
          </w:rPr>
          <w:t xml:space="preserve"> </w:t>
        </w:r>
      </w:ins>
      <w:ins w:id="2462" w:author="EOS" w:date="2011-07-18T13:23:00Z">
        <w:del w:id="2463" w:author="Doug Oldenburg" w:date="2011-08-01T17:02:00Z">
          <w:r w:rsidDel="009C7897">
            <w:rPr>
              <w:rFonts w:ascii="Times New Roman" w:hAnsi="Times New Roman"/>
              <w:color w:val="000000"/>
              <w:sz w:val="24"/>
              <w:szCs w:val="24"/>
            </w:rPr>
            <w:delText xml:space="preserve"> In the first case</w:delText>
          </w:r>
        </w:del>
        <w:r>
          <w:rPr>
            <w:rFonts w:ascii="Times New Roman" w:hAnsi="Times New Roman"/>
            <w:color w:val="000000"/>
            <w:sz w:val="24"/>
            <w:szCs w:val="24"/>
          </w:rPr>
          <w:t>(</w:t>
        </w:r>
      </w:ins>
      <w:ins w:id="2464" w:author="EOS" w:date="2011-07-18T13:40:00Z">
        <w:r w:rsidR="00962591" w:rsidRPr="006417E4">
          <w:rPr>
            <w:rFonts w:ascii="Times New Roman" w:hAnsi="Times New Roman"/>
            <w:color w:val="0000FF"/>
            <w:sz w:val="24"/>
            <w:szCs w:val="24"/>
            <w:u w:val="single"/>
          </w:rPr>
          <w:fldChar w:fldCharType="begin"/>
        </w:r>
        <w:r w:rsidRPr="006417E4">
          <w:rPr>
            <w:rFonts w:ascii="Times New Roman" w:hAnsi="Times New Roman"/>
            <w:color w:val="0000FF"/>
            <w:sz w:val="24"/>
            <w:szCs w:val="24"/>
            <w:u w:val="single"/>
          </w:rPr>
          <w:instrText xml:space="preserve"> REF _Ref298759673 \h  \* MERGEFORMAT </w:instrText>
        </w:r>
      </w:ins>
      <w:r w:rsidR="00962591" w:rsidRPr="006417E4">
        <w:rPr>
          <w:rFonts w:ascii="Times New Roman" w:hAnsi="Times New Roman"/>
          <w:color w:val="0000FF"/>
          <w:sz w:val="24"/>
          <w:szCs w:val="24"/>
          <w:u w:val="single"/>
        </w:rPr>
      </w:r>
      <w:ins w:id="2465" w:author="EOS" w:date="2011-07-18T13:40:00Z">
        <w:r w:rsidR="00962591" w:rsidRPr="006417E4">
          <w:rPr>
            <w:rFonts w:ascii="Times New Roman" w:hAnsi="Times New Roman"/>
            <w:color w:val="0000FF"/>
            <w:sz w:val="24"/>
            <w:szCs w:val="24"/>
            <w:u w:val="single"/>
          </w:rPr>
          <w:fldChar w:fldCharType="separate"/>
        </w:r>
      </w:ins>
      <w:ins w:id="2466" w:author="EOS" w:date="2011-09-07T12:31:00Z">
        <w:r w:rsidR="00962591" w:rsidRPr="00962591">
          <w:rPr>
            <w:rStyle w:val="FigurestyleChar"/>
            <w:rFonts w:ascii="Times New Roman" w:hAnsi="Times New Roman"/>
            <w:color w:val="0000FF"/>
            <w:u w:val="single"/>
            <w:rPrChange w:id="2467" w:author="EOS" w:date="2011-09-07T12:31:00Z">
              <w:rPr>
                <w:rStyle w:val="FigurestyleChar"/>
                <w:sz w:val="22"/>
              </w:rPr>
            </w:rPrChange>
          </w:rPr>
          <w:t xml:space="preserve">Figure </w:t>
        </w:r>
        <w:r w:rsidR="00962591" w:rsidRPr="00962591">
          <w:rPr>
            <w:rStyle w:val="FigurestyleChar"/>
            <w:rFonts w:ascii="Times New Roman" w:hAnsi="Times New Roman"/>
            <w:noProof/>
            <w:color w:val="0000FF"/>
            <w:u w:val="single"/>
            <w:rPrChange w:id="2468" w:author="EOS" w:date="2011-09-07T12:31:00Z">
              <w:rPr>
                <w:rStyle w:val="FigurestyleChar"/>
                <w:noProof/>
                <w:sz w:val="22"/>
              </w:rPr>
            </w:rPrChange>
          </w:rPr>
          <w:t>19</w:t>
        </w:r>
      </w:ins>
      <w:ins w:id="2469" w:author="Doug Oldenburg" w:date="2011-08-01T16:40:00Z">
        <w:del w:id="2470" w:author="EOS" w:date="2011-08-02T13:57:00Z">
          <w:r w:rsidR="00962591" w:rsidRPr="00962591">
            <w:rPr>
              <w:rStyle w:val="FigurestyleChar"/>
              <w:rFonts w:ascii="Times New Roman" w:hAnsi="Times New Roman"/>
              <w:color w:val="0000FF"/>
              <w:u w:val="single"/>
              <w:rPrChange w:id="2471" w:author="Doug Oldenburg" w:date="2011-08-01T16:40:00Z">
                <w:rPr>
                  <w:rStyle w:val="FigurestyleChar"/>
                  <w:sz w:val="22"/>
                </w:rPr>
              </w:rPrChange>
            </w:rPr>
            <w:delText>F</w:delText>
          </w:r>
        </w:del>
        <w:del w:id="2472" w:author="EOS" w:date="2011-08-02T15:00:00Z">
          <w:r w:rsidR="00962591" w:rsidRPr="00962591">
            <w:rPr>
              <w:rStyle w:val="FigurestyleChar"/>
              <w:rFonts w:ascii="Times New Roman" w:hAnsi="Times New Roman"/>
              <w:color w:val="0000FF"/>
              <w:u w:val="single"/>
              <w:rPrChange w:id="2473" w:author="Doug Oldenburg" w:date="2011-08-01T16:40:00Z">
                <w:rPr>
                  <w:rStyle w:val="FigurestyleChar"/>
                  <w:sz w:val="22"/>
                </w:rPr>
              </w:rPrChange>
            </w:rPr>
            <w:delText xml:space="preserve">igure </w:delText>
          </w:r>
          <w:r w:rsidR="00962591" w:rsidRPr="00962591">
            <w:rPr>
              <w:rStyle w:val="FigurestyleChar"/>
              <w:rFonts w:ascii="Times New Roman" w:hAnsi="Times New Roman"/>
              <w:noProof/>
              <w:color w:val="0000FF"/>
              <w:u w:val="single"/>
              <w:rPrChange w:id="2474" w:author="Doug Oldenburg" w:date="2011-08-01T16:40:00Z">
                <w:rPr>
                  <w:rStyle w:val="FigurestyleChar"/>
                  <w:noProof/>
                  <w:sz w:val="22"/>
                </w:rPr>
              </w:rPrChange>
            </w:rPr>
            <w:delText>19</w:delText>
          </w:r>
        </w:del>
      </w:ins>
      <w:ins w:id="2475" w:author="EOS" w:date="2011-07-18T13:40:00Z">
        <w:r w:rsidR="00962591" w:rsidRPr="006417E4">
          <w:rPr>
            <w:rFonts w:ascii="Times New Roman" w:hAnsi="Times New Roman"/>
            <w:color w:val="0000FF"/>
            <w:sz w:val="24"/>
            <w:szCs w:val="24"/>
            <w:u w:val="single"/>
          </w:rPr>
          <w:fldChar w:fldCharType="end"/>
        </w:r>
        <w:r>
          <w:rPr>
            <w:rFonts w:ascii="Times New Roman" w:hAnsi="Times New Roman"/>
            <w:color w:val="0000FF"/>
            <w:sz w:val="24"/>
            <w:szCs w:val="24"/>
            <w:u w:val="single"/>
          </w:rPr>
          <w:t>a</w:t>
        </w:r>
      </w:ins>
      <w:ins w:id="2476" w:author="Doug Oldenburg" w:date="2011-08-01T17:28:00Z">
        <w:r>
          <w:rPr>
            <w:rFonts w:ascii="Times New Roman" w:hAnsi="Times New Roman"/>
            <w:color w:val="0000FF"/>
            <w:sz w:val="24"/>
            <w:szCs w:val="24"/>
            <w:u w:val="single"/>
          </w:rPr>
          <w:t>-c</w:t>
        </w:r>
      </w:ins>
      <w:ins w:id="2477" w:author="EOS" w:date="2011-07-18T13:23:00Z">
        <w:r>
          <w:rPr>
            <w:rFonts w:ascii="Times New Roman" w:hAnsi="Times New Roman"/>
            <w:color w:val="000000"/>
            <w:sz w:val="24"/>
            <w:szCs w:val="24"/>
          </w:rPr>
          <w:t>)</w:t>
        </w:r>
      </w:ins>
      <w:ins w:id="2478" w:author="Doug Oldenburg" w:date="2011-08-01T17:28:00Z">
        <w:r>
          <w:rPr>
            <w:rFonts w:ascii="Times New Roman" w:hAnsi="Times New Roman"/>
            <w:color w:val="000000"/>
            <w:sz w:val="24"/>
            <w:szCs w:val="24"/>
          </w:rPr>
          <w:t xml:space="preserve">. </w:t>
        </w:r>
      </w:ins>
      <w:ins w:id="2479" w:author="EOS" w:date="2011-07-18T13:23:00Z">
        <w:del w:id="2480" w:author="Doug Oldenburg" w:date="2011-08-01T17:28:00Z">
          <w:r w:rsidDel="00E4429E">
            <w:rPr>
              <w:rFonts w:ascii="Times New Roman" w:hAnsi="Times New Roman"/>
              <w:color w:val="000000"/>
              <w:sz w:val="24"/>
              <w:szCs w:val="24"/>
            </w:rPr>
            <w:delText xml:space="preserve"> the </w:delText>
          </w:r>
        </w:del>
      </w:ins>
      <w:ins w:id="2481" w:author="EOS" w:date="2011-07-18T13:26:00Z">
        <w:del w:id="2482" w:author="Doug Oldenburg" w:date="2011-08-01T17:28:00Z">
          <w:r w:rsidDel="00E4429E">
            <w:rPr>
              <w:rFonts w:ascii="Times New Roman" w:hAnsi="Times New Roman"/>
              <w:color w:val="000000"/>
              <w:sz w:val="24"/>
              <w:szCs w:val="24"/>
            </w:rPr>
            <w:delText xml:space="preserve">DOI </w:delText>
          </w:r>
        </w:del>
        <w:del w:id="2483" w:author="Doug Oldenburg" w:date="2011-08-01T17:02:00Z">
          <w:r w:rsidDel="009C7897">
            <w:rPr>
              <w:rFonts w:ascii="Times New Roman" w:hAnsi="Times New Roman"/>
              <w:color w:val="000000"/>
              <w:sz w:val="24"/>
              <w:szCs w:val="24"/>
            </w:rPr>
            <w:delText>is</w:delText>
          </w:r>
        </w:del>
        <w:del w:id="2484" w:author="Doug Oldenburg" w:date="2011-08-01T17:28:00Z">
          <w:r w:rsidDel="00E4429E">
            <w:rPr>
              <w:rFonts w:ascii="Times New Roman" w:hAnsi="Times New Roman"/>
              <w:color w:val="000000"/>
              <w:sz w:val="24"/>
              <w:szCs w:val="24"/>
            </w:rPr>
            <w:delText xml:space="preserve"> truncat</w:delText>
          </w:r>
        </w:del>
        <w:del w:id="2485" w:author="Doug Oldenburg" w:date="2011-08-01T17:02:00Z">
          <w:r w:rsidDel="009C7897">
            <w:rPr>
              <w:rFonts w:ascii="Times New Roman" w:hAnsi="Times New Roman"/>
              <w:color w:val="000000"/>
              <w:sz w:val="24"/>
              <w:szCs w:val="24"/>
            </w:rPr>
            <w:delText>ed</w:delText>
          </w:r>
        </w:del>
        <w:del w:id="2486" w:author="Doug Oldenburg" w:date="2011-08-01T17:28:00Z">
          <w:r w:rsidDel="00E4429E">
            <w:rPr>
              <w:rFonts w:ascii="Times New Roman" w:hAnsi="Times New Roman"/>
              <w:color w:val="000000"/>
              <w:sz w:val="24"/>
              <w:szCs w:val="24"/>
            </w:rPr>
            <w:delText xml:space="preserve"> on the right before even reaching the extent of the data</w:delText>
          </w:r>
        </w:del>
      </w:ins>
      <w:ins w:id="2487" w:author="EOS" w:date="2011-07-18T13:27:00Z">
        <w:del w:id="2488" w:author="Doug Oldenburg" w:date="2011-08-01T17:28:00Z">
          <w:r w:rsidDel="00E4429E">
            <w:rPr>
              <w:rFonts w:ascii="Times New Roman" w:hAnsi="Times New Roman"/>
              <w:color w:val="000000"/>
              <w:sz w:val="24"/>
              <w:szCs w:val="24"/>
            </w:rPr>
            <w:delText xml:space="preserve">, therefore, is underestimated. </w:delText>
          </w:r>
        </w:del>
      </w:ins>
      <w:ins w:id="2489" w:author="EOS" w:date="2011-07-18T13:28:00Z">
        <w:del w:id="2490" w:author="Doug Oldenburg" w:date="2011-08-01T17:28:00Z">
          <w:r w:rsidDel="00E4429E">
            <w:rPr>
              <w:rFonts w:ascii="Times New Roman" w:hAnsi="Times New Roman"/>
              <w:color w:val="000000"/>
              <w:sz w:val="24"/>
              <w:szCs w:val="24"/>
            </w:rPr>
            <w:delText>In the second case</w:delText>
          </w:r>
        </w:del>
      </w:ins>
      <w:ins w:id="2491" w:author="EOS" w:date="2011-07-18T13:29:00Z">
        <w:del w:id="2492" w:author="Doug Oldenburg" w:date="2011-08-01T17:28:00Z">
          <w:r w:rsidDel="00E4429E">
            <w:rPr>
              <w:rFonts w:ascii="Times New Roman" w:hAnsi="Times New Roman"/>
              <w:color w:val="000000"/>
              <w:sz w:val="24"/>
              <w:szCs w:val="24"/>
            </w:rPr>
            <w:delText xml:space="preserve"> (</w:delText>
          </w:r>
        </w:del>
      </w:ins>
      <w:ins w:id="2493" w:author="EOS" w:date="2011-07-18T13:40:00Z">
        <w:del w:id="2494" w:author="Doug Oldenburg" w:date="2011-08-01T17:28:00Z">
          <w:r w:rsidR="00962591" w:rsidRPr="006417E4" w:rsidDel="00E4429E">
            <w:rPr>
              <w:rFonts w:ascii="Times New Roman" w:hAnsi="Times New Roman"/>
              <w:color w:val="0000FF"/>
              <w:sz w:val="24"/>
              <w:szCs w:val="24"/>
              <w:u w:val="single"/>
            </w:rPr>
            <w:fldChar w:fldCharType="begin"/>
          </w:r>
          <w:r w:rsidRPr="006417E4" w:rsidDel="00E4429E">
            <w:rPr>
              <w:rFonts w:ascii="Times New Roman" w:hAnsi="Times New Roman"/>
              <w:color w:val="0000FF"/>
              <w:sz w:val="24"/>
              <w:szCs w:val="24"/>
              <w:u w:val="single"/>
            </w:rPr>
            <w:delInstrText xml:space="preserve"> REF _Ref298759673 \h  \* MERGEFORMAT </w:delInstrText>
          </w:r>
        </w:del>
      </w:ins>
      <w:del w:id="2495" w:author="Doug Oldenburg" w:date="2011-08-01T17:28:00Z">
        <w:r w:rsidR="00962591" w:rsidRPr="006417E4" w:rsidDel="00E4429E">
          <w:rPr>
            <w:rFonts w:ascii="Times New Roman" w:hAnsi="Times New Roman"/>
            <w:color w:val="0000FF"/>
            <w:sz w:val="24"/>
            <w:szCs w:val="24"/>
            <w:u w:val="single"/>
          </w:rPr>
        </w:r>
      </w:del>
      <w:ins w:id="2496" w:author="EOS" w:date="2011-07-18T13:40:00Z">
        <w:del w:id="2497" w:author="Doug Oldenburg" w:date="2011-08-01T17:28:00Z">
          <w:r w:rsidR="00962591" w:rsidRPr="006417E4" w:rsidDel="00E4429E">
            <w:rPr>
              <w:rFonts w:ascii="Times New Roman" w:hAnsi="Times New Roman"/>
              <w:color w:val="0000FF"/>
              <w:sz w:val="24"/>
              <w:szCs w:val="24"/>
              <w:u w:val="single"/>
            </w:rPr>
            <w:fldChar w:fldCharType="end"/>
          </w:r>
          <w:r w:rsidDel="00E4429E">
            <w:rPr>
              <w:rFonts w:ascii="Times New Roman" w:hAnsi="Times New Roman"/>
              <w:color w:val="0000FF"/>
              <w:sz w:val="24"/>
              <w:szCs w:val="24"/>
              <w:u w:val="single"/>
            </w:rPr>
            <w:delText>b</w:delText>
          </w:r>
        </w:del>
      </w:ins>
      <w:ins w:id="2498" w:author="EOS" w:date="2011-07-18T13:29:00Z">
        <w:del w:id="2499" w:author="Doug Oldenburg" w:date="2011-08-01T17:28:00Z">
          <w:r w:rsidDel="00E4429E">
            <w:rPr>
              <w:rFonts w:ascii="Times New Roman" w:hAnsi="Times New Roman"/>
              <w:color w:val="000000"/>
              <w:sz w:val="24"/>
              <w:szCs w:val="24"/>
            </w:rPr>
            <w:delText>)</w:delText>
          </w:r>
        </w:del>
      </w:ins>
      <w:ins w:id="2500" w:author="EOS" w:date="2011-07-18T13:28:00Z">
        <w:del w:id="2501" w:author="Doug Oldenburg" w:date="2011-08-01T17:28:00Z">
          <w:r w:rsidDel="00E4429E">
            <w:rPr>
              <w:rFonts w:ascii="Times New Roman" w:hAnsi="Times New Roman"/>
              <w:color w:val="000000"/>
              <w:sz w:val="24"/>
              <w:szCs w:val="24"/>
            </w:rPr>
            <w:delText>, the DOI is truncated in consistency with the data extent (correctly estimated DOI) and finally, in</w:delText>
          </w:r>
        </w:del>
      </w:ins>
      <w:ins w:id="2502" w:author="EOS" w:date="2011-07-18T13:29:00Z">
        <w:del w:id="2503" w:author="Doug Oldenburg" w:date="2011-08-01T17:28:00Z">
          <w:r w:rsidDel="00E4429E">
            <w:rPr>
              <w:rFonts w:ascii="Times New Roman" w:hAnsi="Times New Roman"/>
              <w:color w:val="000000"/>
              <w:sz w:val="24"/>
              <w:szCs w:val="24"/>
            </w:rPr>
            <w:delText xml:space="preserve"> </w:delText>
          </w:r>
        </w:del>
      </w:ins>
      <w:ins w:id="2504" w:author="EOS" w:date="2011-07-18T13:40:00Z">
        <w:del w:id="2505" w:author="Doug Oldenburg" w:date="2011-08-01T17:28:00Z">
          <w:r w:rsidR="00962591" w:rsidRPr="006417E4" w:rsidDel="00E4429E">
            <w:rPr>
              <w:rFonts w:ascii="Times New Roman" w:hAnsi="Times New Roman"/>
              <w:color w:val="0000FF"/>
              <w:sz w:val="24"/>
              <w:szCs w:val="24"/>
              <w:u w:val="single"/>
            </w:rPr>
            <w:fldChar w:fldCharType="begin"/>
          </w:r>
          <w:r w:rsidRPr="006417E4" w:rsidDel="00E4429E">
            <w:rPr>
              <w:rFonts w:ascii="Times New Roman" w:hAnsi="Times New Roman"/>
              <w:color w:val="0000FF"/>
              <w:sz w:val="24"/>
              <w:szCs w:val="24"/>
              <w:u w:val="single"/>
            </w:rPr>
            <w:delInstrText xml:space="preserve"> REF _Ref298759673 \h  \* MERGEFORMAT </w:delInstrText>
          </w:r>
        </w:del>
      </w:ins>
      <w:del w:id="2506" w:author="Doug Oldenburg" w:date="2011-08-01T17:28:00Z">
        <w:r w:rsidR="00962591" w:rsidRPr="006417E4" w:rsidDel="00E4429E">
          <w:rPr>
            <w:rFonts w:ascii="Times New Roman" w:hAnsi="Times New Roman"/>
            <w:color w:val="0000FF"/>
            <w:sz w:val="24"/>
            <w:szCs w:val="24"/>
            <w:u w:val="single"/>
          </w:rPr>
        </w:r>
      </w:del>
      <w:ins w:id="2507" w:author="EOS" w:date="2011-07-18T13:40:00Z">
        <w:del w:id="2508" w:author="Doug Oldenburg" w:date="2011-08-01T17:28:00Z">
          <w:r w:rsidR="00962591" w:rsidRPr="006417E4" w:rsidDel="00E4429E">
            <w:rPr>
              <w:rFonts w:ascii="Times New Roman" w:hAnsi="Times New Roman"/>
              <w:color w:val="0000FF"/>
              <w:sz w:val="24"/>
              <w:szCs w:val="24"/>
              <w:u w:val="single"/>
            </w:rPr>
            <w:fldChar w:fldCharType="end"/>
          </w:r>
          <w:r w:rsidDel="00E4429E">
            <w:rPr>
              <w:rFonts w:ascii="Times New Roman" w:hAnsi="Times New Roman"/>
              <w:color w:val="0000FF"/>
              <w:sz w:val="24"/>
              <w:szCs w:val="24"/>
              <w:u w:val="single"/>
            </w:rPr>
            <w:delText>c</w:delText>
          </w:r>
        </w:del>
      </w:ins>
      <w:ins w:id="2509" w:author="EOS" w:date="2011-07-18T13:29:00Z">
        <w:del w:id="2510" w:author="Doug Oldenburg" w:date="2011-08-01T17:28:00Z">
          <w:r w:rsidDel="00E4429E">
            <w:rPr>
              <w:rFonts w:ascii="Times New Roman" w:hAnsi="Times New Roman"/>
              <w:color w:val="000000"/>
              <w:sz w:val="24"/>
              <w:szCs w:val="24"/>
            </w:rPr>
            <w:delText>, the DOI extends significantly beyond the extent of the data and into the padding</w:delText>
          </w:r>
        </w:del>
      </w:ins>
      <w:ins w:id="2511" w:author="EOS" w:date="2011-07-18T13:30:00Z">
        <w:del w:id="2512" w:author="Doug Oldenburg" w:date="2011-08-01T17:28:00Z">
          <w:r w:rsidDel="00E4429E">
            <w:rPr>
              <w:rFonts w:ascii="Times New Roman" w:hAnsi="Times New Roman"/>
              <w:color w:val="000000"/>
              <w:sz w:val="24"/>
              <w:szCs w:val="24"/>
            </w:rPr>
            <w:delText xml:space="preserve"> and is, therefore, overestimated.</w:delText>
          </w:r>
        </w:del>
      </w:ins>
      <w:ins w:id="2513" w:author="Doug Oldenburg" w:date="2011-08-01T17:30:00Z">
        <w:r>
          <w:rPr>
            <w:rFonts w:ascii="Times New Roman" w:hAnsi="Times New Roman"/>
            <w:color w:val="000000"/>
            <w:sz w:val="24"/>
            <w:szCs w:val="24"/>
          </w:rPr>
          <w:t>Th</w:t>
        </w:r>
      </w:ins>
      <w:ins w:id="2514" w:author="Doug Oldenburg" w:date="2011-08-01T17:31:00Z">
        <w:r>
          <w:rPr>
            <w:rFonts w:ascii="Times New Roman" w:hAnsi="Times New Roman"/>
            <w:color w:val="000000"/>
            <w:sz w:val="24"/>
            <w:szCs w:val="24"/>
          </w:rPr>
          <w:t xml:space="preserve">e </w:t>
        </w:r>
      </w:ins>
      <w:ins w:id="2515" w:author="Doug Oldenburg" w:date="2011-08-01T17:30:00Z">
        <w:del w:id="2516" w:author="EOS" w:date="2011-08-02T13:57:00Z">
          <w:r w:rsidDel="003F3443">
            <w:rPr>
              <w:rFonts w:ascii="Times New Roman" w:hAnsi="Times New Roman"/>
              <w:color w:val="000000"/>
              <w:sz w:val="24"/>
              <w:szCs w:val="24"/>
            </w:rPr>
            <w:delText xml:space="preserve"> </w:delText>
          </w:r>
        </w:del>
        <w:r>
          <w:rPr>
            <w:rFonts w:ascii="Times New Roman" w:hAnsi="Times New Roman"/>
            <w:color w:val="000000"/>
            <w:sz w:val="24"/>
            <w:szCs w:val="24"/>
          </w:rPr>
          <w:t>final choice of cutoff is selected by the user.</w:t>
        </w:r>
      </w:ins>
      <w:ins w:id="2517" w:author="Doug Oldenburg" w:date="2011-08-01T17:31:00Z">
        <w:r>
          <w:rPr>
            <w:rFonts w:ascii="Times New Roman" w:hAnsi="Times New Roman"/>
            <w:color w:val="000000"/>
            <w:sz w:val="24"/>
            <w:szCs w:val="24"/>
          </w:rPr>
          <w:t xml:space="preserve"> </w:t>
        </w:r>
      </w:ins>
    </w:p>
    <w:p w:rsidR="007E3981" w:rsidDel="00B813A0" w:rsidRDefault="007E3981">
      <w:pPr>
        <w:numPr>
          <w:ins w:id="2518" w:author="Doug Oldenburg" w:date="2011-08-01T17:04:00Z"/>
        </w:numPr>
        <w:spacing w:before="100" w:beforeAutospacing="1" w:after="100" w:afterAutospacing="1"/>
        <w:rPr>
          <w:ins w:id="2519" w:author="Doug Oldenburg" w:date="2011-08-01T17:04:00Z"/>
          <w:del w:id="2520" w:author="EOS" w:date="2011-08-02T11:09:00Z"/>
          <w:rFonts w:ascii="Times New Roman" w:hAnsi="Times New Roman"/>
          <w:color w:val="000000"/>
          <w:sz w:val="24"/>
          <w:szCs w:val="24"/>
        </w:rPr>
      </w:pPr>
    </w:p>
    <w:p w:rsidR="00EF6550" w:rsidRDefault="007E3981">
      <w:pPr>
        <w:spacing w:before="100" w:beforeAutospacing="1" w:after="100" w:afterAutospacing="1"/>
        <w:jc w:val="center"/>
        <w:rPr>
          <w:ins w:id="2521" w:author="EOS" w:date="2011-07-18T13:24:00Z"/>
          <w:rFonts w:ascii="Times New Roman" w:hAnsi="Times New Roman"/>
          <w:color w:val="000000"/>
          <w:sz w:val="24"/>
          <w:szCs w:val="24"/>
        </w:rPr>
        <w:pPrChange w:id="2522" w:author="EOS" w:date="2011-07-18T13:25:00Z">
          <w:pPr>
            <w:spacing w:before="100" w:beforeAutospacing="1" w:after="100" w:afterAutospacing="1"/>
          </w:pPr>
        </w:pPrChange>
      </w:pPr>
      <w:ins w:id="2523" w:author="Doug Oldenburg" w:date="2011-08-01T17:04:00Z">
        <w:del w:id="2524" w:author="EOS" w:date="2011-08-02T11:08:00Z">
          <w:r w:rsidDel="00B813A0">
            <w:rPr>
              <w:rFonts w:ascii="Times New Roman" w:hAnsi="Times New Roman"/>
              <w:b/>
              <w:color w:val="000000"/>
              <w:sz w:val="24"/>
              <w:szCs w:val="24"/>
            </w:rPr>
            <w:delText>Where did the data extent in depth come from???</w:delText>
          </w:r>
        </w:del>
      </w:ins>
      <w:ins w:id="2525" w:author="Doug Oldenburg" w:date="2011-08-01T17:05:00Z">
        <w:del w:id="2526" w:author="EOS" w:date="2011-08-02T11:08:00Z">
          <w:r w:rsidDel="00B813A0">
            <w:rPr>
              <w:rFonts w:ascii="Times New Roman" w:hAnsi="Times New Roman"/>
              <w:b/>
              <w:color w:val="000000"/>
              <w:sz w:val="24"/>
              <w:szCs w:val="24"/>
            </w:rPr>
            <w:delText xml:space="preserve"> Omit the box and term data extent. Or leave a red line at the surface to show the data extent.</w:delText>
          </w:r>
        </w:del>
      </w:ins>
      <w:ins w:id="2527" w:author="EOS" w:date="2011-08-02T11:08:00Z">
        <w:r w:rsidR="00EF6550">
          <w:rPr>
            <w:rFonts w:ascii="Times New Roman" w:hAnsi="Times New Roman"/>
            <w:noProof/>
            <w:color w:val="000000"/>
            <w:sz w:val="24"/>
            <w:szCs w:val="24"/>
            <w:lang w:val="en-CA" w:eastAsia="en-CA"/>
            <w:rPrChange w:id="2528" w:author="Unknown">
              <w:rPr>
                <w:noProof/>
                <w:sz w:val="24"/>
                <w:szCs w:val="24"/>
                <w:lang w:val="en-CA" w:eastAsia="en-CA"/>
              </w:rPr>
            </w:rPrChange>
          </w:rPr>
          <w:drawing>
            <wp:inline distT="0" distB="0" distL="0" distR="0">
              <wp:extent cx="4752975" cy="676275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52975" cy="6762750"/>
                      </a:xfrm>
                      <a:prstGeom prst="rect">
                        <a:avLst/>
                      </a:prstGeom>
                      <a:noFill/>
                      <a:ln>
                        <a:noFill/>
                      </a:ln>
                    </pic:spPr>
                  </pic:pic>
                </a:graphicData>
              </a:graphic>
            </wp:inline>
          </w:drawing>
        </w:r>
      </w:ins>
    </w:p>
    <w:p w:rsidR="00EF6550" w:rsidRDefault="007E3981">
      <w:pPr>
        <w:spacing w:before="100" w:beforeAutospacing="1" w:after="100" w:afterAutospacing="1"/>
        <w:jc w:val="center"/>
        <w:rPr>
          <w:ins w:id="2529" w:author="EOS" w:date="2011-07-18T13:35:00Z"/>
          <w:rFonts w:ascii="Times New Roman" w:hAnsi="Times New Roman"/>
          <w:color w:val="000000"/>
          <w:sz w:val="24"/>
          <w:szCs w:val="24"/>
        </w:rPr>
        <w:pPrChange w:id="2530" w:author="EOS" w:date="2011-07-18T13:36:00Z">
          <w:pPr>
            <w:spacing w:before="100" w:beforeAutospacing="1" w:after="100" w:afterAutospacing="1"/>
          </w:pPr>
        </w:pPrChange>
      </w:pPr>
      <w:bookmarkStart w:id="2531" w:name="_Ref298759673"/>
      <w:proofErr w:type="gramStart"/>
      <w:ins w:id="2532" w:author="EOS" w:date="2011-07-18T13:35:00Z">
        <w:r w:rsidRPr="006417E4">
          <w:rPr>
            <w:rStyle w:val="FigurestyleChar"/>
            <w:sz w:val="22"/>
          </w:rPr>
          <w:t xml:space="preserve">Figure </w:t>
        </w:r>
        <w:proofErr w:type="gramEnd"/>
        <w:r w:rsidR="00962591" w:rsidRPr="006417E4">
          <w:rPr>
            <w:rStyle w:val="FigurestyleChar"/>
            <w:sz w:val="22"/>
          </w:rPr>
          <w:fldChar w:fldCharType="begin"/>
        </w:r>
        <w:r w:rsidRPr="006417E4">
          <w:rPr>
            <w:rStyle w:val="FigurestyleChar"/>
            <w:sz w:val="22"/>
          </w:rPr>
          <w:instrText xml:space="preserve"> SEQ Figure \* ARABIC </w:instrText>
        </w:r>
        <w:r w:rsidR="00962591" w:rsidRPr="006417E4">
          <w:rPr>
            <w:rStyle w:val="FigurestyleChar"/>
            <w:sz w:val="22"/>
          </w:rPr>
          <w:fldChar w:fldCharType="separate"/>
        </w:r>
      </w:ins>
      <w:ins w:id="2533" w:author="EOS" w:date="2011-09-07T12:31:00Z">
        <w:r w:rsidR="00F26A78">
          <w:rPr>
            <w:rStyle w:val="FigurestyleChar"/>
            <w:noProof/>
            <w:sz w:val="22"/>
          </w:rPr>
          <w:t>19</w:t>
        </w:r>
      </w:ins>
      <w:ins w:id="2534" w:author="EOS" w:date="2011-07-18T13:35:00Z">
        <w:r w:rsidR="00962591" w:rsidRPr="006417E4">
          <w:rPr>
            <w:rStyle w:val="FigurestyleChar"/>
            <w:sz w:val="22"/>
          </w:rPr>
          <w:fldChar w:fldCharType="end"/>
        </w:r>
        <w:bookmarkEnd w:id="2531"/>
        <w:proofErr w:type="gramStart"/>
        <w:r w:rsidRPr="006417E4">
          <w:rPr>
            <w:rStyle w:val="FigurestyleChar"/>
            <w:sz w:val="22"/>
          </w:rPr>
          <w:t>.</w:t>
        </w:r>
        <w:proofErr w:type="gramEnd"/>
        <w:r>
          <w:t xml:space="preserve"> </w:t>
        </w:r>
        <w:r w:rsidR="00962591" w:rsidRPr="00962591">
          <w:rPr>
            <w:rFonts w:cs="Calibri"/>
            <w:color w:val="000000"/>
            <w:rPrChange w:id="2535" w:author="EOS" w:date="2011-07-18T13:35:00Z">
              <w:rPr>
                <w:rFonts w:ascii="Times New Roman" w:hAnsi="Times New Roman" w:cs="Calibri"/>
                <w:color w:val="000000"/>
                <w:sz w:val="24"/>
                <w:szCs w:val="24"/>
              </w:rPr>
            </w:rPrChange>
          </w:rPr>
          <w:t xml:space="preserve">Depth of </w:t>
        </w:r>
        <w:proofErr w:type="spellStart"/>
        <w:r w:rsidR="00962591" w:rsidRPr="00962591">
          <w:rPr>
            <w:rFonts w:cs="Calibri"/>
            <w:color w:val="000000"/>
            <w:rPrChange w:id="2536" w:author="EOS" w:date="2011-07-18T13:35:00Z">
              <w:rPr>
                <w:rFonts w:ascii="Times New Roman" w:hAnsi="Times New Roman" w:cs="Calibri"/>
                <w:color w:val="000000"/>
                <w:sz w:val="24"/>
                <w:szCs w:val="24"/>
              </w:rPr>
            </w:rPrChange>
          </w:rPr>
          <w:t>inverstigation</w:t>
        </w:r>
        <w:proofErr w:type="spellEnd"/>
        <w:r w:rsidR="00962591" w:rsidRPr="00962591">
          <w:rPr>
            <w:rFonts w:cs="Calibri"/>
            <w:color w:val="000000"/>
            <w:rPrChange w:id="2537" w:author="EOS" w:date="2011-07-18T13:35:00Z">
              <w:rPr>
                <w:rFonts w:ascii="Times New Roman" w:hAnsi="Times New Roman" w:cs="Calibri"/>
                <w:color w:val="000000"/>
                <w:sz w:val="24"/>
                <w:szCs w:val="24"/>
              </w:rPr>
            </w:rPrChange>
          </w:rPr>
          <w:t xml:space="preserve"> plotted based on two models (a): cut-off = 0.1 (underestimated); (b) cut-off=0.5 (correctly estimated); (c): cut-off = 0.9 (overestimated)</w:t>
        </w:r>
      </w:ins>
    </w:p>
    <w:p w:rsidR="007E3981" w:rsidRDefault="007E3981" w:rsidP="00221DD1">
      <w:pPr>
        <w:pStyle w:val="ListParagraph"/>
        <w:keepNext/>
        <w:spacing w:before="100" w:beforeAutospacing="1" w:after="100" w:afterAutospacing="1"/>
        <w:ind w:left="0"/>
        <w:jc w:val="center"/>
        <w:rPr>
          <w:ins w:id="2538" w:author="EOS" w:date="2011-07-18T13:35:00Z"/>
        </w:rPr>
      </w:pPr>
    </w:p>
    <w:p w:rsidR="007E3981" w:rsidRDefault="007E3981" w:rsidP="008F4288">
      <w:pPr>
        <w:spacing w:before="100" w:beforeAutospacing="1" w:after="100" w:afterAutospacing="1"/>
        <w:rPr>
          <w:ins w:id="2539" w:author="EOS" w:date="2011-07-18T17:08:00Z"/>
          <w:b/>
        </w:rPr>
      </w:pPr>
    </w:p>
    <w:p w:rsidR="007E3981" w:rsidDel="0003096D" w:rsidRDefault="007E3981" w:rsidP="00CB629C">
      <w:pPr>
        <w:pStyle w:val="NormalWeb"/>
        <w:rPr>
          <w:del w:id="2540" w:author="EOS" w:date="2011-07-18T12:30:00Z"/>
          <w:b/>
        </w:rPr>
      </w:pPr>
      <w:ins w:id="2541" w:author="Doug Oldenburg" w:date="2011-07-17T12:42:00Z">
        <w:del w:id="2542" w:author="EOS" w:date="2011-07-18T12:30:00Z">
          <w:r w:rsidDel="0003096D">
            <w:rPr>
              <w:b/>
            </w:rPr>
            <w:lastRenderedPageBreak/>
            <w:delText xml:space="preserve">Vlad: We should </w:delText>
          </w:r>
        </w:del>
      </w:ins>
      <w:ins w:id="2543" w:author="Doug Oldenburg" w:date="2011-07-17T12:44:00Z">
        <w:del w:id="2544" w:author="EOS" w:date="2011-07-18T12:30:00Z">
          <w:r w:rsidDel="0003096D">
            <w:rPr>
              <w:b/>
            </w:rPr>
            <w:delText xml:space="preserve">insert the </w:delText>
          </w:r>
        </w:del>
      </w:ins>
      <w:ins w:id="2545" w:author="Doug Oldenburg" w:date="2011-07-17T12:42:00Z">
        <w:del w:id="2546" w:author="EOS" w:date="2011-07-18T12:30:00Z">
          <w:r w:rsidDel="0003096D">
            <w:rPr>
              <w:b/>
            </w:rPr>
            <w:delText>DOI results here.</w:delText>
          </w:r>
        </w:del>
      </w:ins>
      <w:ins w:id="2547" w:author="Doug Oldenburg" w:date="2011-07-17T12:44:00Z">
        <w:del w:id="2548" w:author="EOS" w:date="2011-07-18T12:30:00Z">
          <w:r w:rsidDel="0003096D">
            <w:rPr>
              <w:b/>
            </w:rPr>
            <w:delText xml:space="preserve">  So Figure 36. Also, extend the plotting region </w:delText>
          </w:r>
        </w:del>
      </w:ins>
      <w:ins w:id="2549" w:author="Doug Oldenburg" w:date="2011-07-17T12:45:00Z">
        <w:del w:id="2550" w:author="EOS" w:date="2011-07-18T12:30:00Z">
          <w:r w:rsidDel="0003096D">
            <w:rPr>
              <w:b/>
            </w:rPr>
            <w:delText>(omit only 1 or 2 padding cells) so that it is more clear how the information content is lost outside the survey limits.</w:delText>
          </w:r>
        </w:del>
      </w:ins>
      <w:ins w:id="2551" w:author="Doug Oldenburg" w:date="2011-07-17T12:46:00Z">
        <w:del w:id="2552" w:author="EOS" w:date="2011-07-18T12:30:00Z">
          <w:r w:rsidDel="0003096D">
            <w:rPr>
              <w:b/>
            </w:rPr>
            <w:delText xml:space="preserve"> </w:delText>
          </w:r>
        </w:del>
      </w:ins>
    </w:p>
    <w:p w:rsidR="007E3981" w:rsidDel="0003096D" w:rsidRDefault="007E3981" w:rsidP="00CB629C">
      <w:pPr>
        <w:pStyle w:val="NormalWeb"/>
        <w:numPr>
          <w:ins w:id="2553" w:author="Doug Oldenburg" w:date="2011-07-17T12:43:00Z"/>
        </w:numPr>
        <w:rPr>
          <w:ins w:id="2554" w:author="Doug Oldenburg" w:date="2011-07-17T12:43:00Z"/>
          <w:del w:id="2555" w:author="EOS" w:date="2011-07-18T12:30:00Z"/>
          <w:b/>
        </w:rPr>
      </w:pPr>
    </w:p>
    <w:p w:rsidR="007E3981" w:rsidRPr="007E3981" w:rsidDel="0003096D" w:rsidRDefault="007E3981" w:rsidP="00CB629C">
      <w:pPr>
        <w:pStyle w:val="NormalWeb"/>
        <w:numPr>
          <w:ins w:id="2556" w:author="Doug Oldenburg" w:date="2011-07-17T12:43:00Z"/>
        </w:numPr>
        <w:rPr>
          <w:ins w:id="2557" w:author="Doug Oldenburg" w:date="2011-07-17T12:43:00Z"/>
          <w:del w:id="2558" w:author="EOS" w:date="2011-07-18T12:30:00Z"/>
          <w:b/>
          <w:rPrChange w:id="2559" w:author="Unknown">
            <w:rPr>
              <w:ins w:id="2560" w:author="Doug Oldenburg" w:date="2011-07-17T12:43:00Z"/>
              <w:del w:id="2561" w:author="EOS" w:date="2011-07-18T12:30:00Z"/>
            </w:rPr>
          </w:rPrChange>
        </w:rPr>
      </w:pPr>
    </w:p>
    <w:p w:rsidR="007E3981" w:rsidDel="00924890" w:rsidRDefault="007E3981" w:rsidP="00CB629C">
      <w:pPr>
        <w:pStyle w:val="NormalWeb"/>
        <w:rPr>
          <w:del w:id="2562" w:author="EOS" w:date="2011-06-15T09:13:00Z"/>
        </w:rPr>
      </w:pPr>
    </w:p>
    <w:p w:rsidR="007E3981" w:rsidDel="00924890" w:rsidRDefault="007E3981" w:rsidP="00CB629C">
      <w:pPr>
        <w:pStyle w:val="NormalWeb"/>
        <w:rPr>
          <w:del w:id="2563" w:author="EOS" w:date="2011-06-15T09:13:00Z"/>
        </w:rPr>
      </w:pPr>
    </w:p>
    <w:p w:rsidR="007E3981" w:rsidDel="0003096D" w:rsidRDefault="007E3981" w:rsidP="00CB629C">
      <w:pPr>
        <w:pStyle w:val="NormalWeb"/>
        <w:rPr>
          <w:del w:id="2564" w:author="EOS" w:date="2011-07-18T12:30:00Z"/>
        </w:rPr>
      </w:pPr>
    </w:p>
    <w:p w:rsidR="007E3981" w:rsidRPr="007E3981" w:rsidRDefault="00962591" w:rsidP="008F4288">
      <w:pPr>
        <w:spacing w:before="100" w:beforeAutospacing="1" w:after="100" w:afterAutospacing="1"/>
        <w:rPr>
          <w:rFonts w:ascii="Times New Roman" w:hAnsi="Times New Roman"/>
          <w:b/>
          <w:sz w:val="24"/>
          <w:szCs w:val="24"/>
          <w:u w:val="single"/>
          <w:lang w:val="it-IT"/>
          <w:rPrChange w:id="2565" w:author="Unknown">
            <w:rPr>
              <w:rFonts w:ascii="Times New Roman" w:hAnsi="Times New Roman"/>
              <w:b/>
              <w:color w:val="0000FF"/>
              <w:sz w:val="24"/>
              <w:szCs w:val="24"/>
              <w:u w:val="single"/>
            </w:rPr>
          </w:rPrChange>
        </w:rPr>
      </w:pPr>
      <w:bookmarkStart w:id="2566" w:name="_Inversions_using_a-priori"/>
      <w:bookmarkEnd w:id="2566"/>
      <w:r w:rsidRPr="00962591">
        <w:rPr>
          <w:rFonts w:ascii="Times New Roman" w:hAnsi="Times New Roman"/>
          <w:b/>
          <w:sz w:val="24"/>
          <w:szCs w:val="24"/>
          <w:u w:val="single"/>
          <w:lang w:val="it-IT"/>
          <w:rPrChange w:id="2567" w:author="Doug Oldenburg" w:date="2011-07-20T08:32:00Z">
            <w:rPr>
              <w:rFonts w:ascii="Times New Roman" w:hAnsi="Times New Roman"/>
              <w:b/>
              <w:color w:val="0000FF"/>
              <w:sz w:val="24"/>
              <w:szCs w:val="24"/>
              <w:u w:val="single"/>
            </w:rPr>
          </w:rPrChange>
        </w:rPr>
        <w:t>Introdu</w:t>
      </w:r>
      <w:r w:rsidRPr="00962591">
        <w:rPr>
          <w:rFonts w:ascii="Times New Roman" w:hAnsi="Times New Roman"/>
          <w:b/>
          <w:sz w:val="24"/>
          <w:szCs w:val="24"/>
          <w:u w:val="single"/>
          <w:lang w:val="it-IT"/>
          <w:rPrChange w:id="2568" w:author="Doug Oldenburg" w:date="2011-06-30T13:13:00Z">
            <w:rPr>
              <w:rFonts w:ascii="Times New Roman" w:hAnsi="Times New Roman"/>
              <w:b/>
              <w:color w:val="0000FF"/>
              <w:sz w:val="24"/>
              <w:szCs w:val="24"/>
              <w:u w:val="single"/>
            </w:rPr>
          </w:rPrChange>
        </w:rPr>
        <w:t>cing A-Priori geologic information</w:t>
      </w:r>
    </w:p>
    <w:p w:rsidR="007E3981" w:rsidRPr="004E7EDF" w:rsidRDefault="007E3981" w:rsidP="00DC4DC1">
      <w:pPr>
        <w:spacing w:before="100" w:beforeAutospacing="1" w:after="100" w:afterAutospacing="1"/>
        <w:rPr>
          <w:rFonts w:ascii="Times New Roman" w:hAnsi="Times New Roman"/>
          <w:b/>
          <w:sz w:val="24"/>
          <w:szCs w:val="24"/>
          <w:lang w:val="it-IT"/>
        </w:rPr>
      </w:pPr>
      <w:r w:rsidRPr="004E7EDF">
        <w:rPr>
          <w:rFonts w:ascii="Times New Roman" w:hAnsi="Times New Roman"/>
          <w:b/>
          <w:sz w:val="24"/>
          <w:szCs w:val="24"/>
          <w:lang w:val="it-IT"/>
        </w:rPr>
        <w:t>Ex 3: DC Inversion</w:t>
      </w:r>
      <w:ins w:id="2569" w:author="Doug Oldenburg" w:date="2011-08-01T17:37:00Z">
        <w:r>
          <w:rPr>
            <w:rFonts w:ascii="Times New Roman" w:hAnsi="Times New Roman"/>
            <w:b/>
            <w:sz w:val="24"/>
            <w:szCs w:val="24"/>
            <w:lang w:val="it-IT"/>
          </w:rPr>
          <w:t xml:space="preserve">: </w:t>
        </w:r>
      </w:ins>
      <w:r w:rsidRPr="004E7EDF">
        <w:rPr>
          <w:rFonts w:ascii="Times New Roman" w:hAnsi="Times New Roman"/>
          <w:b/>
          <w:sz w:val="24"/>
          <w:szCs w:val="24"/>
          <w:lang w:val="it-IT"/>
        </w:rPr>
        <w:t xml:space="preserve"> Non-uniform reference model: </w:t>
      </w:r>
    </w:p>
    <w:p w:rsidR="007E3981" w:rsidRDefault="007E3981" w:rsidP="00DC4DC1">
      <w:pPr>
        <w:spacing w:before="100" w:beforeAutospacing="1" w:after="100" w:afterAutospacing="1"/>
        <w:rPr>
          <w:rFonts w:ascii="Times New Roman" w:hAnsi="Times New Roman"/>
          <w:sz w:val="24"/>
          <w:szCs w:val="24"/>
        </w:rPr>
      </w:pPr>
      <w:r>
        <w:rPr>
          <w:rFonts w:ascii="Times New Roman" w:hAnsi="Times New Roman"/>
          <w:sz w:val="24"/>
          <w:szCs w:val="24"/>
        </w:rPr>
        <w:t>The next example is very similar to the previous inversion, with an exception that a different reference model is introduced (</w:t>
      </w:r>
      <w:del w:id="2570" w:author="EOS" w:date="2011-07-18T13:47:00Z">
        <w:r w:rsidR="00962591" w:rsidDel="00A66F5F">
          <w:fldChar w:fldCharType="begin"/>
        </w:r>
        <w:r w:rsidDel="00A66F5F">
          <w:delInstrText xml:space="preserve"> HYPERLINK \l "FIG18" </w:delInstrText>
        </w:r>
        <w:r w:rsidR="00962591" w:rsidDel="00A66F5F">
          <w:fldChar w:fldCharType="separate"/>
        </w:r>
        <w:r w:rsidRPr="00A1496A" w:rsidDel="00A66F5F">
          <w:rPr>
            <w:rStyle w:val="Hyperlink"/>
            <w:rFonts w:ascii="Times New Roman" w:hAnsi="Times New Roman"/>
            <w:sz w:val="24"/>
            <w:szCs w:val="24"/>
          </w:rPr>
          <w:delText>figure 18</w:delText>
        </w:r>
        <w:r w:rsidR="00962591" w:rsidDel="00A66F5F">
          <w:fldChar w:fldCharType="end"/>
        </w:r>
      </w:del>
      <w:ins w:id="2571" w:author="EOS" w:date="2011-07-18T13:47:00Z">
        <w:r w:rsidR="00962591">
          <w:fldChar w:fldCharType="begin"/>
        </w:r>
      </w:ins>
      <w:ins w:id="2572" w:author="EOS" w:date="2011-08-03T10:44:00Z">
        <w:r w:rsidR="0058334F">
          <w:instrText>HYPERLINK  \l "FIG20"</w:instrText>
        </w:r>
      </w:ins>
      <w:ins w:id="2573" w:author="EOS" w:date="2011-07-18T13:47:00Z">
        <w:r w:rsidR="00962591">
          <w:fldChar w:fldCharType="separate"/>
        </w:r>
        <w:r w:rsidRPr="00A1496A">
          <w:rPr>
            <w:rStyle w:val="Hyperlink"/>
            <w:rFonts w:ascii="Times New Roman" w:hAnsi="Times New Roman"/>
            <w:sz w:val="24"/>
            <w:szCs w:val="24"/>
          </w:rPr>
          <w:t xml:space="preserve">figure </w:t>
        </w:r>
        <w:r>
          <w:rPr>
            <w:rStyle w:val="Hyperlink"/>
            <w:rFonts w:ascii="Times New Roman" w:hAnsi="Times New Roman"/>
            <w:sz w:val="24"/>
            <w:szCs w:val="24"/>
          </w:rPr>
          <w:t>20</w:t>
        </w:r>
        <w:r w:rsidR="00962591">
          <w:fldChar w:fldCharType="end"/>
        </w:r>
      </w:ins>
      <w:r>
        <w:rPr>
          <w:rFonts w:ascii="Times New Roman" w:hAnsi="Times New Roman"/>
          <w:sz w:val="24"/>
          <w:szCs w:val="24"/>
        </w:rPr>
        <w:t>).</w:t>
      </w:r>
      <w:r w:rsidRPr="00BA6E3B">
        <w:rPr>
          <w:rFonts w:ascii="Times New Roman" w:hAnsi="Times New Roman"/>
          <w:sz w:val="24"/>
          <w:szCs w:val="24"/>
        </w:rPr>
        <w:t xml:space="preserve"> </w:t>
      </w:r>
      <w:r>
        <w:rPr>
          <w:rFonts w:ascii="Times New Roman" w:hAnsi="Times New Roman"/>
          <w:sz w:val="24"/>
          <w:szCs w:val="24"/>
        </w:rPr>
        <w:t xml:space="preserve">As opposed to the previous example, where the reference model was set to a 1000 Ohm m </w:t>
      </w:r>
      <w:del w:id="2574" w:author="EOS" w:date="2011-06-14T16:24:00Z">
        <w:r w:rsidDel="00E23C5B">
          <w:rPr>
            <w:rFonts w:ascii="Times New Roman" w:hAnsi="Times New Roman"/>
            <w:sz w:val="24"/>
            <w:szCs w:val="24"/>
          </w:rPr>
          <w:delText>half-space</w:delText>
        </w:r>
      </w:del>
      <w:ins w:id="2575" w:author="EOS" w:date="2011-06-14T16:24:00Z">
        <w:r>
          <w:rPr>
            <w:rFonts w:ascii="Times New Roman" w:hAnsi="Times New Roman"/>
            <w:sz w:val="24"/>
            <w:szCs w:val="24"/>
          </w:rPr>
          <w:t>halfspace</w:t>
        </w:r>
      </w:ins>
      <w:r>
        <w:rPr>
          <w:rFonts w:ascii="Times New Roman" w:hAnsi="Times New Roman"/>
          <w:sz w:val="24"/>
          <w:szCs w:val="24"/>
        </w:rPr>
        <w:t xml:space="preserve">, the new model includes an elongated conductive (10 Ohm m) rectangular block. The elongated block has the same value as the conductivity anomaly but the boundaries do not coincide. Moreover the block in the true model has smoothed boundaries. In summary, the supplied reference model has captured some aspects of the true conductivity but it is not an exact reflection of what is there. This example has been contrived to illustrate what happens with the options of including, or omitting, the reference model in derivative terms in the objective function according to equations </w:t>
      </w:r>
      <w:hyperlink w:anchor="EQN01" w:history="1">
        <w:r w:rsidRPr="00421567">
          <w:rPr>
            <w:rStyle w:val="Hyperlink"/>
            <w:rFonts w:ascii="Times New Roman" w:hAnsi="Times New Roman"/>
            <w:sz w:val="24"/>
            <w:szCs w:val="24"/>
          </w:rPr>
          <w:t>1</w:t>
        </w:r>
      </w:hyperlink>
      <w:r>
        <w:rPr>
          <w:rFonts w:ascii="Times New Roman" w:hAnsi="Times New Roman"/>
          <w:sz w:val="24"/>
          <w:szCs w:val="24"/>
        </w:rPr>
        <w:t xml:space="preserve"> and </w:t>
      </w:r>
      <w:hyperlink w:anchor="EQN02" w:history="1">
        <w:r w:rsidRPr="00421567">
          <w:rPr>
            <w:rStyle w:val="Hyperlink"/>
            <w:rFonts w:ascii="Times New Roman" w:hAnsi="Times New Roman"/>
            <w:sz w:val="24"/>
            <w:szCs w:val="24"/>
          </w:rPr>
          <w:t>2</w:t>
        </w:r>
      </w:hyperlink>
      <w:r>
        <w:rPr>
          <w:rFonts w:ascii="Times New Roman" w:hAnsi="Times New Roman"/>
          <w:sz w:val="24"/>
          <w:szCs w:val="24"/>
        </w:rPr>
        <w:t>.</w:t>
      </w:r>
    </w:p>
    <w:p w:rsidR="007E3981" w:rsidRDefault="007E3981" w:rsidP="00DC4DC1">
      <w:pPr>
        <w:spacing w:before="100" w:beforeAutospacing="1" w:after="100" w:afterAutospacing="1"/>
        <w:rPr>
          <w:rFonts w:ascii="Times New Roman" w:hAnsi="Times New Roman"/>
          <w:sz w:val="24"/>
          <w:szCs w:val="24"/>
        </w:rPr>
      </w:pPr>
    </w:p>
    <w:p w:rsidR="007E3981" w:rsidRDefault="00E1549D" w:rsidP="00274188">
      <w:pPr>
        <w:spacing w:before="100" w:beforeAutospacing="1" w:after="100" w:afterAutospacing="1"/>
        <w:ind w:left="360"/>
        <w:rPr>
          <w:rFonts w:ascii="Times New Roman" w:hAnsi="Times New Roman"/>
          <w:sz w:val="24"/>
          <w:szCs w:val="24"/>
        </w:rPr>
      </w:pPr>
      <w:r>
        <w:rPr>
          <w:rFonts w:ascii="Times New Roman" w:hAnsi="Times New Roman"/>
          <w:noProof/>
          <w:sz w:val="24"/>
          <w:szCs w:val="24"/>
          <w:lang w:val="en-CA" w:eastAsia="en-CA"/>
        </w:rPr>
        <w:drawing>
          <wp:inline distT="0" distB="0" distL="0" distR="0">
            <wp:extent cx="6248400" cy="2489200"/>
            <wp:effectExtent l="0" t="0" r="0" b="6350"/>
            <wp:docPr id="23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48400" cy="2489200"/>
                    </a:xfrm>
                    <a:prstGeom prst="rect">
                      <a:avLst/>
                    </a:prstGeom>
                    <a:noFill/>
                    <a:ln>
                      <a:noFill/>
                    </a:ln>
                  </pic:spPr>
                </pic:pic>
              </a:graphicData>
            </a:graphic>
          </wp:inline>
        </w:drawing>
      </w:r>
    </w:p>
    <w:p w:rsidR="00EF6550" w:rsidRDefault="007E3981">
      <w:pPr>
        <w:pStyle w:val="Figurestyle"/>
        <w:rPr>
          <w:ins w:id="2576" w:author="EOS" w:date="2011-06-16T16:27:00Z"/>
        </w:rPr>
        <w:pPrChange w:id="2577" w:author="EOS" w:date="2011-06-16T16:27:00Z">
          <w:pPr>
            <w:pStyle w:val="Figurestyle"/>
            <w:spacing w:before="100" w:beforeAutospacing="1" w:after="100" w:afterAutospacing="1"/>
            <w:ind w:left="360" w:hanging="270"/>
          </w:pPr>
        </w:pPrChange>
      </w:pPr>
      <w:bookmarkStart w:id="2578" w:name="FIG20"/>
      <w:del w:id="2579" w:author="EOS" w:date="2011-06-16T16:26:00Z">
        <w:r w:rsidRPr="008F4288" w:rsidDel="00D90DD6">
          <w:rPr>
            <w:b/>
          </w:rPr>
          <w:delText xml:space="preserve">Figure </w:delText>
        </w:r>
        <w:r w:rsidDel="00D90DD6">
          <w:rPr>
            <w:b/>
          </w:rPr>
          <w:delText>18</w:delText>
        </w:r>
        <w:r w:rsidRPr="008F4288" w:rsidDel="00D90DD6">
          <w:rPr>
            <w:b/>
          </w:rPr>
          <w:delText>.</w:delText>
        </w:r>
      </w:del>
      <w:bookmarkStart w:id="2580" w:name="_Ref298759837"/>
      <w:proofErr w:type="gramStart"/>
      <w:ins w:id="2581" w:author="EOS" w:date="2011-06-16T16:26:00Z">
        <w:r>
          <w:t xml:space="preserve">Figure </w:t>
        </w:r>
        <w:proofErr w:type="gramEnd"/>
        <w:r w:rsidR="00962591">
          <w:fldChar w:fldCharType="begin"/>
        </w:r>
        <w:r>
          <w:instrText xml:space="preserve"> SEQ Figure \* ARABIC </w:instrText>
        </w:r>
        <w:r w:rsidR="00962591">
          <w:fldChar w:fldCharType="separate"/>
        </w:r>
      </w:ins>
      <w:ins w:id="2582" w:author="EOS" w:date="2011-09-07T12:31:00Z">
        <w:r w:rsidR="00F26A78">
          <w:rPr>
            <w:noProof/>
          </w:rPr>
          <w:t>20</w:t>
        </w:r>
      </w:ins>
      <w:ins w:id="2583" w:author="EOS" w:date="2011-06-16T16:26:00Z">
        <w:r w:rsidR="00962591">
          <w:fldChar w:fldCharType="end"/>
        </w:r>
        <w:bookmarkEnd w:id="2580"/>
        <w:proofErr w:type="gramStart"/>
        <w:r>
          <w:t>.</w:t>
        </w:r>
        <w:proofErr w:type="gramEnd"/>
        <w:r>
          <w:t xml:space="preserve"> </w:t>
        </w:r>
      </w:ins>
      <w:r>
        <w:t xml:space="preserve"> </w:t>
      </w:r>
      <w:bookmarkEnd w:id="2578"/>
      <w:r>
        <w:t>Reference model applied for the synthetic example illustration.</w:t>
      </w:r>
    </w:p>
    <w:p w:rsidR="00EF6550" w:rsidRDefault="00EF6550">
      <w:pPr>
        <w:pStyle w:val="Figurestyle"/>
        <w:pPrChange w:id="2584" w:author="EOS" w:date="2011-06-16T16:27:00Z">
          <w:pPr>
            <w:pStyle w:val="Figurestyle"/>
            <w:spacing w:before="100" w:beforeAutospacing="1" w:after="100" w:afterAutospacing="1"/>
            <w:ind w:left="360" w:hanging="270"/>
          </w:pPr>
        </w:pPrChange>
      </w:pPr>
    </w:p>
    <w:p w:rsidR="007E3981" w:rsidRDefault="007E3981" w:rsidP="00274188">
      <w:pPr>
        <w:pStyle w:val="HTMLPreformatted"/>
        <w:rPr>
          <w:rFonts w:ascii="Times New Roman" w:hAnsi="Times New Roman"/>
          <w:sz w:val="24"/>
          <w:szCs w:val="24"/>
        </w:rPr>
      </w:pPr>
      <w:r>
        <w:rPr>
          <w:rFonts w:ascii="Times New Roman" w:hAnsi="Times New Roman"/>
          <w:sz w:val="24"/>
          <w:szCs w:val="24"/>
        </w:rPr>
        <w:t xml:space="preserve">In the first example (control file provided below) the reference model was used in only the smallest model component. </w:t>
      </w:r>
    </w:p>
    <w:p w:rsidR="007E3981" w:rsidRDefault="00F24369" w:rsidP="00274188">
      <w:pPr>
        <w:pStyle w:val="HTMLPreformatted"/>
        <w:rPr>
          <w:color w:val="993300"/>
        </w:rPr>
      </w:pPr>
      <w:r>
        <w:pict>
          <v:rect id="_x0000_i1124" style="width:0;height:1.5pt" o:hralign="center" o:hrstd="t" o:hr="t" fillcolor="#a0a0a0" stroked="f"/>
        </w:pict>
      </w:r>
    </w:p>
    <w:p w:rsidR="007E3981" w:rsidRPr="00C614A9" w:rsidRDefault="007E3981" w:rsidP="00274188">
      <w:pPr>
        <w:pStyle w:val="HTMLPreformatted"/>
        <w:rPr>
          <w:color w:val="993300"/>
        </w:rPr>
      </w:pPr>
      <w:r w:rsidRPr="00C614A9">
        <w:rPr>
          <w:color w:val="993300"/>
        </w:rPr>
        <w:t>OBS LOC_X obs_dc.dat</w:t>
      </w:r>
    </w:p>
    <w:p w:rsidR="007E3981" w:rsidRPr="00C614A9" w:rsidRDefault="007E3981" w:rsidP="00274188">
      <w:pPr>
        <w:pStyle w:val="HTMLPreformatted"/>
        <w:rPr>
          <w:color w:val="993300"/>
        </w:rPr>
      </w:pPr>
      <w:r w:rsidRPr="00C614A9">
        <w:rPr>
          <w:color w:val="993300"/>
        </w:rPr>
        <w:t>TOPO FILE topo.dat</w:t>
      </w:r>
    </w:p>
    <w:p w:rsidR="007E3981" w:rsidRPr="00C614A9" w:rsidRDefault="007E3981" w:rsidP="00274188">
      <w:pPr>
        <w:pStyle w:val="HTMLPreformatted"/>
        <w:rPr>
          <w:color w:val="993300"/>
        </w:rPr>
      </w:pPr>
      <w:r w:rsidRPr="00C614A9">
        <w:rPr>
          <w:color w:val="993300"/>
        </w:rPr>
        <w:t>MESH FILE dcinv2d.msh</w:t>
      </w:r>
    </w:p>
    <w:p w:rsidR="007E3981" w:rsidRPr="00C614A9" w:rsidRDefault="007E3981" w:rsidP="00274188">
      <w:pPr>
        <w:pStyle w:val="HTMLPreformatted"/>
        <w:rPr>
          <w:color w:val="993300"/>
        </w:rPr>
      </w:pPr>
      <w:proofErr w:type="gramStart"/>
      <w:r w:rsidRPr="00C614A9">
        <w:rPr>
          <w:color w:val="993300"/>
        </w:rPr>
        <w:t>ALPHA VALUE</w:t>
      </w:r>
      <w:r>
        <w:rPr>
          <w:color w:val="993300"/>
        </w:rPr>
        <w:t xml:space="preserve"> </w:t>
      </w:r>
      <w:r w:rsidRPr="00C614A9">
        <w:rPr>
          <w:color w:val="993300"/>
        </w:rPr>
        <w:t>1.e-0</w:t>
      </w:r>
      <w:r>
        <w:rPr>
          <w:color w:val="993300"/>
        </w:rPr>
        <w:t>2</w:t>
      </w:r>
      <w:r w:rsidRPr="00C614A9">
        <w:rPr>
          <w:color w:val="993300"/>
        </w:rPr>
        <w:t xml:space="preserve"> 1.</w:t>
      </w:r>
      <w:proofErr w:type="gramEnd"/>
      <w:r w:rsidRPr="00C614A9">
        <w:rPr>
          <w:color w:val="993300"/>
        </w:rPr>
        <w:t xml:space="preserve"> 1.</w:t>
      </w:r>
    </w:p>
    <w:p w:rsidR="007E3981" w:rsidRPr="00C614A9" w:rsidRDefault="007E3981" w:rsidP="00274188">
      <w:pPr>
        <w:pStyle w:val="HTMLPreformatted"/>
        <w:rPr>
          <w:color w:val="993300"/>
        </w:rPr>
      </w:pPr>
      <w:r w:rsidRPr="00C614A9">
        <w:rPr>
          <w:color w:val="993300"/>
        </w:rPr>
        <w:t>REF_MOD FILE ref_new.con</w:t>
      </w:r>
    </w:p>
    <w:p w:rsidR="007E3981" w:rsidRPr="00C614A9" w:rsidRDefault="007E3981" w:rsidP="00274188">
      <w:pPr>
        <w:pStyle w:val="HTMLPreformatted"/>
        <w:rPr>
          <w:color w:val="993300"/>
        </w:rPr>
      </w:pPr>
      <w:r w:rsidRPr="00C614A9">
        <w:rPr>
          <w:color w:val="993300"/>
        </w:rPr>
        <w:t>INIT_MOD VALUE 1.e-03</w:t>
      </w:r>
    </w:p>
    <w:p w:rsidR="007E3981" w:rsidRPr="00C614A9" w:rsidRDefault="007E3981" w:rsidP="00274188">
      <w:pPr>
        <w:pStyle w:val="HTMLPreformatted"/>
        <w:rPr>
          <w:color w:val="993300"/>
        </w:rPr>
      </w:pPr>
      <w:r w:rsidRPr="00C614A9">
        <w:rPr>
          <w:color w:val="993300"/>
        </w:rPr>
        <w:t>USE_MREF FALSE</w:t>
      </w:r>
    </w:p>
    <w:p w:rsidR="007E3981" w:rsidRPr="00C614A9" w:rsidRDefault="007E3981" w:rsidP="00274188">
      <w:pPr>
        <w:pStyle w:val="HTMLPreformatted"/>
        <w:rPr>
          <w:color w:val="993300"/>
        </w:rPr>
      </w:pPr>
      <w:r w:rsidRPr="00C614A9">
        <w:rPr>
          <w:color w:val="993300"/>
        </w:rPr>
        <w:t>NITER 40</w:t>
      </w:r>
    </w:p>
    <w:p w:rsidR="007E3981" w:rsidRDefault="007E3981" w:rsidP="00274188">
      <w:pPr>
        <w:pStyle w:val="HTMLPreformatted"/>
      </w:pPr>
      <w:r w:rsidRPr="00C614A9">
        <w:rPr>
          <w:color w:val="993300"/>
        </w:rPr>
        <w:t>INVMODE CG</w:t>
      </w:r>
      <w:r w:rsidR="00F24369">
        <w:pict>
          <v:rect id="_x0000_i1125" style="width:0;height:1.5pt" o:hralign="center" o:hrstd="t" o:hr="t" fillcolor="#a0a0a0" stroked="f"/>
        </w:pict>
      </w:r>
    </w:p>
    <w:p w:rsidR="007E3981" w:rsidRPr="00274188" w:rsidRDefault="007E3981" w:rsidP="00222BD2">
      <w:pPr>
        <w:spacing w:before="100" w:beforeAutospacing="1" w:after="100" w:afterAutospacing="1"/>
        <w:rPr>
          <w:rFonts w:ascii="Times New Roman" w:hAnsi="Times New Roman"/>
          <w:sz w:val="24"/>
          <w:szCs w:val="24"/>
        </w:rPr>
      </w:pPr>
      <w:r>
        <w:rPr>
          <w:rFonts w:ascii="Times New Roman" w:hAnsi="Times New Roman"/>
          <w:sz w:val="24"/>
          <w:szCs w:val="24"/>
        </w:rPr>
        <w:t xml:space="preserve">In this control file line 5 </w:t>
      </w:r>
      <w:r>
        <w:t>(</w:t>
      </w:r>
      <w:r>
        <w:rPr>
          <w:rStyle w:val="FileformatexampleChar"/>
          <w:color w:val="C0504D"/>
          <w:sz w:val="20"/>
          <w:szCs w:val="20"/>
        </w:rPr>
        <w:t>REF_MOD FILE</w:t>
      </w:r>
      <w:r>
        <w:t xml:space="preserve">) </w:t>
      </w:r>
      <w:r w:rsidRPr="00274188">
        <w:rPr>
          <w:rFonts w:ascii="Times New Roman" w:hAnsi="Times New Roman"/>
          <w:sz w:val="24"/>
          <w:szCs w:val="24"/>
        </w:rPr>
        <w:t>now indicates that the reference model should be read from a file, rather than assigned a constant value</w:t>
      </w:r>
      <w:r>
        <w:t>;</w:t>
      </w:r>
      <w:r>
        <w:rPr>
          <w:rFonts w:ascii="Times New Roman" w:hAnsi="Times New Roman"/>
          <w:sz w:val="24"/>
          <w:szCs w:val="24"/>
        </w:rPr>
        <w:t xml:space="preserve"> line 7 </w:t>
      </w:r>
      <w:r>
        <w:t>(</w:t>
      </w:r>
      <w:r>
        <w:rPr>
          <w:rStyle w:val="FileformatexampleChar"/>
          <w:color w:val="C0504D"/>
          <w:sz w:val="20"/>
          <w:szCs w:val="20"/>
        </w:rPr>
        <w:t>USE_MREF FALSE</w:t>
      </w:r>
      <w:r>
        <w:t>)</w:t>
      </w:r>
      <w:r>
        <w:rPr>
          <w:rFonts w:ascii="Times New Roman" w:hAnsi="Times New Roman"/>
          <w:sz w:val="24"/>
          <w:szCs w:val="24"/>
        </w:rPr>
        <w:t xml:space="preserve"> indicates that the reference model should be defined in non-derivative terms and line 8 </w:t>
      </w:r>
      <w:r>
        <w:t>(</w:t>
      </w:r>
      <w:r>
        <w:rPr>
          <w:rStyle w:val="FileformatexampleChar"/>
          <w:color w:val="C0504D"/>
          <w:sz w:val="20"/>
          <w:szCs w:val="20"/>
        </w:rPr>
        <w:t>NITER 40</w:t>
      </w:r>
      <w:r>
        <w:t>)</w:t>
      </w:r>
      <w:r>
        <w:rPr>
          <w:rFonts w:ascii="Times New Roman" w:hAnsi="Times New Roman"/>
          <w:sz w:val="24"/>
          <w:szCs w:val="24"/>
        </w:rPr>
        <w:t xml:space="preserve"> is indicating that the maximum number of iterations for this inversion should not exceed 40. The results of this inversion can be seen in </w:t>
      </w:r>
      <w:del w:id="2585" w:author="EOS" w:date="2011-07-18T13:48:00Z">
        <w:r w:rsidR="00962591" w:rsidDel="00A66F5F">
          <w:fldChar w:fldCharType="begin"/>
        </w:r>
        <w:r w:rsidDel="00A66F5F">
          <w:delInstrText xml:space="preserve"> HYPERLINK \l "FIG19" </w:delInstrText>
        </w:r>
        <w:r w:rsidR="00962591" w:rsidDel="00A66F5F">
          <w:fldChar w:fldCharType="separate"/>
        </w:r>
        <w:r w:rsidRPr="005D4810" w:rsidDel="00A66F5F">
          <w:rPr>
            <w:rStyle w:val="Hyperlink"/>
            <w:rFonts w:ascii="Times New Roman" w:hAnsi="Times New Roman"/>
            <w:sz w:val="24"/>
            <w:szCs w:val="24"/>
          </w:rPr>
          <w:delText>figure 19</w:delText>
        </w:r>
        <w:r w:rsidR="00962591" w:rsidDel="00A66F5F">
          <w:fldChar w:fldCharType="end"/>
        </w:r>
      </w:del>
      <w:ins w:id="2586" w:author="EOS" w:date="2011-07-18T13:48:00Z">
        <w:r w:rsidR="00962591">
          <w:fldChar w:fldCharType="begin"/>
        </w:r>
        <w:r>
          <w:instrText xml:space="preserve"> HYPERLINK \l "FIG19" </w:instrText>
        </w:r>
        <w:r w:rsidR="00962591">
          <w:fldChar w:fldCharType="separate"/>
        </w:r>
        <w:r w:rsidRPr="005D4810">
          <w:rPr>
            <w:rStyle w:val="Hyperlink"/>
            <w:rFonts w:ascii="Times New Roman" w:hAnsi="Times New Roman"/>
            <w:sz w:val="24"/>
            <w:szCs w:val="24"/>
          </w:rPr>
          <w:t xml:space="preserve">figure </w:t>
        </w:r>
        <w:r>
          <w:rPr>
            <w:rStyle w:val="Hyperlink"/>
            <w:rFonts w:ascii="Times New Roman" w:hAnsi="Times New Roman"/>
            <w:sz w:val="24"/>
            <w:szCs w:val="24"/>
          </w:rPr>
          <w:t>21</w:t>
        </w:r>
        <w:r w:rsidR="00962591">
          <w:fldChar w:fldCharType="end"/>
        </w:r>
      </w:ins>
      <w:r>
        <w:rPr>
          <w:rFonts w:ascii="Times New Roman" w:hAnsi="Times New Roman"/>
          <w:sz w:val="24"/>
          <w:szCs w:val="24"/>
        </w:rPr>
        <w:t>.</w:t>
      </w:r>
    </w:p>
    <w:p w:rsidR="007E3981" w:rsidRDefault="00EF6550" w:rsidP="00274188">
      <w:pPr>
        <w:spacing w:before="100" w:beforeAutospacing="1" w:after="100" w:afterAutospacing="1"/>
        <w:ind w:left="360"/>
        <w:rPr>
          <w:rFonts w:ascii="Times New Roman" w:hAnsi="Times New Roman"/>
          <w:sz w:val="24"/>
          <w:szCs w:val="24"/>
        </w:rPr>
      </w:pPr>
      <w:del w:id="2587" w:author="EOS" w:date="2011-06-15T09:15:00Z">
        <w:r>
          <w:rPr>
            <w:rFonts w:ascii="Times New Roman" w:hAnsi="Times New Roman"/>
            <w:noProof/>
            <w:sz w:val="24"/>
            <w:szCs w:val="24"/>
            <w:lang w:val="en-CA" w:eastAsia="en-CA"/>
            <w:rPrChange w:id="2588" w:author="Unknown">
              <w:rPr>
                <w:noProof/>
                <w:sz w:val="24"/>
                <w:szCs w:val="24"/>
                <w:lang w:val="en-CA" w:eastAsia="en-CA"/>
              </w:rPr>
            </w:rPrChange>
          </w:rPr>
          <w:lastRenderedPageBreak/>
          <w:drawing>
            <wp:inline distT="0" distB="0" distL="0" distR="0">
              <wp:extent cx="6159500" cy="2463800"/>
              <wp:effectExtent l="0" t="0" r="0" b="0"/>
              <wp:docPr id="239"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59500" cy="2463800"/>
                      </a:xfrm>
                      <a:prstGeom prst="rect">
                        <a:avLst/>
                      </a:prstGeom>
                      <a:noFill/>
                      <a:ln>
                        <a:noFill/>
                      </a:ln>
                    </pic:spPr>
                  </pic:pic>
                </a:graphicData>
              </a:graphic>
            </wp:inline>
          </w:drawing>
        </w:r>
      </w:del>
      <w:ins w:id="2589" w:author="EOS" w:date="2011-06-15T09:15:00Z">
        <w:r>
          <w:rPr>
            <w:rFonts w:ascii="Times New Roman" w:hAnsi="Times New Roman"/>
            <w:noProof/>
            <w:sz w:val="24"/>
            <w:szCs w:val="24"/>
            <w:lang w:val="en-CA" w:eastAsia="en-CA"/>
            <w:rPrChange w:id="2590" w:author="Unknown">
              <w:rPr>
                <w:noProof/>
                <w:sz w:val="24"/>
                <w:szCs w:val="24"/>
                <w:lang w:val="en-CA" w:eastAsia="en-CA"/>
              </w:rPr>
            </w:rPrChange>
          </w:rPr>
          <w:drawing>
            <wp:inline distT="0" distB="0" distL="0" distR="0">
              <wp:extent cx="6248400" cy="2527300"/>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48400" cy="2527300"/>
                      </a:xfrm>
                      <a:prstGeom prst="rect">
                        <a:avLst/>
                      </a:prstGeom>
                      <a:noFill/>
                      <a:ln>
                        <a:noFill/>
                      </a:ln>
                    </pic:spPr>
                  </pic:pic>
                </a:graphicData>
              </a:graphic>
            </wp:inline>
          </w:drawing>
        </w:r>
      </w:ins>
    </w:p>
    <w:p w:rsidR="00EF6550" w:rsidRDefault="007E3981">
      <w:pPr>
        <w:pStyle w:val="Figurestyle"/>
        <w:pPrChange w:id="2591" w:author="EOS" w:date="2011-06-16T16:29:00Z">
          <w:pPr>
            <w:pStyle w:val="Figurestyle"/>
            <w:spacing w:before="100" w:beforeAutospacing="1" w:after="100" w:afterAutospacing="1"/>
            <w:ind w:left="360" w:hanging="360"/>
          </w:pPr>
        </w:pPrChange>
      </w:pPr>
      <w:bookmarkStart w:id="2592" w:name="FIG19"/>
      <w:del w:id="2593" w:author="EOS" w:date="2011-06-16T16:28:00Z">
        <w:r w:rsidRPr="008F4288" w:rsidDel="00244405">
          <w:rPr>
            <w:b/>
          </w:rPr>
          <w:delText>Figure 1</w:delText>
        </w:r>
        <w:r w:rsidDel="00244405">
          <w:rPr>
            <w:b/>
          </w:rPr>
          <w:delText>9</w:delText>
        </w:r>
        <w:r w:rsidDel="00244405">
          <w:delText xml:space="preserve">. </w:delText>
        </w:r>
      </w:del>
      <w:bookmarkEnd w:id="2592"/>
      <w:proofErr w:type="gramStart"/>
      <w:ins w:id="2594" w:author="EOS" w:date="2011-06-16T16:28:00Z">
        <w:r>
          <w:t xml:space="preserve">Figure </w:t>
        </w:r>
        <w:proofErr w:type="gramEnd"/>
        <w:r w:rsidR="00962591">
          <w:fldChar w:fldCharType="begin"/>
        </w:r>
        <w:r>
          <w:instrText xml:space="preserve"> SEQ Figure \* ARABIC </w:instrText>
        </w:r>
        <w:r w:rsidR="00962591">
          <w:fldChar w:fldCharType="separate"/>
        </w:r>
      </w:ins>
      <w:ins w:id="2595" w:author="EOS" w:date="2011-09-07T12:31:00Z">
        <w:r w:rsidR="00F26A78">
          <w:rPr>
            <w:noProof/>
          </w:rPr>
          <w:t>21</w:t>
        </w:r>
      </w:ins>
      <w:ins w:id="2596" w:author="EOS" w:date="2011-06-16T16:28:00Z">
        <w:r w:rsidR="00962591">
          <w:fldChar w:fldCharType="end"/>
        </w:r>
        <w:proofErr w:type="gramStart"/>
        <w:r>
          <w:t>.</w:t>
        </w:r>
        <w:proofErr w:type="gramEnd"/>
        <w:r>
          <w:t xml:space="preserve"> </w:t>
        </w:r>
      </w:ins>
      <w:r>
        <w:t>Inversion using the non-uniform reference model in the smallest model term.</w:t>
      </w:r>
    </w:p>
    <w:p w:rsidR="007E3981" w:rsidRPr="00697B9B" w:rsidDel="00924890" w:rsidRDefault="007E3981" w:rsidP="00222BD2">
      <w:pPr>
        <w:spacing w:before="100" w:beforeAutospacing="1" w:after="100" w:afterAutospacing="1"/>
        <w:rPr>
          <w:del w:id="2597" w:author="EOS" w:date="2011-06-15T09:13:00Z"/>
          <w:rFonts w:ascii="Times New Roman" w:hAnsi="Times New Roman"/>
          <w:i/>
          <w:sz w:val="24"/>
          <w:szCs w:val="24"/>
        </w:rPr>
      </w:pPr>
      <w:del w:id="2598" w:author="EOS" w:date="2011-06-15T09:13:00Z">
        <w:r w:rsidDel="00924890">
          <w:rPr>
            <w:rFonts w:ascii="Times New Roman" w:hAnsi="Times New Roman"/>
            <w:i/>
            <w:sz w:val="24"/>
            <w:szCs w:val="24"/>
          </w:rPr>
          <w:delText>.. Vlad.. this should have the same dimension as previous plots</w:delText>
        </w:r>
      </w:del>
    </w:p>
    <w:p w:rsidR="007E3981" w:rsidDel="00924890" w:rsidRDefault="007E3981" w:rsidP="00222BD2">
      <w:pPr>
        <w:spacing w:before="100" w:beforeAutospacing="1" w:after="100" w:afterAutospacing="1"/>
        <w:rPr>
          <w:del w:id="2599" w:author="EOS" w:date="2011-06-15T09:13:00Z"/>
          <w:rFonts w:ascii="Times New Roman" w:hAnsi="Times New Roman"/>
          <w:sz w:val="24"/>
          <w:szCs w:val="24"/>
        </w:rPr>
      </w:pPr>
    </w:p>
    <w:p w:rsidR="007E3981" w:rsidRDefault="007E3981" w:rsidP="00222BD2">
      <w:pPr>
        <w:spacing w:before="100" w:beforeAutospacing="1" w:after="100" w:afterAutospacing="1"/>
        <w:rPr>
          <w:rFonts w:ascii="Times New Roman" w:hAnsi="Times New Roman"/>
          <w:sz w:val="24"/>
          <w:szCs w:val="24"/>
        </w:rPr>
      </w:pPr>
      <w:r>
        <w:rPr>
          <w:rFonts w:ascii="Times New Roman" w:hAnsi="Times New Roman"/>
          <w:sz w:val="24"/>
          <w:szCs w:val="24"/>
        </w:rPr>
        <w:t xml:space="preserve">This is a superior model compared to that </w:t>
      </w:r>
      <w:proofErr w:type="gramStart"/>
      <w:r>
        <w:rPr>
          <w:rFonts w:ascii="Times New Roman" w:hAnsi="Times New Roman"/>
          <w:sz w:val="24"/>
          <w:szCs w:val="24"/>
        </w:rPr>
        <w:t xml:space="preserve">in </w:t>
      </w:r>
      <w:proofErr w:type="gramEnd"/>
      <w:ins w:id="2600" w:author="EOS" w:date="2011-06-15T09:19:00Z">
        <w:r w:rsidR="00962591">
          <w:rPr>
            <w:rFonts w:ascii="Times New Roman" w:hAnsi="Times New Roman"/>
            <w:sz w:val="24"/>
            <w:szCs w:val="24"/>
          </w:rPr>
          <w:fldChar w:fldCharType="begin"/>
        </w:r>
        <w:r>
          <w:rPr>
            <w:rFonts w:ascii="Times New Roman" w:hAnsi="Times New Roman"/>
            <w:sz w:val="24"/>
            <w:szCs w:val="24"/>
          </w:rPr>
          <w:instrText xml:space="preserve"> HYPERLINK  \l "FIG18" </w:instrText>
        </w:r>
        <w:r w:rsidR="00962591">
          <w:rPr>
            <w:rFonts w:ascii="Times New Roman" w:hAnsi="Times New Roman"/>
            <w:sz w:val="24"/>
            <w:szCs w:val="24"/>
          </w:rPr>
          <w:fldChar w:fldCharType="separate"/>
        </w:r>
        <w:del w:id="2601" w:author="EOS" w:date="2011-06-15T09:19:00Z">
          <w:r>
            <w:rPr>
              <w:rStyle w:val="Hyperlink"/>
              <w:rFonts w:ascii="Times New Roman" w:hAnsi="Times New Roman"/>
              <w:sz w:val="24"/>
              <w:szCs w:val="24"/>
            </w:rPr>
            <w:delText xml:space="preserve">Figure </w:delText>
          </w:r>
        </w:del>
      </w:ins>
      <w:ins w:id="2602" w:author="EOS" w:date="2011-07-18T17:13:00Z">
        <w:r w:rsidR="00962591">
          <w:rPr>
            <w:rStyle w:val="Hyperlink"/>
            <w:rFonts w:ascii="Times New Roman" w:hAnsi="Times New Roman"/>
            <w:sz w:val="24"/>
            <w:szCs w:val="24"/>
          </w:rPr>
          <w:fldChar w:fldCharType="begin"/>
        </w:r>
        <w:r>
          <w:rPr>
            <w:rStyle w:val="Hyperlink"/>
            <w:rFonts w:ascii="Times New Roman" w:hAnsi="Times New Roman"/>
            <w:sz w:val="24"/>
            <w:szCs w:val="24"/>
          </w:rPr>
          <w:instrText xml:space="preserve"> REF _Ref298772514 \h </w:instrText>
        </w:r>
      </w:ins>
      <w:r>
        <w:rPr>
          <w:rStyle w:val="Hyperlink"/>
          <w:rFonts w:ascii="Times New Roman" w:hAnsi="Times New Roman"/>
          <w:sz w:val="24"/>
          <w:szCs w:val="24"/>
        </w:rPr>
        <w:instrText xml:space="preserve"> \* MERGEFORMAT </w:instrText>
      </w:r>
      <w:r w:rsidR="00962591">
        <w:rPr>
          <w:rStyle w:val="Hyperlink"/>
          <w:rFonts w:ascii="Times New Roman" w:hAnsi="Times New Roman"/>
          <w:sz w:val="24"/>
          <w:szCs w:val="24"/>
        </w:rPr>
      </w:r>
      <w:ins w:id="2603" w:author="EOS" w:date="2011-07-18T17:13:00Z">
        <w:r w:rsidR="00962591">
          <w:rPr>
            <w:rStyle w:val="Hyperlink"/>
            <w:rFonts w:ascii="Times New Roman" w:hAnsi="Times New Roman"/>
            <w:sz w:val="24"/>
            <w:szCs w:val="24"/>
          </w:rPr>
          <w:fldChar w:fldCharType="separate"/>
        </w:r>
      </w:ins>
      <w:ins w:id="2604" w:author="EOS" w:date="2011-09-07T12:31:00Z">
        <w:r w:rsidR="00962591" w:rsidRPr="00962591">
          <w:rPr>
            <w:rFonts w:ascii="Times New Roman" w:hAnsi="Times New Roman"/>
            <w:color w:val="0000FF"/>
            <w:sz w:val="24"/>
            <w:szCs w:val="24"/>
            <w:u w:val="single"/>
            <w:rPrChange w:id="2605" w:author="EOS" w:date="2011-09-07T12:31:00Z">
              <w:rPr>
                <w:sz w:val="24"/>
                <w:szCs w:val="24"/>
              </w:rPr>
            </w:rPrChange>
          </w:rPr>
          <w:t xml:space="preserve">Figure </w:t>
        </w:r>
        <w:r w:rsidR="00962591" w:rsidRPr="00962591">
          <w:rPr>
            <w:rFonts w:ascii="Times New Roman" w:hAnsi="Times New Roman"/>
            <w:noProof/>
            <w:color w:val="0000FF"/>
            <w:sz w:val="24"/>
            <w:szCs w:val="24"/>
            <w:u w:val="single"/>
            <w:rPrChange w:id="2606" w:author="EOS" w:date="2011-09-07T12:31:00Z">
              <w:rPr>
                <w:noProof/>
                <w:sz w:val="24"/>
                <w:szCs w:val="24"/>
              </w:rPr>
            </w:rPrChange>
          </w:rPr>
          <w:t>17</w:t>
        </w:r>
      </w:ins>
      <w:ins w:id="2607" w:author="Doug Oldenburg" w:date="2011-08-01T16:42:00Z">
        <w:del w:id="2608" w:author="EOS" w:date="2011-08-02T13:57:00Z">
          <w:r w:rsidR="00962591" w:rsidRPr="00962591">
            <w:rPr>
              <w:rFonts w:ascii="Times New Roman" w:hAnsi="Times New Roman"/>
              <w:color w:val="0000FF"/>
              <w:sz w:val="24"/>
              <w:szCs w:val="24"/>
              <w:u w:val="single"/>
              <w:rPrChange w:id="2609" w:author="Doug Oldenburg" w:date="2011-08-01T16:42:00Z">
                <w:rPr>
                  <w:sz w:val="24"/>
                  <w:szCs w:val="24"/>
                </w:rPr>
              </w:rPrChange>
            </w:rPr>
            <w:delText>F</w:delText>
          </w:r>
        </w:del>
        <w:del w:id="2610" w:author="EOS" w:date="2011-08-02T15:00:00Z">
          <w:r w:rsidR="00962591" w:rsidRPr="00962591">
            <w:rPr>
              <w:rFonts w:ascii="Times New Roman" w:hAnsi="Times New Roman"/>
              <w:color w:val="0000FF"/>
              <w:sz w:val="24"/>
              <w:szCs w:val="24"/>
              <w:u w:val="single"/>
              <w:rPrChange w:id="2611" w:author="Doug Oldenburg" w:date="2011-08-01T16:42:00Z">
                <w:rPr>
                  <w:sz w:val="24"/>
                  <w:szCs w:val="24"/>
                </w:rPr>
              </w:rPrChange>
            </w:rPr>
            <w:delText xml:space="preserve">igure </w:delText>
          </w:r>
          <w:r w:rsidR="00962591" w:rsidRPr="00962591">
            <w:rPr>
              <w:rFonts w:ascii="Times New Roman" w:hAnsi="Times New Roman"/>
              <w:noProof/>
              <w:color w:val="0000FF"/>
              <w:sz w:val="24"/>
              <w:szCs w:val="24"/>
              <w:u w:val="single"/>
              <w:rPrChange w:id="2612" w:author="Doug Oldenburg" w:date="2011-08-01T16:42:00Z">
                <w:rPr>
                  <w:noProof/>
                  <w:sz w:val="24"/>
                  <w:szCs w:val="24"/>
                </w:rPr>
              </w:rPrChange>
            </w:rPr>
            <w:delText>17</w:delText>
          </w:r>
        </w:del>
      </w:ins>
      <w:ins w:id="2613" w:author="EOS" w:date="2011-07-18T17:13:00Z">
        <w:r w:rsidR="00962591">
          <w:rPr>
            <w:rStyle w:val="Hyperlink"/>
            <w:rFonts w:ascii="Times New Roman" w:hAnsi="Times New Roman"/>
            <w:sz w:val="24"/>
            <w:szCs w:val="24"/>
          </w:rPr>
          <w:fldChar w:fldCharType="end"/>
        </w:r>
      </w:ins>
      <w:ins w:id="2614" w:author="EOS" w:date="2011-06-15T09:19:00Z">
        <w:r w:rsidR="00962591">
          <w:rPr>
            <w:rFonts w:ascii="Times New Roman" w:hAnsi="Times New Roman"/>
            <w:sz w:val="24"/>
            <w:szCs w:val="24"/>
          </w:rPr>
          <w:fldChar w:fldCharType="end"/>
        </w:r>
      </w:ins>
      <w:r>
        <w:rPr>
          <w:rFonts w:ascii="Times New Roman" w:hAnsi="Times New Roman"/>
          <w:sz w:val="24"/>
          <w:szCs w:val="24"/>
        </w:rPr>
        <w:t xml:space="preserve">. The magnitude of the conductive anomaly is much better recovered, although at 7.6 Ohm-m it is slightly </w:t>
      </w:r>
      <w:del w:id="2615" w:author="Doug Oldenburg" w:date="2011-07-17T09:20:00Z">
        <w:r w:rsidDel="00E00B28">
          <w:rPr>
            <w:rFonts w:ascii="Times New Roman" w:hAnsi="Times New Roman"/>
            <w:sz w:val="24"/>
            <w:szCs w:val="24"/>
          </w:rPr>
          <w:delText>more conductive</w:delText>
        </w:r>
      </w:del>
      <w:ins w:id="2616" w:author="Doug Oldenburg" w:date="2011-07-17T09:20:00Z">
        <w:r>
          <w:rPr>
            <w:rFonts w:ascii="Times New Roman" w:hAnsi="Times New Roman"/>
            <w:sz w:val="24"/>
            <w:szCs w:val="24"/>
          </w:rPr>
          <w:t>less resistive</w:t>
        </w:r>
      </w:ins>
      <w:r>
        <w:rPr>
          <w:rFonts w:ascii="Times New Roman" w:hAnsi="Times New Roman"/>
          <w:sz w:val="24"/>
          <w:szCs w:val="24"/>
        </w:rPr>
        <w:t xml:space="preserve"> than the true value of 10 Ohm-m. It has a well</w:t>
      </w:r>
      <w:ins w:id="2617" w:author="EOS" w:date="2011-06-15T09:15:00Z">
        <w:r>
          <w:rPr>
            <w:rFonts w:ascii="Times New Roman" w:hAnsi="Times New Roman"/>
            <w:sz w:val="24"/>
            <w:szCs w:val="24"/>
          </w:rPr>
          <w:t>-</w:t>
        </w:r>
      </w:ins>
      <w:del w:id="2618" w:author="EOS" w:date="2011-06-15T09:15:00Z">
        <w:r w:rsidDel="00924890">
          <w:rPr>
            <w:rFonts w:ascii="Times New Roman" w:hAnsi="Times New Roman"/>
            <w:sz w:val="24"/>
            <w:szCs w:val="24"/>
          </w:rPr>
          <w:delText xml:space="preserve"> </w:delText>
        </w:r>
      </w:del>
      <w:r>
        <w:rPr>
          <w:rFonts w:ascii="Times New Roman" w:hAnsi="Times New Roman"/>
          <w:sz w:val="24"/>
          <w:szCs w:val="24"/>
        </w:rPr>
        <w:t xml:space="preserve">defined elongated shape with steep gradational boundaries that are good representations of the true model. </w:t>
      </w:r>
    </w:p>
    <w:p w:rsidR="007E3981" w:rsidRDefault="007E3981" w:rsidP="005D4810">
      <w:pPr>
        <w:spacing w:before="100" w:beforeAutospacing="1" w:after="100" w:afterAutospacing="1"/>
        <w:rPr>
          <w:rFonts w:ascii="Times New Roman" w:hAnsi="Times New Roman"/>
          <w:sz w:val="24"/>
          <w:szCs w:val="24"/>
        </w:rPr>
      </w:pPr>
      <w:r>
        <w:rPr>
          <w:rFonts w:ascii="Times New Roman" w:hAnsi="Times New Roman"/>
          <w:sz w:val="24"/>
          <w:szCs w:val="24"/>
        </w:rPr>
        <w:t xml:space="preserve">If we are more confident in the locations of the boundaries of the block in the reference model then this can be incorporated into the inversion. </w:t>
      </w:r>
      <w:r w:rsidRPr="006526D8">
        <w:rPr>
          <w:rFonts w:ascii="Times New Roman" w:hAnsi="Times New Roman"/>
          <w:sz w:val="24"/>
          <w:szCs w:val="24"/>
        </w:rPr>
        <w:t xml:space="preserve">We next carry out an inversion in which the reference model is included in the derivative terms. </w:t>
      </w:r>
      <w:r>
        <w:rPr>
          <w:rFonts w:ascii="Times New Roman" w:hAnsi="Times New Roman"/>
          <w:sz w:val="24"/>
          <w:szCs w:val="24"/>
        </w:rPr>
        <w:t xml:space="preserve">Below is the control file used for this </w:t>
      </w:r>
      <w:proofErr w:type="gramStart"/>
      <w:r>
        <w:rPr>
          <w:rFonts w:ascii="Times New Roman" w:hAnsi="Times New Roman"/>
          <w:sz w:val="24"/>
          <w:szCs w:val="24"/>
        </w:rPr>
        <w:t>inversion.</w:t>
      </w:r>
      <w:proofErr w:type="gramEnd"/>
    </w:p>
    <w:p w:rsidR="007E3981" w:rsidRDefault="00F24369" w:rsidP="005D4810">
      <w:pPr>
        <w:pStyle w:val="HTMLPreformatted"/>
        <w:rPr>
          <w:color w:val="993300"/>
        </w:rPr>
      </w:pPr>
      <w:r>
        <w:pict>
          <v:rect id="_x0000_i1126" style="width:0;height:1.5pt" o:hralign="center" o:hrstd="t" o:hr="t" fillcolor="#a0a0a0" stroked="f"/>
        </w:pict>
      </w:r>
    </w:p>
    <w:p w:rsidR="007E3981" w:rsidRPr="00C614A9" w:rsidRDefault="007E3981" w:rsidP="005D4810">
      <w:pPr>
        <w:pStyle w:val="HTMLPreformatted"/>
        <w:rPr>
          <w:color w:val="993300"/>
        </w:rPr>
      </w:pPr>
      <w:r w:rsidRPr="00C614A9">
        <w:rPr>
          <w:color w:val="993300"/>
        </w:rPr>
        <w:t>OBS LOC_X obs_dc.dat</w:t>
      </w:r>
    </w:p>
    <w:p w:rsidR="007E3981" w:rsidRPr="00C614A9" w:rsidRDefault="007E3981" w:rsidP="005D4810">
      <w:pPr>
        <w:pStyle w:val="HTMLPreformatted"/>
        <w:rPr>
          <w:color w:val="993300"/>
        </w:rPr>
      </w:pPr>
      <w:r w:rsidRPr="00C614A9">
        <w:rPr>
          <w:color w:val="993300"/>
        </w:rPr>
        <w:t>TOPO FILE topo.dat</w:t>
      </w:r>
    </w:p>
    <w:p w:rsidR="007E3981" w:rsidRPr="00C614A9" w:rsidRDefault="007E3981" w:rsidP="005D4810">
      <w:pPr>
        <w:pStyle w:val="HTMLPreformatted"/>
        <w:rPr>
          <w:color w:val="993300"/>
        </w:rPr>
      </w:pPr>
      <w:r w:rsidRPr="00C614A9">
        <w:rPr>
          <w:color w:val="993300"/>
        </w:rPr>
        <w:t>MESH FILE dcinv2d.msh</w:t>
      </w:r>
    </w:p>
    <w:p w:rsidR="007E3981" w:rsidRPr="00C614A9" w:rsidRDefault="007E3981" w:rsidP="005D4810">
      <w:pPr>
        <w:pStyle w:val="HTMLPreformatted"/>
        <w:rPr>
          <w:color w:val="993300"/>
        </w:rPr>
      </w:pPr>
      <w:proofErr w:type="gramStart"/>
      <w:r w:rsidRPr="00C614A9">
        <w:rPr>
          <w:color w:val="993300"/>
        </w:rPr>
        <w:t>ALPHA VALUE</w:t>
      </w:r>
      <w:r>
        <w:rPr>
          <w:color w:val="993300"/>
        </w:rPr>
        <w:t xml:space="preserve"> </w:t>
      </w:r>
      <w:r w:rsidRPr="00C614A9">
        <w:rPr>
          <w:color w:val="993300"/>
        </w:rPr>
        <w:t>1.e-0</w:t>
      </w:r>
      <w:r>
        <w:rPr>
          <w:color w:val="993300"/>
        </w:rPr>
        <w:t>2</w:t>
      </w:r>
      <w:r w:rsidRPr="00C614A9">
        <w:rPr>
          <w:color w:val="993300"/>
        </w:rPr>
        <w:t xml:space="preserve"> 1.</w:t>
      </w:r>
      <w:proofErr w:type="gramEnd"/>
      <w:r w:rsidRPr="00C614A9">
        <w:rPr>
          <w:color w:val="993300"/>
        </w:rPr>
        <w:t xml:space="preserve"> 1.</w:t>
      </w:r>
    </w:p>
    <w:p w:rsidR="007E3981" w:rsidRPr="00C614A9" w:rsidRDefault="007E3981" w:rsidP="005D4810">
      <w:pPr>
        <w:pStyle w:val="HTMLPreformatted"/>
        <w:rPr>
          <w:color w:val="993300"/>
        </w:rPr>
      </w:pPr>
      <w:r w:rsidRPr="00C614A9">
        <w:rPr>
          <w:color w:val="993300"/>
        </w:rPr>
        <w:t>REF_MOD FILE ref_new.con</w:t>
      </w:r>
    </w:p>
    <w:p w:rsidR="007E3981" w:rsidRPr="00C614A9" w:rsidRDefault="007E3981" w:rsidP="005D4810">
      <w:pPr>
        <w:pStyle w:val="HTMLPreformatted"/>
        <w:rPr>
          <w:color w:val="993300"/>
        </w:rPr>
      </w:pPr>
      <w:r w:rsidRPr="00C614A9">
        <w:rPr>
          <w:color w:val="993300"/>
        </w:rPr>
        <w:t>INIT_MOD VALUE 1.e-03</w:t>
      </w:r>
    </w:p>
    <w:p w:rsidR="007E3981" w:rsidRPr="00C614A9" w:rsidRDefault="007E3981" w:rsidP="005D4810">
      <w:pPr>
        <w:pStyle w:val="HTMLPreformatted"/>
        <w:rPr>
          <w:color w:val="993300"/>
        </w:rPr>
      </w:pPr>
      <w:r w:rsidRPr="00C614A9">
        <w:rPr>
          <w:color w:val="993300"/>
        </w:rPr>
        <w:t>NITER 40</w:t>
      </w:r>
    </w:p>
    <w:p w:rsidR="007E3981" w:rsidRDefault="007E3981" w:rsidP="005D4810">
      <w:pPr>
        <w:pStyle w:val="HTMLPreformatted"/>
      </w:pPr>
      <w:r w:rsidRPr="00C614A9">
        <w:rPr>
          <w:color w:val="993300"/>
        </w:rPr>
        <w:t>INVMODE CG</w:t>
      </w:r>
      <w:r w:rsidR="00F24369">
        <w:pict>
          <v:rect id="_x0000_i1127" style="width:0;height:1.5pt" o:hralign="center" o:hrstd="t" o:hr="t" fillcolor="#a0a0a0" stroked="f"/>
        </w:pict>
      </w:r>
    </w:p>
    <w:p w:rsidR="007E3981" w:rsidRDefault="007E3981" w:rsidP="005D4810">
      <w:pPr>
        <w:spacing w:before="100" w:beforeAutospacing="1" w:after="100" w:afterAutospacing="1"/>
        <w:rPr>
          <w:rFonts w:ascii="Times New Roman" w:hAnsi="Times New Roman"/>
          <w:sz w:val="24"/>
          <w:szCs w:val="24"/>
        </w:rPr>
      </w:pPr>
      <w:r>
        <w:rPr>
          <w:rFonts w:ascii="Times New Roman" w:hAnsi="Times New Roman"/>
          <w:sz w:val="24"/>
          <w:szCs w:val="24"/>
        </w:rPr>
        <w:t xml:space="preserve">The line </w:t>
      </w:r>
      <w:r>
        <w:t>(</w:t>
      </w:r>
      <w:del w:id="2619" w:author="EOS" w:date="2011-07-02T19:07:00Z">
        <w:r w:rsidDel="005C1EAE">
          <w:rPr>
            <w:rStyle w:val="FileformatexampleChar"/>
            <w:color w:val="C0504D"/>
            <w:sz w:val="20"/>
            <w:szCs w:val="20"/>
          </w:rPr>
          <w:delText>R</w:delText>
        </w:r>
      </w:del>
      <w:ins w:id="2620" w:author="EOS" w:date="2011-07-02T19:06:00Z">
        <w:r>
          <w:rPr>
            <w:rStyle w:val="FileformatexampleChar"/>
            <w:color w:val="C0504D"/>
            <w:sz w:val="20"/>
            <w:szCs w:val="20"/>
          </w:rPr>
          <w:t>USE</w:t>
        </w:r>
      </w:ins>
      <w:ins w:id="2621" w:author="EOS" w:date="2011-07-02T19:07:00Z">
        <w:r>
          <w:rPr>
            <w:rStyle w:val="FileformatexampleChar"/>
            <w:color w:val="C0504D"/>
            <w:sz w:val="20"/>
            <w:szCs w:val="20"/>
          </w:rPr>
          <w:t>_MR</w:t>
        </w:r>
      </w:ins>
      <w:r>
        <w:rPr>
          <w:rStyle w:val="FileformatexampleChar"/>
          <w:color w:val="C0504D"/>
          <w:sz w:val="20"/>
          <w:szCs w:val="20"/>
        </w:rPr>
        <w:t>EF</w:t>
      </w:r>
      <w:del w:id="2622" w:author="EOS" w:date="2011-07-02T19:07:00Z">
        <w:r w:rsidDel="005C1EAE">
          <w:rPr>
            <w:rStyle w:val="FileformatexampleChar"/>
            <w:color w:val="C0504D"/>
            <w:sz w:val="20"/>
            <w:szCs w:val="20"/>
          </w:rPr>
          <w:delText>_MOD</w:delText>
        </w:r>
      </w:del>
      <w:ins w:id="2623" w:author="EOS" w:date="2011-07-02T19:07:00Z">
        <w:r>
          <w:rPr>
            <w:rStyle w:val="FileformatexampleChar"/>
            <w:color w:val="C0504D"/>
            <w:sz w:val="20"/>
            <w:szCs w:val="20"/>
          </w:rPr>
          <w:t xml:space="preserve"> FALSE</w:t>
        </w:r>
      </w:ins>
      <w:del w:id="2624" w:author="EOS" w:date="2011-07-02T19:07:00Z">
        <w:r w:rsidDel="005C1EAE">
          <w:rPr>
            <w:rStyle w:val="FileformatexampleChar"/>
            <w:color w:val="C0504D"/>
            <w:sz w:val="20"/>
            <w:szCs w:val="20"/>
          </w:rPr>
          <w:delText xml:space="preserve"> FILE</w:delText>
        </w:r>
      </w:del>
      <w:r>
        <w:rPr>
          <w:rFonts w:ascii="Times New Roman" w:hAnsi="Times New Roman"/>
          <w:sz w:val="24"/>
          <w:szCs w:val="24"/>
        </w:rPr>
        <w:t>) from the previous example has been eliminated, switching the inversion into the default mode (reference model is defined in the derivative terms in default mode).</w:t>
      </w:r>
      <w:ins w:id="2625" w:author="EOS" w:date="2011-07-02T19:07:00Z">
        <w:r>
          <w:rPr>
            <w:rFonts w:ascii="Times New Roman" w:hAnsi="Times New Roman"/>
            <w:sz w:val="24"/>
            <w:szCs w:val="24"/>
          </w:rPr>
          <w:t xml:space="preserve"> It could have been left in and changed to</w:t>
        </w:r>
      </w:ins>
      <w:ins w:id="2626" w:author="EOS" w:date="2011-07-02T19:08:00Z">
        <w:r>
          <w:rPr>
            <w:rFonts w:ascii="Times New Roman" w:hAnsi="Times New Roman"/>
            <w:sz w:val="24"/>
            <w:szCs w:val="24"/>
          </w:rPr>
          <w:t xml:space="preserve"> </w:t>
        </w:r>
        <w:r>
          <w:rPr>
            <w:rStyle w:val="FileformatexampleChar"/>
            <w:color w:val="C0504D"/>
            <w:sz w:val="20"/>
            <w:szCs w:val="20"/>
          </w:rPr>
          <w:t>USE_MREF TRUE</w:t>
        </w:r>
        <w:r w:rsidR="00962591" w:rsidRPr="00962591">
          <w:rPr>
            <w:rStyle w:val="FileformatexampleChar"/>
            <w:color w:val="auto"/>
            <w:sz w:val="20"/>
            <w:szCs w:val="20"/>
            <w:rPrChange w:id="2627" w:author="EOS" w:date="2011-07-02T19:08:00Z">
              <w:rPr>
                <w:rStyle w:val="FileformatexampleChar"/>
                <w:color w:val="C0504D"/>
                <w:sz w:val="20"/>
                <w:szCs w:val="20"/>
              </w:rPr>
            </w:rPrChange>
          </w:rPr>
          <w:t>.</w:t>
        </w:r>
      </w:ins>
      <w:ins w:id="2628" w:author="EOS" w:date="2011-07-02T19:07:00Z">
        <w:r>
          <w:rPr>
            <w:rFonts w:ascii="Times New Roman" w:hAnsi="Times New Roman"/>
            <w:sz w:val="24"/>
            <w:szCs w:val="24"/>
          </w:rPr>
          <w:t xml:space="preserve"> </w:t>
        </w:r>
      </w:ins>
      <w:r>
        <w:t xml:space="preserve"> </w:t>
      </w:r>
    </w:p>
    <w:p w:rsidR="007E3981" w:rsidRPr="006526D8" w:rsidRDefault="007E3981" w:rsidP="005D4810">
      <w:pPr>
        <w:spacing w:before="100" w:beforeAutospacing="1" w:after="100" w:afterAutospacing="1"/>
        <w:rPr>
          <w:rFonts w:ascii="Times New Roman" w:hAnsi="Times New Roman"/>
          <w:sz w:val="24"/>
          <w:szCs w:val="24"/>
        </w:rPr>
      </w:pPr>
      <w:r>
        <w:rPr>
          <w:rFonts w:ascii="Times New Roman" w:hAnsi="Times New Roman"/>
          <w:sz w:val="24"/>
          <w:szCs w:val="24"/>
        </w:rPr>
        <w:t xml:space="preserve">The result is shown in </w:t>
      </w:r>
      <w:ins w:id="2629" w:author="EOS" w:date="2011-08-03T10:45:00Z">
        <w:r w:rsidR="00962591">
          <w:rPr>
            <w:rFonts w:ascii="Times New Roman" w:hAnsi="Times New Roman"/>
            <w:sz w:val="24"/>
            <w:szCs w:val="24"/>
          </w:rPr>
          <w:fldChar w:fldCharType="begin"/>
        </w:r>
        <w:r w:rsidR="0058334F">
          <w:rPr>
            <w:rFonts w:ascii="Times New Roman" w:hAnsi="Times New Roman"/>
            <w:sz w:val="24"/>
            <w:szCs w:val="24"/>
          </w:rPr>
          <w:instrText xml:space="preserve"> HYPERLINK  \l "FIG22" </w:instrText>
        </w:r>
        <w:r w:rsidR="00962591">
          <w:rPr>
            <w:rFonts w:ascii="Times New Roman" w:hAnsi="Times New Roman"/>
            <w:sz w:val="24"/>
            <w:szCs w:val="24"/>
          </w:rPr>
          <w:fldChar w:fldCharType="separate"/>
        </w:r>
      </w:ins>
      <w:ins w:id="2630" w:author="EOS" w:date="2011-08-03T10:46:00Z">
        <w:r w:rsidR="0058334F">
          <w:rPr>
            <w:rStyle w:val="Hyperlink"/>
            <w:rFonts w:ascii="Times New Roman" w:hAnsi="Times New Roman"/>
            <w:sz w:val="24"/>
            <w:szCs w:val="24"/>
          </w:rPr>
          <w:t xml:space="preserve">figure </w:t>
        </w:r>
      </w:ins>
      <w:ins w:id="2631" w:author="EOS" w:date="2011-08-03T10:45:00Z">
        <w:r w:rsidR="0058334F" w:rsidRPr="0058334F">
          <w:rPr>
            <w:rStyle w:val="Hyperlink"/>
            <w:rFonts w:ascii="Times New Roman" w:hAnsi="Times New Roman"/>
            <w:sz w:val="24"/>
            <w:szCs w:val="24"/>
          </w:rPr>
          <w:t>22</w:t>
        </w:r>
        <w:r w:rsidR="00962591">
          <w:rPr>
            <w:rFonts w:ascii="Times New Roman" w:hAnsi="Times New Roman"/>
            <w:sz w:val="24"/>
            <w:szCs w:val="24"/>
          </w:rPr>
          <w:fldChar w:fldCharType="end"/>
        </w:r>
      </w:ins>
      <w:ins w:id="2632" w:author="EOS" w:date="2011-07-18T13:49:00Z">
        <w:r>
          <w:t xml:space="preserve"> </w:t>
        </w:r>
      </w:ins>
      <w:r>
        <w:rPr>
          <w:rFonts w:ascii="Times New Roman" w:hAnsi="Times New Roman"/>
          <w:sz w:val="24"/>
          <w:szCs w:val="24"/>
        </w:rPr>
        <w:t>and it produces a model that has boundaries at the same location as the reference block and the</w:t>
      </w:r>
      <w:ins w:id="2633" w:author="EOS" w:date="2011-06-15T09:17:00Z">
        <w:r>
          <w:rPr>
            <w:rFonts w:ascii="Times New Roman" w:hAnsi="Times New Roman"/>
            <w:sz w:val="24"/>
            <w:szCs w:val="24"/>
          </w:rPr>
          <w:t>r</w:t>
        </w:r>
      </w:ins>
      <w:r>
        <w:rPr>
          <w:rFonts w:ascii="Times New Roman" w:hAnsi="Times New Roman"/>
          <w:sz w:val="24"/>
          <w:szCs w:val="24"/>
        </w:rPr>
        <w:t xml:space="preserve">e is even more over-shoot of the conductivity. For this example however, putting in the reference model into the derivative terms is stronger information than is justified. In most cases, the previous solution, where the reference model was left out of the derivative terms is preferable. </w:t>
      </w:r>
    </w:p>
    <w:p w:rsidR="007E3981" w:rsidRDefault="00E1549D" w:rsidP="005D4810">
      <w:pPr>
        <w:spacing w:before="100" w:beforeAutospacing="1" w:after="100" w:afterAutospacing="1"/>
        <w:ind w:left="360"/>
        <w:rPr>
          <w:rFonts w:ascii="Times New Roman" w:hAnsi="Times New Roman"/>
          <w:sz w:val="24"/>
          <w:szCs w:val="24"/>
        </w:rPr>
      </w:pPr>
      <w:r>
        <w:rPr>
          <w:rFonts w:ascii="Times New Roman" w:hAnsi="Times New Roman"/>
          <w:noProof/>
          <w:sz w:val="24"/>
          <w:szCs w:val="24"/>
          <w:lang w:val="en-CA" w:eastAsia="en-CA"/>
        </w:rPr>
        <w:lastRenderedPageBreak/>
        <w:drawing>
          <wp:inline distT="0" distB="0" distL="0" distR="0">
            <wp:extent cx="5905500" cy="2362200"/>
            <wp:effectExtent l="0" t="0" r="0" b="0"/>
            <wp:docPr id="24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05500" cy="2362200"/>
                    </a:xfrm>
                    <a:prstGeom prst="rect">
                      <a:avLst/>
                    </a:prstGeom>
                    <a:noFill/>
                    <a:ln>
                      <a:noFill/>
                    </a:ln>
                  </pic:spPr>
                </pic:pic>
              </a:graphicData>
            </a:graphic>
          </wp:inline>
        </w:drawing>
      </w:r>
    </w:p>
    <w:p w:rsidR="00EF6550" w:rsidRDefault="007E3981">
      <w:pPr>
        <w:pStyle w:val="Figurestyle"/>
        <w:pPrChange w:id="2634" w:author="EOS" w:date="2011-06-16T16:29:00Z">
          <w:pPr>
            <w:pStyle w:val="Figurestyle"/>
            <w:spacing w:before="100" w:beforeAutospacing="1" w:after="100" w:afterAutospacing="1"/>
            <w:ind w:left="360" w:hanging="360"/>
          </w:pPr>
        </w:pPrChange>
      </w:pPr>
      <w:bookmarkStart w:id="2635" w:name="FIG22"/>
      <w:del w:id="2636" w:author="EOS" w:date="2011-06-16T16:29:00Z">
        <w:r w:rsidRPr="008F4288" w:rsidDel="00244405">
          <w:rPr>
            <w:b/>
          </w:rPr>
          <w:delText xml:space="preserve">Figure </w:delText>
        </w:r>
        <w:r w:rsidDel="00244405">
          <w:rPr>
            <w:b/>
          </w:rPr>
          <w:delText>20</w:delText>
        </w:r>
        <w:r w:rsidRPr="008F4288" w:rsidDel="00244405">
          <w:rPr>
            <w:b/>
          </w:rPr>
          <w:delText>.</w:delText>
        </w:r>
        <w:r w:rsidDel="00244405">
          <w:delText xml:space="preserve"> </w:delText>
        </w:r>
      </w:del>
      <w:proofErr w:type="gramStart"/>
      <w:ins w:id="2637" w:author="EOS" w:date="2011-06-16T16:29:00Z">
        <w:r>
          <w:t xml:space="preserve">Figure </w:t>
        </w:r>
        <w:proofErr w:type="gramEnd"/>
        <w:r w:rsidR="00962591">
          <w:fldChar w:fldCharType="begin"/>
        </w:r>
        <w:r>
          <w:instrText xml:space="preserve"> SEQ Figure \* ARABIC </w:instrText>
        </w:r>
        <w:r w:rsidR="00962591">
          <w:fldChar w:fldCharType="separate"/>
        </w:r>
      </w:ins>
      <w:ins w:id="2638" w:author="EOS" w:date="2011-09-07T12:31:00Z">
        <w:r w:rsidR="00F26A78">
          <w:rPr>
            <w:noProof/>
          </w:rPr>
          <w:t>22</w:t>
        </w:r>
      </w:ins>
      <w:ins w:id="2639" w:author="EOS" w:date="2011-06-16T16:29:00Z">
        <w:r w:rsidR="00962591">
          <w:fldChar w:fldCharType="end"/>
        </w:r>
        <w:proofErr w:type="gramStart"/>
        <w:r>
          <w:t>.</w:t>
        </w:r>
        <w:proofErr w:type="gramEnd"/>
        <w:r>
          <w:t xml:space="preserve"> </w:t>
        </w:r>
      </w:ins>
      <w:bookmarkEnd w:id="2635"/>
      <w:r>
        <w:t>Inversion using the non-uniform reference model defined in derivative terms.</w:t>
      </w:r>
    </w:p>
    <w:p w:rsidR="007E3981" w:rsidRDefault="007E3981" w:rsidP="00562940">
      <w:pPr>
        <w:pStyle w:val="ListParagraph"/>
        <w:spacing w:before="100" w:beforeAutospacing="1" w:after="100" w:afterAutospacing="1"/>
        <w:ind w:left="0"/>
        <w:rPr>
          <w:ins w:id="2640" w:author="EOS" w:date="2011-06-15T09:21:00Z"/>
          <w:rFonts w:ascii="Times New Roman" w:hAnsi="Times New Roman"/>
          <w:sz w:val="24"/>
          <w:szCs w:val="24"/>
        </w:rPr>
      </w:pPr>
      <w:r>
        <w:rPr>
          <w:rFonts w:ascii="Times New Roman" w:hAnsi="Times New Roman"/>
          <w:sz w:val="24"/>
          <w:szCs w:val="24"/>
        </w:rPr>
        <w:t>This is not always the case. Consider a situation where the goal is to find a body beneath an overburden layer.</w:t>
      </w:r>
      <w:ins w:id="2641" w:author="Doug Oldenburg" w:date="2011-08-01T17:34:00Z">
        <w:r>
          <w:rPr>
            <w:rFonts w:ascii="Times New Roman" w:hAnsi="Times New Roman"/>
            <w:sz w:val="24"/>
            <w:szCs w:val="24"/>
          </w:rPr>
          <w:t xml:space="preserve"> </w:t>
        </w:r>
      </w:ins>
      <w:del w:id="2642" w:author="Doug Oldenburg" w:date="2011-08-01T17:34:00Z">
        <w:r w:rsidDel="00E4429E">
          <w:rPr>
            <w:rFonts w:ascii="Times New Roman" w:hAnsi="Times New Roman"/>
            <w:sz w:val="24"/>
            <w:szCs w:val="24"/>
          </w:rPr>
          <w:delText xml:space="preserve"> The </w:delText>
        </w:r>
      </w:del>
      <w:ins w:id="2643" w:author="EOS" w:date="2011-06-15T09:47:00Z">
        <w:del w:id="2644" w:author="Doug Oldenburg" w:date="2011-08-01T17:34:00Z">
          <w:r w:rsidDel="00E4429E">
            <w:rPr>
              <w:rFonts w:ascii="Times New Roman" w:hAnsi="Times New Roman"/>
              <w:sz w:val="24"/>
              <w:szCs w:val="24"/>
            </w:rPr>
            <w:delText>Such</w:delText>
          </w:r>
        </w:del>
      </w:ins>
      <w:ins w:id="2645" w:author="Doug Oldenburg" w:date="2011-08-01T17:34:00Z">
        <w:r>
          <w:rPr>
            <w:rFonts w:ascii="Times New Roman" w:hAnsi="Times New Roman"/>
            <w:sz w:val="24"/>
            <w:szCs w:val="24"/>
          </w:rPr>
          <w:t xml:space="preserve">The </w:t>
        </w:r>
      </w:ins>
      <w:del w:id="2646" w:author="EOS" w:date="2011-06-15T09:47:00Z">
        <w:r w:rsidDel="004E4AF3">
          <w:rPr>
            <w:rFonts w:ascii="Times New Roman" w:hAnsi="Times New Roman"/>
            <w:sz w:val="24"/>
            <w:szCs w:val="24"/>
          </w:rPr>
          <w:delText xml:space="preserve">model is shown in </w:delText>
        </w:r>
      </w:del>
      <w:del w:id="2647" w:author="EOS" w:date="2011-06-15T09:29:00Z">
        <w:r w:rsidDel="008B54D7">
          <w:rPr>
            <w:rFonts w:ascii="Times New Roman" w:hAnsi="Times New Roman"/>
            <w:sz w:val="24"/>
            <w:szCs w:val="24"/>
          </w:rPr>
          <w:delText>F</w:delText>
        </w:r>
      </w:del>
      <w:del w:id="2648" w:author="EOS" w:date="2011-06-15T09:47:00Z">
        <w:r w:rsidDel="004E4AF3">
          <w:rPr>
            <w:rFonts w:ascii="Times New Roman" w:hAnsi="Times New Roman"/>
            <w:sz w:val="24"/>
            <w:szCs w:val="24"/>
          </w:rPr>
          <w:delText>ig</w:delText>
        </w:r>
      </w:del>
      <w:del w:id="2649" w:author="EOS" w:date="2011-06-15T09:28:00Z">
        <w:r w:rsidDel="008B54D7">
          <w:rPr>
            <w:rFonts w:ascii="Times New Roman" w:hAnsi="Times New Roman"/>
            <w:sz w:val="24"/>
            <w:szCs w:val="24"/>
          </w:rPr>
          <w:delText>…</w:delText>
        </w:r>
      </w:del>
      <w:del w:id="2650" w:author="EOS" w:date="2011-06-15T09:47:00Z">
        <w:r w:rsidDel="004E4AF3">
          <w:rPr>
            <w:rFonts w:ascii="Times New Roman" w:hAnsi="Times New Roman"/>
            <w:sz w:val="24"/>
            <w:szCs w:val="24"/>
          </w:rPr>
          <w:delText>The</w:delText>
        </w:r>
      </w:del>
      <w:r>
        <w:rPr>
          <w:rFonts w:ascii="Times New Roman" w:hAnsi="Times New Roman"/>
          <w:sz w:val="24"/>
          <w:szCs w:val="24"/>
        </w:rPr>
        <w:t xml:space="preserve"> model</w:t>
      </w:r>
      <w:ins w:id="2651" w:author="Doug Oldenburg" w:date="2011-08-01T17:34:00Z">
        <w:r>
          <w:rPr>
            <w:rFonts w:ascii="Times New Roman" w:hAnsi="Times New Roman"/>
            <w:sz w:val="24"/>
            <w:szCs w:val="24"/>
          </w:rPr>
          <w:t xml:space="preserve"> </w:t>
        </w:r>
      </w:ins>
      <w:del w:id="2652" w:author="Doug Oldenburg" w:date="2011-08-01T17:34:00Z">
        <w:r w:rsidDel="00E4429E">
          <w:rPr>
            <w:rFonts w:ascii="Times New Roman" w:hAnsi="Times New Roman"/>
            <w:sz w:val="24"/>
            <w:szCs w:val="24"/>
          </w:rPr>
          <w:delText xml:space="preserve"> and </w:delText>
        </w:r>
      </w:del>
      <w:ins w:id="2653" w:author="EOS" w:date="2011-06-15T09:47:00Z">
        <w:del w:id="2654" w:author="Doug Oldenburg" w:date="2011-08-01T17:34:00Z">
          <w:r w:rsidDel="00E4429E">
            <w:rPr>
              <w:rFonts w:ascii="Times New Roman" w:hAnsi="Times New Roman"/>
              <w:sz w:val="24"/>
              <w:szCs w:val="24"/>
            </w:rPr>
            <w:delText>together with</w:delText>
          </w:r>
        </w:del>
      </w:ins>
      <w:proofErr w:type="gramStart"/>
      <w:ins w:id="2655" w:author="Doug Oldenburg" w:date="2011-08-01T17:34:00Z">
        <w:r>
          <w:rPr>
            <w:rFonts w:ascii="Times New Roman" w:hAnsi="Times New Roman"/>
            <w:sz w:val="24"/>
            <w:szCs w:val="24"/>
          </w:rPr>
          <w:t xml:space="preserve">and </w:t>
        </w:r>
      </w:ins>
      <w:ins w:id="2656" w:author="EOS" w:date="2011-06-15T09:47:00Z">
        <w:r>
          <w:rPr>
            <w:rFonts w:ascii="Times New Roman" w:hAnsi="Times New Roman"/>
            <w:sz w:val="24"/>
            <w:szCs w:val="24"/>
          </w:rPr>
          <w:t xml:space="preserve"> the</w:t>
        </w:r>
        <w:proofErr w:type="gramEnd"/>
        <w:r>
          <w:rPr>
            <w:rFonts w:ascii="Times New Roman" w:hAnsi="Times New Roman"/>
            <w:sz w:val="24"/>
            <w:szCs w:val="24"/>
          </w:rPr>
          <w:t xml:space="preserve"> reference model</w:t>
        </w:r>
      </w:ins>
      <w:del w:id="2657" w:author="EOS" w:date="2011-06-15T09:47:00Z">
        <w:r w:rsidDel="004E4AF3">
          <w:rPr>
            <w:rFonts w:ascii="Times New Roman" w:hAnsi="Times New Roman"/>
            <w:sz w:val="24"/>
            <w:szCs w:val="24"/>
          </w:rPr>
          <w:delText>reference</w:delText>
        </w:r>
      </w:del>
      <w:del w:id="2658" w:author="EOS" w:date="2011-06-15T09:48:00Z">
        <w:r w:rsidDel="004E4AF3">
          <w:rPr>
            <w:rFonts w:ascii="Times New Roman" w:hAnsi="Times New Roman"/>
            <w:sz w:val="24"/>
            <w:szCs w:val="24"/>
          </w:rPr>
          <w:delText xml:space="preserve"> model</w:delText>
        </w:r>
      </w:del>
      <w:r>
        <w:rPr>
          <w:rFonts w:ascii="Times New Roman" w:hAnsi="Times New Roman"/>
          <w:sz w:val="24"/>
          <w:szCs w:val="24"/>
        </w:rPr>
        <w:t xml:space="preserve"> </w:t>
      </w:r>
      <w:del w:id="2659" w:author="EOS" w:date="2011-06-15T11:55:00Z">
        <w:r w:rsidDel="00B77853">
          <w:rPr>
            <w:rFonts w:ascii="Times New Roman" w:hAnsi="Times New Roman"/>
            <w:sz w:val="24"/>
            <w:szCs w:val="24"/>
          </w:rPr>
          <w:delText xml:space="preserve">are </w:delText>
        </w:r>
      </w:del>
      <w:ins w:id="2660" w:author="Doug Oldenburg" w:date="2011-08-01T17:34:00Z">
        <w:r>
          <w:rPr>
            <w:rFonts w:ascii="Times New Roman" w:hAnsi="Times New Roman"/>
            <w:sz w:val="24"/>
            <w:szCs w:val="24"/>
          </w:rPr>
          <w:t>are</w:t>
        </w:r>
      </w:ins>
      <w:ins w:id="2661" w:author="EOS" w:date="2011-06-15T11:55:00Z">
        <w:del w:id="2662" w:author="Doug Oldenburg" w:date="2011-08-01T17:34:00Z">
          <w:r w:rsidDel="00E4429E">
            <w:rPr>
              <w:rFonts w:ascii="Times New Roman" w:hAnsi="Times New Roman"/>
              <w:sz w:val="24"/>
              <w:szCs w:val="24"/>
            </w:rPr>
            <w:delText>is</w:delText>
          </w:r>
        </w:del>
        <w:r>
          <w:rPr>
            <w:rFonts w:ascii="Times New Roman" w:hAnsi="Times New Roman"/>
            <w:sz w:val="24"/>
            <w:szCs w:val="24"/>
          </w:rPr>
          <w:t xml:space="preserve"> </w:t>
        </w:r>
      </w:ins>
      <w:r>
        <w:rPr>
          <w:rFonts w:ascii="Times New Roman" w:hAnsi="Times New Roman"/>
          <w:sz w:val="24"/>
          <w:szCs w:val="24"/>
        </w:rPr>
        <w:t xml:space="preserve">shown in </w:t>
      </w:r>
      <w:ins w:id="2663" w:author="EOS" w:date="2011-06-15T12:14:00Z">
        <w:r w:rsidR="00962591">
          <w:rPr>
            <w:rFonts w:ascii="Times New Roman" w:hAnsi="Times New Roman"/>
            <w:sz w:val="24"/>
            <w:szCs w:val="24"/>
          </w:rPr>
          <w:fldChar w:fldCharType="begin"/>
        </w:r>
        <w:r>
          <w:rPr>
            <w:rFonts w:ascii="Times New Roman" w:hAnsi="Times New Roman"/>
            <w:sz w:val="24"/>
            <w:szCs w:val="24"/>
          </w:rPr>
          <w:instrText xml:space="preserve"> HYPERLINK  \l "FIG21" </w:instrText>
        </w:r>
        <w:r w:rsidR="00962591">
          <w:rPr>
            <w:rFonts w:ascii="Times New Roman" w:hAnsi="Times New Roman"/>
            <w:sz w:val="24"/>
            <w:szCs w:val="24"/>
          </w:rPr>
          <w:fldChar w:fldCharType="separate"/>
        </w:r>
        <w:del w:id="2664" w:author="EOS" w:date="2011-06-15T09:28:00Z">
          <w:r>
            <w:rPr>
              <w:rStyle w:val="Hyperlink"/>
              <w:rFonts w:ascii="Times New Roman" w:hAnsi="Times New Roman"/>
              <w:sz w:val="24"/>
              <w:szCs w:val="24"/>
            </w:rPr>
            <w:delText xml:space="preserve">Fig </w:delText>
          </w:r>
        </w:del>
      </w:ins>
      <w:ins w:id="2665" w:author="EOS" w:date="2011-07-18T17:20:00Z">
        <w:r w:rsidR="00962591">
          <w:rPr>
            <w:rStyle w:val="Hyperlink"/>
            <w:rFonts w:ascii="Times New Roman" w:hAnsi="Times New Roman"/>
            <w:sz w:val="24"/>
            <w:szCs w:val="24"/>
          </w:rPr>
          <w:fldChar w:fldCharType="begin"/>
        </w:r>
        <w:r>
          <w:rPr>
            <w:rStyle w:val="Hyperlink"/>
            <w:rFonts w:ascii="Times New Roman" w:hAnsi="Times New Roman"/>
            <w:sz w:val="24"/>
            <w:szCs w:val="24"/>
          </w:rPr>
          <w:instrText xml:space="preserve"> REF _Ref298772982 \h </w:instrText>
        </w:r>
      </w:ins>
      <w:r w:rsidR="00962591" w:rsidRPr="00962591">
        <w:rPr>
          <w:rStyle w:val="Hyperlink"/>
          <w:rFonts w:ascii="Times New Roman" w:hAnsi="Times New Roman"/>
          <w:sz w:val="24"/>
          <w:szCs w:val="24"/>
          <w:rPrChange w:id="2666" w:author="EOS" w:date="2011-07-18T17:22:00Z">
            <w:rPr>
              <w:rStyle w:val="Hyperlink"/>
              <w:rFonts w:ascii="Times New Roman" w:hAnsi="Times New Roman"/>
              <w:sz w:val="44"/>
              <w:szCs w:val="24"/>
              <w:u w:val="none"/>
            </w:rPr>
          </w:rPrChange>
        </w:rPr>
        <w:instrText xml:space="preserve"> </w:instrText>
      </w:r>
      <w:r w:rsidRPr="00ED0F6A">
        <w:rPr>
          <w:rStyle w:val="Hyperlink"/>
          <w:rFonts w:ascii="Times New Roman" w:hAnsi="Times New Roman"/>
          <w:sz w:val="24"/>
          <w:szCs w:val="24"/>
        </w:rPr>
        <w:instrText>\</w:instrText>
      </w:r>
      <w:r w:rsidR="00962591" w:rsidRPr="00962591">
        <w:rPr>
          <w:rStyle w:val="Hyperlink"/>
          <w:rFonts w:ascii="Times New Roman" w:hAnsi="Times New Roman"/>
          <w:sz w:val="24"/>
          <w:szCs w:val="24"/>
          <w:rPrChange w:id="2667" w:author="EOS" w:date="2011-07-18T17:22:00Z">
            <w:rPr>
              <w:rStyle w:val="Hyperlink"/>
              <w:rFonts w:ascii="Times New Roman" w:hAnsi="Times New Roman"/>
              <w:sz w:val="44"/>
              <w:szCs w:val="24"/>
              <w:u w:val="none"/>
            </w:rPr>
          </w:rPrChange>
        </w:rPr>
        <w:instrText xml:space="preserve">* MERGEFORMAT </w:instrText>
      </w:r>
      <w:r w:rsidR="00962591">
        <w:rPr>
          <w:rStyle w:val="Hyperlink"/>
          <w:rFonts w:ascii="Times New Roman" w:hAnsi="Times New Roman"/>
          <w:sz w:val="24"/>
          <w:szCs w:val="24"/>
        </w:rPr>
      </w:r>
      <w:ins w:id="2668" w:author="EOS" w:date="2011-07-18T17:20:00Z">
        <w:r w:rsidR="00962591">
          <w:rPr>
            <w:rStyle w:val="Hyperlink"/>
            <w:rFonts w:ascii="Times New Roman" w:hAnsi="Times New Roman"/>
            <w:sz w:val="24"/>
            <w:szCs w:val="24"/>
          </w:rPr>
          <w:fldChar w:fldCharType="separate"/>
        </w:r>
      </w:ins>
      <w:ins w:id="2669" w:author="EOS" w:date="2011-09-07T12:31:00Z">
        <w:r w:rsidR="00962591" w:rsidRPr="00962591">
          <w:rPr>
            <w:rStyle w:val="FigurestyleChar"/>
            <w:rFonts w:ascii="Times New Roman" w:hAnsi="Times New Roman"/>
            <w:color w:val="0000FF"/>
            <w:u w:val="single"/>
            <w:rPrChange w:id="2670" w:author="EOS" w:date="2011-09-07T12:31:00Z">
              <w:rPr>
                <w:rStyle w:val="FigurestyleChar"/>
                <w:b/>
                <w:color w:val="0000FF"/>
                <w:sz w:val="18"/>
                <w:u w:val="single"/>
              </w:rPr>
            </w:rPrChange>
          </w:rPr>
          <w:t xml:space="preserve">Figure </w:t>
        </w:r>
        <w:r w:rsidR="00962591" w:rsidRPr="00962591">
          <w:rPr>
            <w:rStyle w:val="FigurestyleChar"/>
            <w:rFonts w:ascii="Times New Roman" w:hAnsi="Times New Roman"/>
            <w:noProof/>
            <w:color w:val="0000FF"/>
            <w:u w:val="single"/>
            <w:rPrChange w:id="2671" w:author="EOS" w:date="2011-09-07T12:31:00Z">
              <w:rPr>
                <w:rStyle w:val="FigurestyleChar"/>
                <w:noProof/>
                <w:sz w:val="22"/>
              </w:rPr>
            </w:rPrChange>
          </w:rPr>
          <w:t>23</w:t>
        </w:r>
      </w:ins>
      <w:ins w:id="2672" w:author="Doug Oldenburg" w:date="2011-08-01T16:42:00Z">
        <w:del w:id="2673" w:author="EOS" w:date="2011-08-02T13:57:00Z">
          <w:r w:rsidR="00962591" w:rsidRPr="00962591">
            <w:rPr>
              <w:rStyle w:val="FigurestyleChar"/>
              <w:rFonts w:ascii="Times New Roman" w:hAnsi="Times New Roman"/>
              <w:color w:val="0000FF"/>
              <w:u w:val="single"/>
              <w:rPrChange w:id="2674" w:author="Doug Oldenburg" w:date="2011-08-01T16:42:00Z">
                <w:rPr>
                  <w:rStyle w:val="FigurestyleChar"/>
                  <w:color w:val="0000FF"/>
                  <w:sz w:val="18"/>
                  <w:u w:val="single"/>
                </w:rPr>
              </w:rPrChange>
            </w:rPr>
            <w:delText>F</w:delText>
          </w:r>
        </w:del>
        <w:del w:id="2675" w:author="EOS" w:date="2011-08-02T15:00:00Z">
          <w:r w:rsidR="00962591" w:rsidRPr="00962591">
            <w:rPr>
              <w:rStyle w:val="FigurestyleChar"/>
              <w:rFonts w:ascii="Times New Roman" w:hAnsi="Times New Roman"/>
              <w:color w:val="0000FF"/>
              <w:u w:val="single"/>
              <w:rPrChange w:id="2676" w:author="Doug Oldenburg" w:date="2011-08-01T16:42:00Z">
                <w:rPr>
                  <w:rStyle w:val="FigurestyleChar"/>
                  <w:color w:val="0000FF"/>
                  <w:sz w:val="18"/>
                  <w:u w:val="single"/>
                </w:rPr>
              </w:rPrChange>
            </w:rPr>
            <w:delText xml:space="preserve">igure </w:delText>
          </w:r>
          <w:r w:rsidR="00962591" w:rsidRPr="00962591">
            <w:rPr>
              <w:rStyle w:val="FigurestyleChar"/>
              <w:rFonts w:ascii="Times New Roman" w:hAnsi="Times New Roman"/>
              <w:noProof/>
              <w:color w:val="0000FF"/>
              <w:u w:val="single"/>
              <w:rPrChange w:id="2677" w:author="Doug Oldenburg" w:date="2011-08-01T16:42:00Z">
                <w:rPr>
                  <w:rStyle w:val="FigurestyleChar"/>
                  <w:noProof/>
                  <w:sz w:val="22"/>
                </w:rPr>
              </w:rPrChange>
            </w:rPr>
            <w:delText>23</w:delText>
          </w:r>
        </w:del>
      </w:ins>
      <w:ins w:id="2678" w:author="EOS" w:date="2011-07-18T17:20:00Z">
        <w:r w:rsidR="00962591">
          <w:rPr>
            <w:rStyle w:val="Hyperlink"/>
            <w:rFonts w:ascii="Times New Roman" w:hAnsi="Times New Roman"/>
            <w:sz w:val="24"/>
            <w:szCs w:val="24"/>
          </w:rPr>
          <w:fldChar w:fldCharType="end"/>
        </w:r>
      </w:ins>
      <w:ins w:id="2679" w:author="EOS" w:date="2011-06-15T12:14:00Z">
        <w:r w:rsidR="00962591">
          <w:rPr>
            <w:rFonts w:ascii="Times New Roman" w:hAnsi="Times New Roman"/>
            <w:sz w:val="24"/>
            <w:szCs w:val="24"/>
          </w:rPr>
          <w:fldChar w:fldCharType="end"/>
        </w:r>
      </w:ins>
      <w:del w:id="2680" w:author="EOS" w:date="2011-06-15T09:28:00Z">
        <w:r w:rsidDel="008B54D7">
          <w:rPr>
            <w:rFonts w:ascii="Times New Roman" w:hAnsi="Times New Roman"/>
            <w:sz w:val="24"/>
            <w:szCs w:val="24"/>
          </w:rPr>
          <w:delText>??</w:delText>
        </w:r>
      </w:del>
      <w:r>
        <w:rPr>
          <w:rFonts w:ascii="Times New Roman" w:hAnsi="Times New Roman"/>
          <w:sz w:val="24"/>
          <w:szCs w:val="24"/>
        </w:rPr>
        <w:t xml:space="preserve">. It might be supposed that information about the overburden thickness and its resistivity have been obtained through drilling. Two inversions are carried out. In the first </w:t>
      </w:r>
      <w:ins w:id="2681" w:author="EOS" w:date="2011-06-15T11:56:00Z">
        <w:r>
          <w:rPr>
            <w:rFonts w:ascii="Times New Roman" w:hAnsi="Times New Roman"/>
            <w:sz w:val="24"/>
            <w:szCs w:val="24"/>
          </w:rPr>
          <w:t>(</w:t>
        </w:r>
      </w:ins>
      <w:ins w:id="2682" w:author="EOS" w:date="2011-06-15T12:15:00Z">
        <w:r w:rsidR="00962591">
          <w:rPr>
            <w:rFonts w:ascii="Times New Roman" w:hAnsi="Times New Roman"/>
            <w:color w:val="0000FF"/>
            <w:sz w:val="24"/>
            <w:szCs w:val="24"/>
            <w:u w:val="single"/>
          </w:rPr>
          <w:fldChar w:fldCharType="begin"/>
        </w:r>
        <w:r>
          <w:rPr>
            <w:rFonts w:ascii="Times New Roman" w:hAnsi="Times New Roman"/>
            <w:color w:val="0000FF"/>
            <w:sz w:val="24"/>
            <w:szCs w:val="24"/>
            <w:u w:val="single"/>
          </w:rPr>
          <w:instrText>HYPERLINK  \l "FIG22"</w:instrText>
        </w:r>
        <w:r w:rsidR="00962591">
          <w:rPr>
            <w:rFonts w:ascii="Times New Roman" w:hAnsi="Times New Roman"/>
            <w:color w:val="0000FF"/>
            <w:sz w:val="24"/>
            <w:szCs w:val="24"/>
            <w:u w:val="single"/>
          </w:rPr>
          <w:fldChar w:fldCharType="separate"/>
        </w:r>
      </w:ins>
      <w:ins w:id="2683" w:author="EOS" w:date="2011-07-18T17:21:00Z">
        <w:r w:rsidR="00962591">
          <w:rPr>
            <w:rFonts w:ascii="Times New Roman" w:hAnsi="Times New Roman"/>
            <w:color w:val="0000FF"/>
            <w:sz w:val="24"/>
            <w:szCs w:val="24"/>
            <w:u w:val="single"/>
          </w:rPr>
          <w:fldChar w:fldCharType="begin"/>
        </w:r>
        <w:r>
          <w:rPr>
            <w:rFonts w:ascii="Times New Roman" w:hAnsi="Times New Roman"/>
            <w:color w:val="0000FF"/>
            <w:sz w:val="24"/>
            <w:szCs w:val="24"/>
            <w:u w:val="single"/>
          </w:rPr>
          <w:instrText xml:space="preserve"> REF _Ref298773012 \h </w:instrText>
        </w:r>
      </w:ins>
      <w:r>
        <w:rPr>
          <w:rStyle w:val="Hyperlink"/>
          <w:rFonts w:ascii="Times New Roman" w:hAnsi="Times New Roman"/>
          <w:sz w:val="24"/>
          <w:szCs w:val="24"/>
        </w:rPr>
        <w:instrText xml:space="preserve"> \* MERGEFORMAT </w:instrText>
      </w:r>
      <w:r w:rsidR="00962591">
        <w:rPr>
          <w:rFonts w:ascii="Times New Roman" w:hAnsi="Times New Roman"/>
          <w:color w:val="0000FF"/>
          <w:sz w:val="24"/>
          <w:szCs w:val="24"/>
          <w:u w:val="single"/>
        </w:rPr>
      </w:r>
      <w:ins w:id="2684" w:author="EOS" w:date="2011-07-18T17:21:00Z">
        <w:r w:rsidR="00962591">
          <w:rPr>
            <w:rFonts w:ascii="Times New Roman" w:hAnsi="Times New Roman"/>
            <w:color w:val="0000FF"/>
            <w:sz w:val="24"/>
            <w:szCs w:val="24"/>
            <w:u w:val="single"/>
          </w:rPr>
          <w:fldChar w:fldCharType="separate"/>
        </w:r>
      </w:ins>
      <w:ins w:id="2685" w:author="EOS" w:date="2011-09-07T12:31:00Z">
        <w:r w:rsidR="00962591" w:rsidRPr="00962591">
          <w:rPr>
            <w:rFonts w:ascii="Times New Roman" w:hAnsi="Times New Roman"/>
            <w:color w:val="0000FF"/>
            <w:sz w:val="24"/>
            <w:szCs w:val="24"/>
            <w:u w:val="single"/>
            <w:rPrChange w:id="2686" w:author="EOS" w:date="2011-09-07T12:31:00Z">
              <w:rPr>
                <w:sz w:val="24"/>
                <w:szCs w:val="24"/>
              </w:rPr>
            </w:rPrChange>
          </w:rPr>
          <w:t xml:space="preserve">Figure </w:t>
        </w:r>
        <w:r w:rsidR="00962591" w:rsidRPr="00962591">
          <w:rPr>
            <w:rFonts w:ascii="Times New Roman" w:hAnsi="Times New Roman"/>
            <w:noProof/>
            <w:color w:val="0000FF"/>
            <w:sz w:val="24"/>
            <w:szCs w:val="24"/>
            <w:u w:val="single"/>
            <w:rPrChange w:id="2687" w:author="EOS" w:date="2011-09-07T12:31:00Z">
              <w:rPr>
                <w:noProof/>
                <w:sz w:val="24"/>
                <w:szCs w:val="24"/>
              </w:rPr>
            </w:rPrChange>
          </w:rPr>
          <w:t>24</w:t>
        </w:r>
      </w:ins>
      <w:ins w:id="2688" w:author="Doug Oldenburg" w:date="2011-08-01T16:42:00Z">
        <w:del w:id="2689" w:author="EOS" w:date="2011-08-02T13:57:00Z">
          <w:r w:rsidR="00962591" w:rsidRPr="00962591">
            <w:rPr>
              <w:rFonts w:ascii="Times New Roman" w:hAnsi="Times New Roman"/>
              <w:color w:val="0000FF"/>
              <w:sz w:val="24"/>
              <w:szCs w:val="24"/>
              <w:u w:val="single"/>
              <w:rPrChange w:id="2690" w:author="Doug Oldenburg" w:date="2011-08-01T16:42:00Z">
                <w:rPr>
                  <w:sz w:val="24"/>
                  <w:szCs w:val="24"/>
                </w:rPr>
              </w:rPrChange>
            </w:rPr>
            <w:delText>F</w:delText>
          </w:r>
        </w:del>
        <w:del w:id="2691" w:author="EOS" w:date="2011-08-02T15:00:00Z">
          <w:r w:rsidR="00962591" w:rsidRPr="00962591">
            <w:rPr>
              <w:rFonts w:ascii="Times New Roman" w:hAnsi="Times New Roman"/>
              <w:color w:val="0000FF"/>
              <w:sz w:val="24"/>
              <w:szCs w:val="24"/>
              <w:u w:val="single"/>
              <w:rPrChange w:id="2692" w:author="Doug Oldenburg" w:date="2011-08-01T16:42:00Z">
                <w:rPr>
                  <w:sz w:val="24"/>
                  <w:szCs w:val="24"/>
                </w:rPr>
              </w:rPrChange>
            </w:rPr>
            <w:delText xml:space="preserve">igure </w:delText>
          </w:r>
          <w:r w:rsidR="00962591" w:rsidRPr="00962591">
            <w:rPr>
              <w:rFonts w:ascii="Times New Roman" w:hAnsi="Times New Roman"/>
              <w:noProof/>
              <w:color w:val="0000FF"/>
              <w:sz w:val="24"/>
              <w:szCs w:val="24"/>
              <w:u w:val="single"/>
              <w:rPrChange w:id="2693" w:author="Doug Oldenburg" w:date="2011-08-01T16:42:00Z">
                <w:rPr>
                  <w:noProof/>
                  <w:sz w:val="24"/>
                  <w:szCs w:val="24"/>
                </w:rPr>
              </w:rPrChange>
            </w:rPr>
            <w:delText>24</w:delText>
          </w:r>
        </w:del>
      </w:ins>
      <w:ins w:id="2694" w:author="EOS" w:date="2011-07-18T17:21:00Z">
        <w:r w:rsidR="00962591">
          <w:rPr>
            <w:rFonts w:ascii="Times New Roman" w:hAnsi="Times New Roman"/>
            <w:color w:val="0000FF"/>
            <w:sz w:val="24"/>
            <w:szCs w:val="24"/>
            <w:u w:val="single"/>
          </w:rPr>
          <w:fldChar w:fldCharType="end"/>
        </w:r>
        <w:r>
          <w:rPr>
            <w:rStyle w:val="Hyperlink"/>
            <w:rFonts w:ascii="Times New Roman" w:hAnsi="Times New Roman"/>
            <w:sz w:val="24"/>
            <w:szCs w:val="24"/>
          </w:rPr>
          <w:t>a</w:t>
        </w:r>
      </w:ins>
      <w:ins w:id="2695" w:author="EOS" w:date="2011-06-15T12:15:00Z">
        <w:r w:rsidR="00962591">
          <w:rPr>
            <w:rFonts w:ascii="Times New Roman" w:hAnsi="Times New Roman"/>
            <w:color w:val="0000FF"/>
            <w:sz w:val="24"/>
            <w:szCs w:val="24"/>
            <w:u w:val="single"/>
          </w:rPr>
          <w:fldChar w:fldCharType="end"/>
        </w:r>
      </w:ins>
      <w:ins w:id="2696" w:author="EOS" w:date="2011-06-15T11:56:00Z">
        <w:r>
          <w:rPr>
            <w:rFonts w:ascii="Times New Roman" w:hAnsi="Times New Roman"/>
            <w:sz w:val="24"/>
            <w:szCs w:val="24"/>
          </w:rPr>
          <w:t xml:space="preserve">) </w:t>
        </w:r>
      </w:ins>
      <w:r>
        <w:rPr>
          <w:rFonts w:ascii="Times New Roman" w:hAnsi="Times New Roman"/>
          <w:sz w:val="24"/>
          <w:szCs w:val="24"/>
        </w:rPr>
        <w:t xml:space="preserve">the reference model is omitted from the derivate term and the overburden boundary is characterized by a smooth transition. In </w:t>
      </w:r>
      <w:del w:id="2697" w:author="EOS" w:date="2011-06-15T09:21:00Z">
        <w:r w:rsidDel="008B54D7">
          <w:rPr>
            <w:rFonts w:ascii="Times New Roman" w:hAnsi="Times New Roman"/>
            <w:sz w:val="24"/>
            <w:szCs w:val="24"/>
          </w:rPr>
          <w:delText xml:space="preserve"> </w:delText>
        </w:r>
      </w:del>
      <w:r>
        <w:rPr>
          <w:rFonts w:ascii="Times New Roman" w:hAnsi="Times New Roman"/>
          <w:sz w:val="24"/>
          <w:szCs w:val="24"/>
        </w:rPr>
        <w:t>the second case</w:t>
      </w:r>
      <w:ins w:id="2698" w:author="EOS" w:date="2011-06-15T11:56:00Z">
        <w:r>
          <w:rPr>
            <w:rFonts w:ascii="Times New Roman" w:hAnsi="Times New Roman"/>
            <w:sz w:val="24"/>
            <w:szCs w:val="24"/>
          </w:rPr>
          <w:t xml:space="preserve"> (</w:t>
        </w:r>
      </w:ins>
      <w:ins w:id="2699" w:author="EOS" w:date="2011-07-18T17:22:00Z">
        <w:r w:rsidR="00962591" w:rsidRPr="006417E4">
          <w:rPr>
            <w:rFonts w:ascii="Times New Roman" w:hAnsi="Times New Roman"/>
            <w:color w:val="0000FF"/>
            <w:sz w:val="24"/>
            <w:szCs w:val="24"/>
            <w:u w:val="single"/>
          </w:rPr>
          <w:fldChar w:fldCharType="begin"/>
        </w:r>
        <w:r w:rsidRPr="006417E4">
          <w:rPr>
            <w:rFonts w:ascii="Times New Roman" w:hAnsi="Times New Roman"/>
            <w:color w:val="0000FF"/>
            <w:sz w:val="24"/>
            <w:szCs w:val="24"/>
            <w:u w:val="single"/>
          </w:rPr>
          <w:instrText xml:space="preserve"> REF _Ref298773012 \h </w:instrText>
        </w:r>
        <w:r w:rsidRPr="006417E4">
          <w:rPr>
            <w:rStyle w:val="Hyperlink"/>
            <w:rFonts w:ascii="Times New Roman" w:hAnsi="Times New Roman"/>
            <w:sz w:val="24"/>
            <w:szCs w:val="24"/>
          </w:rPr>
          <w:instrText xml:space="preserve"> \* MERGEFORMAT </w:instrText>
        </w:r>
      </w:ins>
      <w:r w:rsidR="00962591" w:rsidRPr="006417E4">
        <w:rPr>
          <w:rFonts w:ascii="Times New Roman" w:hAnsi="Times New Roman"/>
          <w:color w:val="0000FF"/>
          <w:sz w:val="24"/>
          <w:szCs w:val="24"/>
          <w:u w:val="single"/>
        </w:rPr>
      </w:r>
      <w:ins w:id="2700" w:author="EOS" w:date="2011-07-18T17:22:00Z">
        <w:r w:rsidR="00962591" w:rsidRPr="006417E4">
          <w:rPr>
            <w:rFonts w:ascii="Times New Roman" w:hAnsi="Times New Roman"/>
            <w:color w:val="0000FF"/>
            <w:sz w:val="24"/>
            <w:szCs w:val="24"/>
            <w:u w:val="single"/>
          </w:rPr>
          <w:fldChar w:fldCharType="separate"/>
        </w:r>
      </w:ins>
      <w:ins w:id="2701" w:author="EOS" w:date="2011-09-07T12:31:00Z">
        <w:r w:rsidR="00962591" w:rsidRPr="00962591">
          <w:rPr>
            <w:rFonts w:ascii="Times New Roman" w:hAnsi="Times New Roman"/>
            <w:color w:val="0000FF"/>
            <w:sz w:val="24"/>
            <w:szCs w:val="24"/>
            <w:u w:val="single"/>
            <w:rPrChange w:id="2702" w:author="EOS" w:date="2011-09-07T12:31:00Z">
              <w:rPr>
                <w:sz w:val="24"/>
                <w:szCs w:val="24"/>
              </w:rPr>
            </w:rPrChange>
          </w:rPr>
          <w:t xml:space="preserve">Figure </w:t>
        </w:r>
        <w:r w:rsidR="00962591" w:rsidRPr="00962591">
          <w:rPr>
            <w:rFonts w:ascii="Times New Roman" w:hAnsi="Times New Roman"/>
            <w:noProof/>
            <w:color w:val="0000FF"/>
            <w:sz w:val="24"/>
            <w:szCs w:val="24"/>
            <w:u w:val="single"/>
            <w:rPrChange w:id="2703" w:author="EOS" w:date="2011-09-07T12:31:00Z">
              <w:rPr>
                <w:noProof/>
                <w:sz w:val="24"/>
                <w:szCs w:val="24"/>
              </w:rPr>
            </w:rPrChange>
          </w:rPr>
          <w:t>24</w:t>
        </w:r>
      </w:ins>
      <w:ins w:id="2704" w:author="Doug Oldenburg" w:date="2011-08-01T16:40:00Z">
        <w:del w:id="2705" w:author="EOS" w:date="2011-08-02T13:57:00Z">
          <w:r w:rsidR="00962591" w:rsidRPr="00962591">
            <w:rPr>
              <w:rFonts w:ascii="Times New Roman" w:hAnsi="Times New Roman"/>
              <w:color w:val="0000FF"/>
              <w:sz w:val="24"/>
              <w:szCs w:val="24"/>
              <w:u w:val="single"/>
              <w:rPrChange w:id="2706" w:author="Doug Oldenburg" w:date="2011-08-01T16:40:00Z">
                <w:rPr>
                  <w:sz w:val="24"/>
                  <w:szCs w:val="24"/>
                </w:rPr>
              </w:rPrChange>
            </w:rPr>
            <w:delText>F</w:delText>
          </w:r>
        </w:del>
        <w:del w:id="2707" w:author="EOS" w:date="2011-08-02T15:00:00Z">
          <w:r w:rsidR="00962591" w:rsidRPr="00962591">
            <w:rPr>
              <w:rFonts w:ascii="Times New Roman" w:hAnsi="Times New Roman"/>
              <w:color w:val="0000FF"/>
              <w:sz w:val="24"/>
              <w:szCs w:val="24"/>
              <w:u w:val="single"/>
              <w:rPrChange w:id="2708" w:author="Doug Oldenburg" w:date="2011-08-01T16:40:00Z">
                <w:rPr>
                  <w:sz w:val="24"/>
                  <w:szCs w:val="24"/>
                </w:rPr>
              </w:rPrChange>
            </w:rPr>
            <w:delText xml:space="preserve">igure </w:delText>
          </w:r>
          <w:r w:rsidR="00962591" w:rsidRPr="00962591">
            <w:rPr>
              <w:rFonts w:ascii="Times New Roman" w:hAnsi="Times New Roman"/>
              <w:noProof/>
              <w:color w:val="0000FF"/>
              <w:sz w:val="24"/>
              <w:szCs w:val="24"/>
              <w:u w:val="single"/>
              <w:rPrChange w:id="2709" w:author="Doug Oldenburg" w:date="2011-08-01T16:40:00Z">
                <w:rPr>
                  <w:noProof/>
                  <w:sz w:val="24"/>
                  <w:szCs w:val="24"/>
                </w:rPr>
              </w:rPrChange>
            </w:rPr>
            <w:delText>24</w:delText>
          </w:r>
        </w:del>
      </w:ins>
      <w:ins w:id="2710" w:author="EOS" w:date="2011-07-18T17:22:00Z">
        <w:r w:rsidR="00962591" w:rsidRPr="006417E4">
          <w:rPr>
            <w:rFonts w:ascii="Times New Roman" w:hAnsi="Times New Roman"/>
            <w:color w:val="0000FF"/>
            <w:sz w:val="24"/>
            <w:szCs w:val="24"/>
            <w:u w:val="single"/>
          </w:rPr>
          <w:fldChar w:fldCharType="end"/>
        </w:r>
        <w:r w:rsidRPr="006417E4">
          <w:rPr>
            <w:rStyle w:val="Hyperlink"/>
            <w:rFonts w:ascii="Times New Roman" w:hAnsi="Times New Roman"/>
            <w:sz w:val="24"/>
            <w:szCs w:val="24"/>
          </w:rPr>
          <w:t>a</w:t>
        </w:r>
      </w:ins>
      <w:ins w:id="2711" w:author="EOS" w:date="2011-06-15T11:56:00Z">
        <w:r>
          <w:rPr>
            <w:rFonts w:ascii="Times New Roman" w:hAnsi="Times New Roman"/>
            <w:sz w:val="24"/>
            <w:szCs w:val="24"/>
          </w:rPr>
          <w:t>)</w:t>
        </w:r>
      </w:ins>
      <w:r>
        <w:rPr>
          <w:rFonts w:ascii="Times New Roman" w:hAnsi="Times New Roman"/>
          <w:sz w:val="24"/>
          <w:szCs w:val="24"/>
        </w:rPr>
        <w:t xml:space="preserve"> the reference model </w:t>
      </w:r>
      <w:del w:id="2712" w:author="EOS" w:date="2011-06-15T11:16:00Z">
        <w:r w:rsidDel="00976AC3">
          <w:rPr>
            <w:rFonts w:ascii="Times New Roman" w:hAnsi="Times New Roman"/>
            <w:sz w:val="24"/>
            <w:szCs w:val="24"/>
          </w:rPr>
          <w:delText xml:space="preserve"> </w:delText>
        </w:r>
      </w:del>
      <w:r>
        <w:rPr>
          <w:rFonts w:ascii="Times New Roman" w:hAnsi="Times New Roman"/>
          <w:sz w:val="24"/>
          <w:szCs w:val="24"/>
        </w:rPr>
        <w:t>is included in the derivative terms and the result is a cleaner delineation of the overburden and better definition of the sought body.</w:t>
      </w:r>
      <w:del w:id="2713" w:author="EOS" w:date="2011-06-15T09:21:00Z">
        <w:r w:rsidDel="008B54D7">
          <w:rPr>
            <w:rFonts w:ascii="Times New Roman" w:hAnsi="Times New Roman"/>
            <w:sz w:val="24"/>
            <w:szCs w:val="24"/>
          </w:rPr>
          <w:delText xml:space="preserve">  </w:delText>
        </w:r>
      </w:del>
    </w:p>
    <w:p w:rsidR="007E3981" w:rsidRDefault="007E3981" w:rsidP="00562940">
      <w:pPr>
        <w:pStyle w:val="ListParagraph"/>
        <w:spacing w:before="100" w:beforeAutospacing="1" w:after="100" w:afterAutospacing="1"/>
        <w:ind w:left="0"/>
        <w:rPr>
          <w:ins w:id="2714" w:author="EOS" w:date="2011-06-15T09:27:00Z"/>
          <w:rFonts w:ascii="Times New Roman" w:hAnsi="Times New Roman"/>
          <w:sz w:val="24"/>
          <w:szCs w:val="24"/>
        </w:rPr>
      </w:pPr>
    </w:p>
    <w:p w:rsidR="00EF6550" w:rsidRDefault="00EF6550">
      <w:pPr>
        <w:pStyle w:val="ListParagraph"/>
        <w:spacing w:before="100" w:beforeAutospacing="1" w:after="100" w:afterAutospacing="1"/>
        <w:ind w:left="0"/>
        <w:jc w:val="center"/>
        <w:rPr>
          <w:ins w:id="2715" w:author="EOS" w:date="2011-06-16T16:31:00Z"/>
          <w:rFonts w:ascii="Times New Roman" w:hAnsi="Times New Roman"/>
          <w:sz w:val="24"/>
          <w:szCs w:val="24"/>
        </w:rPr>
        <w:pPrChange w:id="2716" w:author="EOS" w:date="2011-06-15T09:27:00Z">
          <w:pPr>
            <w:pStyle w:val="ListParagraph"/>
            <w:spacing w:before="100" w:beforeAutospacing="1" w:after="100" w:afterAutospacing="1"/>
            <w:ind w:left="0"/>
          </w:pPr>
        </w:pPrChange>
      </w:pPr>
      <w:ins w:id="2717" w:author="EOS" w:date="2011-06-15T11:23:00Z">
        <w:r>
          <w:rPr>
            <w:rFonts w:ascii="Times New Roman" w:hAnsi="Times New Roman"/>
            <w:noProof/>
            <w:sz w:val="24"/>
            <w:szCs w:val="24"/>
            <w:lang w:val="en-CA" w:eastAsia="en-CA"/>
            <w:rPrChange w:id="2718" w:author="Unknown">
              <w:rPr>
                <w:noProof/>
                <w:sz w:val="24"/>
                <w:szCs w:val="24"/>
                <w:lang w:val="en-CA" w:eastAsia="en-CA"/>
              </w:rPr>
            </w:rPrChange>
          </w:rPr>
          <w:drawing>
            <wp:inline distT="0" distB="0" distL="0" distR="0">
              <wp:extent cx="4826000" cy="4025900"/>
              <wp:effectExtent l="0" t="0" r="0" b="0"/>
              <wp:docPr id="24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26000" cy="4025900"/>
                      </a:xfrm>
                      <a:prstGeom prst="rect">
                        <a:avLst/>
                      </a:prstGeom>
                      <a:noFill/>
                      <a:ln>
                        <a:noFill/>
                      </a:ln>
                    </pic:spPr>
                  </pic:pic>
                </a:graphicData>
              </a:graphic>
            </wp:inline>
          </w:drawing>
        </w:r>
      </w:ins>
    </w:p>
    <w:p w:rsidR="00EF6550" w:rsidRDefault="00EF6550">
      <w:pPr>
        <w:pStyle w:val="ListParagraph"/>
        <w:spacing w:before="100" w:beforeAutospacing="1" w:after="100" w:afterAutospacing="1"/>
        <w:ind w:left="0"/>
        <w:jc w:val="center"/>
        <w:rPr>
          <w:ins w:id="2719" w:author="EOS" w:date="2011-06-15T09:27:00Z"/>
          <w:rFonts w:ascii="Times New Roman" w:hAnsi="Times New Roman"/>
          <w:sz w:val="24"/>
          <w:szCs w:val="24"/>
        </w:rPr>
        <w:pPrChange w:id="2720" w:author="EOS" w:date="2011-06-15T09:27:00Z">
          <w:pPr>
            <w:pStyle w:val="ListParagraph"/>
            <w:spacing w:before="100" w:beforeAutospacing="1" w:after="100" w:afterAutospacing="1"/>
            <w:ind w:left="0"/>
          </w:pPr>
        </w:pPrChange>
      </w:pPr>
    </w:p>
    <w:p w:rsidR="00EF6550" w:rsidRDefault="00962591">
      <w:pPr>
        <w:pStyle w:val="ListParagraph"/>
        <w:keepNext/>
        <w:spacing w:before="100" w:beforeAutospacing="1" w:after="100" w:afterAutospacing="1"/>
        <w:ind w:left="0"/>
        <w:jc w:val="center"/>
        <w:rPr>
          <w:ins w:id="2721" w:author="EOS" w:date="2011-06-16T16:30:00Z"/>
        </w:rPr>
        <w:pPrChange w:id="2722" w:author="EOS" w:date="2011-06-16T16:30:00Z">
          <w:pPr>
            <w:pStyle w:val="Caption"/>
            <w:keepNext/>
            <w:spacing w:before="100" w:beforeAutospacing="1" w:afterAutospacing="1"/>
            <w:contextualSpacing/>
          </w:pPr>
        </w:pPrChange>
      </w:pPr>
      <w:bookmarkStart w:id="2723" w:name="_Ref298772982"/>
      <w:proofErr w:type="gramStart"/>
      <w:ins w:id="2724" w:author="EOS" w:date="2011-06-16T16:30:00Z">
        <w:r w:rsidRPr="00962591">
          <w:rPr>
            <w:rStyle w:val="FigurestyleChar"/>
            <w:sz w:val="22"/>
            <w:rPrChange w:id="2725" w:author="EOS" w:date="2011-06-16T16:32:00Z">
              <w:rPr>
                <w:rStyle w:val="FigurestyleChar"/>
                <w:bCs w:val="0"/>
                <w:color w:val="0000FF"/>
                <w:sz w:val="18"/>
                <w:u w:val="single"/>
              </w:rPr>
            </w:rPrChange>
          </w:rPr>
          <w:t xml:space="preserve">Figure </w:t>
        </w:r>
        <w:proofErr w:type="gramEnd"/>
        <w:r w:rsidRPr="00756019">
          <w:rPr>
            <w:rStyle w:val="FigurestyleChar"/>
            <w:sz w:val="22"/>
          </w:rPr>
          <w:fldChar w:fldCharType="begin"/>
        </w:r>
        <w:r w:rsidRPr="00962591">
          <w:rPr>
            <w:rStyle w:val="FigurestyleChar"/>
            <w:sz w:val="22"/>
            <w:rPrChange w:id="2726" w:author="EOS" w:date="2011-06-16T16:32:00Z">
              <w:rPr>
                <w:rStyle w:val="FigurestyleChar"/>
                <w:bCs w:val="0"/>
                <w:color w:val="0000FF"/>
                <w:sz w:val="18"/>
                <w:u w:val="single"/>
              </w:rPr>
            </w:rPrChange>
          </w:rPr>
          <w:instrText xml:space="preserve"> SEQ Figure \* ARABIC </w:instrText>
        </w:r>
        <w:r w:rsidRPr="00756019">
          <w:rPr>
            <w:rStyle w:val="FigurestyleChar"/>
            <w:sz w:val="22"/>
            <w:rPrChange w:id="2727" w:author="EOS" w:date="2011-06-16T16:32:00Z">
              <w:rPr>
                <w:rStyle w:val="FigurestyleChar"/>
                <w:sz w:val="22"/>
              </w:rPr>
            </w:rPrChange>
          </w:rPr>
          <w:fldChar w:fldCharType="separate"/>
        </w:r>
      </w:ins>
      <w:ins w:id="2728" w:author="EOS" w:date="2011-09-07T12:31:00Z">
        <w:r w:rsidR="00F26A78">
          <w:rPr>
            <w:rStyle w:val="FigurestyleChar"/>
            <w:noProof/>
            <w:sz w:val="22"/>
          </w:rPr>
          <w:t>23</w:t>
        </w:r>
      </w:ins>
      <w:ins w:id="2729" w:author="EOS" w:date="2011-06-16T16:30:00Z">
        <w:r w:rsidRPr="00756019">
          <w:rPr>
            <w:rStyle w:val="FigurestyleChar"/>
            <w:sz w:val="22"/>
          </w:rPr>
          <w:fldChar w:fldCharType="end"/>
        </w:r>
        <w:bookmarkEnd w:id="2723"/>
        <w:proofErr w:type="gramStart"/>
        <w:r w:rsidRPr="00962591">
          <w:rPr>
            <w:rStyle w:val="FigurestyleChar"/>
            <w:sz w:val="22"/>
            <w:rPrChange w:id="2730" w:author="EOS" w:date="2011-06-16T16:32:00Z">
              <w:rPr>
                <w:rStyle w:val="FigurestyleChar"/>
                <w:bCs w:val="0"/>
                <w:color w:val="0000FF"/>
                <w:sz w:val="18"/>
                <w:u w:val="single"/>
              </w:rPr>
            </w:rPrChange>
          </w:rPr>
          <w:t>.</w:t>
        </w:r>
        <w:proofErr w:type="gramEnd"/>
        <w:r w:rsidR="007E3981">
          <w:t xml:space="preserve"> </w:t>
        </w:r>
        <w:r w:rsidRPr="00962591">
          <w:rPr>
            <w:rStyle w:val="FigurestyleChar"/>
            <w:sz w:val="22"/>
            <w:rPrChange w:id="2731" w:author="EOS" w:date="2011-06-16T16:32:00Z">
              <w:rPr>
                <w:rStyle w:val="FigurestyleChar"/>
                <w:bCs w:val="0"/>
                <w:color w:val="0000FF"/>
                <w:sz w:val="18"/>
                <w:u w:val="single"/>
              </w:rPr>
            </w:rPrChange>
          </w:rPr>
          <w:t>A conductive block underneath the overburden; (a): true model; (b) reference model.</w:t>
        </w:r>
      </w:ins>
    </w:p>
    <w:p w:rsidR="00EF6550" w:rsidRDefault="00EF6550">
      <w:pPr>
        <w:pStyle w:val="ListParagraph"/>
        <w:spacing w:before="100" w:beforeAutospacing="1" w:after="100" w:afterAutospacing="1"/>
        <w:ind w:left="0"/>
        <w:jc w:val="center"/>
        <w:rPr>
          <w:ins w:id="2732" w:author="EOS" w:date="2011-06-15T09:21:00Z"/>
          <w:rFonts w:ascii="Times New Roman" w:hAnsi="Times New Roman"/>
          <w:sz w:val="24"/>
          <w:szCs w:val="24"/>
        </w:rPr>
        <w:pPrChange w:id="2733" w:author="EOS" w:date="2011-06-15T09:28:00Z">
          <w:pPr>
            <w:pStyle w:val="ListParagraph"/>
            <w:spacing w:before="100" w:beforeAutospacing="1" w:after="100" w:afterAutospacing="1"/>
            <w:ind w:left="0"/>
          </w:pPr>
        </w:pPrChange>
      </w:pPr>
    </w:p>
    <w:p w:rsidR="00EF6550" w:rsidRDefault="00EF6550">
      <w:pPr>
        <w:pStyle w:val="ListParagraph"/>
        <w:spacing w:before="100" w:beforeAutospacing="1" w:after="100" w:afterAutospacing="1"/>
        <w:ind w:left="0"/>
        <w:jc w:val="center"/>
        <w:rPr>
          <w:ins w:id="2734" w:author="EOS" w:date="2011-06-15T09:21:00Z"/>
          <w:rFonts w:ascii="Times New Roman" w:hAnsi="Times New Roman"/>
          <w:sz w:val="24"/>
          <w:szCs w:val="24"/>
        </w:rPr>
        <w:pPrChange w:id="2735" w:author="EOS" w:date="2011-06-15T11:26:00Z">
          <w:pPr>
            <w:pStyle w:val="ListParagraph"/>
            <w:spacing w:before="100" w:beforeAutospacing="1" w:after="100" w:afterAutospacing="1"/>
            <w:ind w:left="0"/>
          </w:pPr>
        </w:pPrChange>
      </w:pPr>
      <w:ins w:id="2736" w:author="EOS" w:date="2011-06-15T11:15:00Z">
        <w:r>
          <w:rPr>
            <w:rFonts w:ascii="Times New Roman" w:hAnsi="Times New Roman"/>
            <w:noProof/>
            <w:sz w:val="24"/>
            <w:szCs w:val="24"/>
            <w:lang w:val="en-CA" w:eastAsia="en-CA"/>
            <w:rPrChange w:id="2737" w:author="Unknown">
              <w:rPr>
                <w:noProof/>
                <w:sz w:val="24"/>
                <w:szCs w:val="24"/>
                <w:lang w:val="en-CA" w:eastAsia="en-CA"/>
              </w:rPr>
            </w:rPrChange>
          </w:rPr>
          <w:lastRenderedPageBreak/>
          <w:drawing>
            <wp:inline distT="0" distB="0" distL="0" distR="0">
              <wp:extent cx="5410200" cy="4749800"/>
              <wp:effectExtent l="0" t="0" r="0" b="0"/>
              <wp:docPr id="24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10200" cy="4749800"/>
                      </a:xfrm>
                      <a:prstGeom prst="rect">
                        <a:avLst/>
                      </a:prstGeom>
                      <a:noFill/>
                      <a:ln>
                        <a:noFill/>
                      </a:ln>
                    </pic:spPr>
                  </pic:pic>
                </a:graphicData>
              </a:graphic>
            </wp:inline>
          </w:drawing>
        </w:r>
      </w:ins>
    </w:p>
    <w:p w:rsidR="00EF6550" w:rsidRDefault="007E3981">
      <w:pPr>
        <w:pStyle w:val="Figurestyle"/>
        <w:rPr>
          <w:ins w:id="2738" w:author="EOS" w:date="2011-06-15T09:21:00Z"/>
        </w:rPr>
        <w:pPrChange w:id="2739" w:author="EOS" w:date="2011-06-16T16:33:00Z">
          <w:pPr>
            <w:pStyle w:val="ListParagraph"/>
            <w:keepNext/>
            <w:spacing w:before="100" w:beforeAutospacing="1" w:after="100" w:afterAutospacing="1"/>
            <w:ind w:left="0"/>
          </w:pPr>
        </w:pPrChange>
      </w:pPr>
      <w:bookmarkStart w:id="2740" w:name="_Ref298773012"/>
      <w:proofErr w:type="gramStart"/>
      <w:ins w:id="2741" w:author="EOS" w:date="2011-06-16T16:32:00Z">
        <w:r>
          <w:t xml:space="preserve">Figure </w:t>
        </w:r>
        <w:proofErr w:type="gramEnd"/>
        <w:r w:rsidR="00962591">
          <w:fldChar w:fldCharType="begin"/>
        </w:r>
        <w:r>
          <w:instrText xml:space="preserve"> SEQ Figure \* ARABIC </w:instrText>
        </w:r>
        <w:r w:rsidR="00962591">
          <w:fldChar w:fldCharType="separate"/>
        </w:r>
      </w:ins>
      <w:ins w:id="2742" w:author="EOS" w:date="2011-09-07T12:31:00Z">
        <w:r w:rsidR="00F26A78">
          <w:rPr>
            <w:noProof/>
          </w:rPr>
          <w:t>24</w:t>
        </w:r>
      </w:ins>
      <w:ins w:id="2743" w:author="EOS" w:date="2011-06-16T16:32:00Z">
        <w:r w:rsidR="00962591">
          <w:fldChar w:fldCharType="end"/>
        </w:r>
        <w:bookmarkEnd w:id="2740"/>
        <w:proofErr w:type="gramStart"/>
        <w:r>
          <w:t>.</w:t>
        </w:r>
        <w:proofErr w:type="gramEnd"/>
        <w:r>
          <w:t xml:space="preserve"> </w:t>
        </w:r>
      </w:ins>
      <w:ins w:id="2744" w:author="EOS" w:date="2011-06-15T11:24:00Z">
        <w:r>
          <w:t xml:space="preserve">. </w:t>
        </w:r>
        <w:proofErr w:type="gramStart"/>
        <w:r>
          <w:t>Inversion results.</w:t>
        </w:r>
        <w:proofErr w:type="gramEnd"/>
        <w:r>
          <w:t xml:space="preserve"> (</w:t>
        </w:r>
        <w:proofErr w:type="gramStart"/>
        <w:r>
          <w:t>a</w:t>
        </w:r>
        <w:proofErr w:type="gramEnd"/>
        <w:r>
          <w:t>)</w:t>
        </w:r>
      </w:ins>
      <w:ins w:id="2745" w:author="EOS" w:date="2011-06-16T16:33:00Z">
        <w:r>
          <w:t>:</w:t>
        </w:r>
      </w:ins>
      <w:ins w:id="2746" w:author="EOS" w:date="2011-06-15T11:24:00Z">
        <w:r>
          <w:t xml:space="preserve"> </w:t>
        </w:r>
      </w:ins>
      <w:ins w:id="2747" w:author="EOS" w:date="2011-06-16T16:33:00Z">
        <w:r>
          <w:t>r</w:t>
        </w:r>
      </w:ins>
      <w:ins w:id="2748" w:author="EOS" w:date="2011-06-15T11:24:00Z">
        <w:r>
          <w:t xml:space="preserve">eference model </w:t>
        </w:r>
        <w:del w:id="2749" w:author="Doug Oldenburg" w:date="2011-08-01T17:35:00Z">
          <w:r w:rsidDel="00E4429E">
            <w:delText>defined in non-derivative terms</w:delText>
          </w:r>
        </w:del>
      </w:ins>
      <w:ins w:id="2750" w:author="Doug Oldenburg" w:date="2011-08-01T17:35:00Z">
        <w:r>
          <w:t xml:space="preserve">is not included in the derivative terms </w:t>
        </w:r>
      </w:ins>
      <w:ins w:id="2751" w:author="EOS" w:date="2011-06-15T11:24:00Z">
        <w:r>
          <w:t>; (b)</w:t>
        </w:r>
      </w:ins>
      <w:ins w:id="2752" w:author="EOS" w:date="2011-06-16T16:33:00Z">
        <w:r>
          <w:t>:</w:t>
        </w:r>
      </w:ins>
      <w:ins w:id="2753" w:author="EOS" w:date="2011-06-15T11:24:00Z">
        <w:r>
          <w:t xml:space="preserve"> </w:t>
        </w:r>
      </w:ins>
      <w:ins w:id="2754" w:author="EOS" w:date="2011-06-16T16:33:00Z">
        <w:r>
          <w:t>r</w:t>
        </w:r>
      </w:ins>
      <w:ins w:id="2755" w:author="EOS" w:date="2011-06-15T11:24:00Z">
        <w:r>
          <w:t>eference model defined in derivative terms.</w:t>
        </w:r>
      </w:ins>
    </w:p>
    <w:p w:rsidR="007E3981" w:rsidDel="00976AC3" w:rsidRDefault="007E3981" w:rsidP="00562940">
      <w:pPr>
        <w:pStyle w:val="ListParagraph"/>
        <w:spacing w:before="100" w:beforeAutospacing="1" w:after="100" w:afterAutospacing="1"/>
        <w:ind w:left="0"/>
        <w:rPr>
          <w:del w:id="2756" w:author="EOS" w:date="2011-06-15T11:23:00Z"/>
          <w:rFonts w:ascii="Times New Roman" w:hAnsi="Times New Roman"/>
          <w:sz w:val="24"/>
          <w:szCs w:val="24"/>
        </w:rPr>
      </w:pPr>
    </w:p>
    <w:p w:rsidR="007E3981" w:rsidDel="00924890" w:rsidRDefault="007E3981" w:rsidP="00562940">
      <w:pPr>
        <w:pStyle w:val="ListParagraph"/>
        <w:spacing w:before="100" w:beforeAutospacing="1" w:after="100" w:afterAutospacing="1"/>
        <w:ind w:left="0"/>
        <w:rPr>
          <w:del w:id="2757" w:author="EOS" w:date="2011-06-15T09:16:00Z"/>
          <w:rFonts w:ascii="Times New Roman" w:hAnsi="Times New Roman"/>
          <w:sz w:val="24"/>
          <w:szCs w:val="24"/>
        </w:rPr>
      </w:pPr>
    </w:p>
    <w:p w:rsidR="007E3981" w:rsidDel="00924890" w:rsidRDefault="007E3981" w:rsidP="00562940">
      <w:pPr>
        <w:pStyle w:val="ListParagraph"/>
        <w:spacing w:before="100" w:beforeAutospacing="1" w:after="100" w:afterAutospacing="1"/>
        <w:ind w:left="0"/>
        <w:rPr>
          <w:del w:id="2758" w:author="EOS" w:date="2011-06-15T09:16:00Z"/>
          <w:rFonts w:ascii="Times New Roman" w:hAnsi="Times New Roman"/>
          <w:sz w:val="24"/>
          <w:szCs w:val="24"/>
        </w:rPr>
      </w:pPr>
    </w:p>
    <w:p w:rsidR="007E3981" w:rsidRDefault="007E3981" w:rsidP="00562940">
      <w:pPr>
        <w:pStyle w:val="ListParagraph"/>
        <w:spacing w:before="100" w:beforeAutospacing="1" w:after="100" w:afterAutospacing="1"/>
        <w:ind w:left="0"/>
        <w:rPr>
          <w:rFonts w:ascii="Times New Roman" w:hAnsi="Times New Roman"/>
          <w:sz w:val="24"/>
          <w:szCs w:val="24"/>
        </w:rPr>
      </w:pPr>
    </w:p>
    <w:p w:rsidR="007E3981" w:rsidRPr="007E3981" w:rsidRDefault="00962591" w:rsidP="00562940">
      <w:pPr>
        <w:pStyle w:val="ListParagraph"/>
        <w:spacing w:before="100" w:beforeAutospacing="1" w:after="100" w:afterAutospacing="1"/>
        <w:ind w:left="0"/>
        <w:rPr>
          <w:ins w:id="2759" w:author="EOS" w:date="2011-06-15T11:32:00Z"/>
          <w:rFonts w:ascii="Times New Roman" w:hAnsi="Times New Roman"/>
          <w:b/>
          <w:sz w:val="24"/>
          <w:szCs w:val="24"/>
          <w:rPrChange w:id="2760" w:author="Unknown">
            <w:rPr>
              <w:ins w:id="2761" w:author="EOS" w:date="2011-06-15T11:32:00Z"/>
              <w:rFonts w:ascii="Times New Roman" w:hAnsi="Times New Roman"/>
              <w:b/>
              <w:sz w:val="24"/>
              <w:szCs w:val="24"/>
              <w:lang w:val="it-IT"/>
            </w:rPr>
          </w:rPrChange>
        </w:rPr>
      </w:pPr>
      <w:ins w:id="2762" w:author="EOS" w:date="2011-06-15T11:32:00Z">
        <w:r w:rsidRPr="00962591">
          <w:rPr>
            <w:rFonts w:ascii="Times New Roman" w:hAnsi="Times New Roman"/>
            <w:b/>
            <w:sz w:val="24"/>
            <w:szCs w:val="24"/>
            <w:rPrChange w:id="2763" w:author="Doug Oldenburg" w:date="2011-06-30T13:13:00Z">
              <w:rPr>
                <w:rFonts w:ascii="Times New Roman" w:hAnsi="Times New Roman"/>
                <w:b/>
                <w:sz w:val="24"/>
                <w:szCs w:val="24"/>
                <w:lang w:val="it-IT"/>
              </w:rPr>
            </w:rPrChange>
          </w:rPr>
          <w:t>Ex 4: DC Inversion</w:t>
        </w:r>
      </w:ins>
      <w:ins w:id="2764" w:author="Doug Oldenburg" w:date="2011-08-01T17:37:00Z">
        <w:r w:rsidR="007E3981">
          <w:rPr>
            <w:rFonts w:ascii="Times New Roman" w:hAnsi="Times New Roman"/>
            <w:b/>
            <w:sz w:val="24"/>
            <w:szCs w:val="24"/>
          </w:rPr>
          <w:t xml:space="preserve">:  </w:t>
        </w:r>
      </w:ins>
      <w:ins w:id="2765" w:author="EOS" w:date="2011-06-15T11:32:00Z">
        <w:r w:rsidRPr="00962591">
          <w:rPr>
            <w:rFonts w:ascii="Times New Roman" w:hAnsi="Times New Roman"/>
            <w:b/>
            <w:sz w:val="24"/>
            <w:szCs w:val="24"/>
            <w:rPrChange w:id="2766" w:author="Doug Oldenburg" w:date="2011-06-30T13:13:00Z">
              <w:rPr>
                <w:rFonts w:ascii="Times New Roman" w:hAnsi="Times New Roman"/>
                <w:b/>
                <w:sz w:val="24"/>
                <w:szCs w:val="24"/>
                <w:lang w:val="it-IT"/>
              </w:rPr>
            </w:rPrChange>
          </w:rPr>
          <w:t xml:space="preserve"> </w:t>
        </w:r>
      </w:ins>
      <w:ins w:id="2767" w:author="Doug Oldenburg" w:date="2011-08-01T17:37:00Z">
        <w:r w:rsidR="007E3981">
          <w:rPr>
            <w:rFonts w:ascii="Times New Roman" w:hAnsi="Times New Roman"/>
            <w:b/>
            <w:sz w:val="24"/>
            <w:szCs w:val="24"/>
          </w:rPr>
          <w:t>I</w:t>
        </w:r>
      </w:ins>
      <w:ins w:id="2768" w:author="EOS" w:date="2011-06-15T11:33:00Z">
        <w:del w:id="2769" w:author="Doug Oldenburg" w:date="2011-08-01T17:36:00Z">
          <w:r w:rsidRPr="00962591">
            <w:rPr>
              <w:rFonts w:ascii="Times New Roman" w:hAnsi="Times New Roman"/>
              <w:b/>
              <w:sz w:val="24"/>
              <w:szCs w:val="24"/>
              <w:rPrChange w:id="2770" w:author="Doug Oldenburg" w:date="2011-06-30T13:13:00Z">
                <w:rPr>
                  <w:rFonts w:ascii="Times New Roman" w:hAnsi="Times New Roman"/>
                  <w:b/>
                  <w:sz w:val="24"/>
                  <w:szCs w:val="24"/>
                  <w:lang w:val="it-IT"/>
                </w:rPr>
              </w:rPrChange>
            </w:rPr>
            <w:delText>I</w:delText>
          </w:r>
        </w:del>
        <w:r w:rsidRPr="00962591">
          <w:rPr>
            <w:rFonts w:ascii="Times New Roman" w:hAnsi="Times New Roman"/>
            <w:b/>
            <w:sz w:val="24"/>
            <w:szCs w:val="24"/>
            <w:rPrChange w:id="2771" w:author="Doug Oldenburg" w:date="2011-06-30T13:13:00Z">
              <w:rPr>
                <w:rFonts w:ascii="Times New Roman" w:hAnsi="Times New Roman"/>
                <w:b/>
                <w:sz w:val="24"/>
                <w:szCs w:val="24"/>
                <w:lang w:val="it-IT"/>
              </w:rPr>
            </w:rPrChange>
          </w:rPr>
          <w:t>ncorporating L</w:t>
        </w:r>
        <w:r w:rsidRPr="00962591">
          <w:rPr>
            <w:rFonts w:ascii="Times New Roman" w:hAnsi="Times New Roman"/>
            <w:b/>
            <w:sz w:val="24"/>
            <w:szCs w:val="24"/>
            <w:vertAlign w:val="subscript"/>
            <w:rPrChange w:id="2772" w:author="Doug Oldenburg" w:date="2011-06-30T13:13:00Z">
              <w:rPr>
                <w:rFonts w:ascii="Times New Roman" w:hAnsi="Times New Roman"/>
                <w:b/>
                <w:color w:val="0000FF"/>
                <w:sz w:val="24"/>
                <w:szCs w:val="24"/>
                <w:u w:val="single"/>
                <w:lang w:val="it-IT"/>
              </w:rPr>
            </w:rPrChange>
          </w:rPr>
          <w:t>1</w:t>
        </w:r>
        <w:r w:rsidRPr="00962591">
          <w:rPr>
            <w:rFonts w:ascii="Times New Roman" w:hAnsi="Times New Roman"/>
            <w:b/>
            <w:sz w:val="24"/>
            <w:szCs w:val="24"/>
            <w:rPrChange w:id="2773" w:author="Doug Oldenburg" w:date="2011-06-30T13:13:00Z">
              <w:rPr>
                <w:rFonts w:ascii="Times New Roman" w:hAnsi="Times New Roman"/>
                <w:b/>
                <w:sz w:val="24"/>
                <w:szCs w:val="24"/>
                <w:lang w:val="it-IT"/>
              </w:rPr>
            </w:rPrChange>
          </w:rPr>
          <w:t xml:space="preserve"> norm for </w:t>
        </w:r>
      </w:ins>
      <w:ins w:id="2774" w:author="EOS" w:date="2011-06-15T11:37:00Z">
        <w:r w:rsidRPr="00962591">
          <w:rPr>
            <w:rFonts w:ascii="Times New Roman" w:hAnsi="Times New Roman"/>
            <w:b/>
            <w:sz w:val="24"/>
            <w:szCs w:val="24"/>
            <w:rPrChange w:id="2775" w:author="Doug Oldenburg" w:date="2011-06-30T13:13:00Z">
              <w:rPr>
                <w:rFonts w:ascii="Times New Roman" w:hAnsi="Times New Roman"/>
                <w:b/>
                <w:sz w:val="24"/>
                <w:szCs w:val="24"/>
                <w:lang w:val="it-IT"/>
              </w:rPr>
            </w:rPrChange>
          </w:rPr>
          <w:t>blocky model</w:t>
        </w:r>
      </w:ins>
    </w:p>
    <w:p w:rsidR="007E3981" w:rsidRDefault="007E3981" w:rsidP="00562940">
      <w:pPr>
        <w:pStyle w:val="ListParagraph"/>
        <w:spacing w:before="100" w:beforeAutospacing="1" w:after="100" w:afterAutospacing="1"/>
        <w:ind w:left="0"/>
        <w:rPr>
          <w:ins w:id="2776" w:author="EOS" w:date="2011-06-15T11:32:00Z"/>
          <w:rFonts w:ascii="Times New Roman" w:hAnsi="Times New Roman"/>
          <w:sz w:val="24"/>
          <w:szCs w:val="24"/>
        </w:rPr>
      </w:pPr>
    </w:p>
    <w:p w:rsidR="007E3981" w:rsidRPr="00BA6E3B" w:rsidRDefault="007E3981" w:rsidP="00562940">
      <w:pPr>
        <w:pStyle w:val="ListParagraph"/>
        <w:spacing w:before="100" w:beforeAutospacing="1" w:after="100" w:afterAutospacing="1"/>
        <w:ind w:left="0"/>
        <w:rPr>
          <w:rFonts w:ascii="Times New Roman" w:hAnsi="Times New Roman"/>
          <w:sz w:val="24"/>
          <w:szCs w:val="24"/>
        </w:rPr>
      </w:pPr>
      <w:r>
        <w:rPr>
          <w:rFonts w:ascii="Times New Roman" w:hAnsi="Times New Roman"/>
          <w:sz w:val="24"/>
          <w:szCs w:val="24"/>
        </w:rPr>
        <w:t>In the next example (</w:t>
      </w:r>
      <w:ins w:id="2777" w:author="EOS" w:date="2011-06-15T12:16:00Z">
        <w:r w:rsidR="00962591">
          <w:rPr>
            <w:rFonts w:ascii="Times New Roman" w:hAnsi="Times New Roman"/>
            <w:sz w:val="24"/>
            <w:szCs w:val="24"/>
          </w:rPr>
          <w:fldChar w:fldCharType="begin"/>
        </w:r>
        <w:r>
          <w:rPr>
            <w:rFonts w:ascii="Times New Roman" w:hAnsi="Times New Roman"/>
            <w:sz w:val="24"/>
            <w:szCs w:val="24"/>
          </w:rPr>
          <w:instrText xml:space="preserve"> HYPERLINK  \l "FIG23" </w:instrText>
        </w:r>
        <w:r w:rsidR="00962591">
          <w:rPr>
            <w:rFonts w:ascii="Times New Roman" w:hAnsi="Times New Roman"/>
            <w:sz w:val="24"/>
            <w:szCs w:val="24"/>
          </w:rPr>
          <w:fldChar w:fldCharType="separate"/>
        </w:r>
        <w:r w:rsidRPr="00AE74B4">
          <w:rPr>
            <w:rStyle w:val="Hyperlink"/>
            <w:rFonts w:ascii="Times New Roman" w:hAnsi="Times New Roman"/>
            <w:sz w:val="24"/>
            <w:szCs w:val="24"/>
          </w:rPr>
          <w:t>figure 2</w:t>
        </w:r>
      </w:ins>
      <w:ins w:id="2778" w:author="EOS" w:date="2011-07-18T17:22:00Z">
        <w:r>
          <w:rPr>
            <w:rStyle w:val="Hyperlink"/>
            <w:rFonts w:ascii="Times New Roman" w:hAnsi="Times New Roman"/>
            <w:sz w:val="24"/>
            <w:szCs w:val="24"/>
          </w:rPr>
          <w:t>5</w:t>
        </w:r>
      </w:ins>
      <w:ins w:id="2779" w:author="EOS" w:date="2011-06-15T12:16:00Z">
        <w:r w:rsidR="00962591">
          <w:rPr>
            <w:rFonts w:ascii="Times New Roman" w:hAnsi="Times New Roman"/>
            <w:sz w:val="24"/>
            <w:szCs w:val="24"/>
          </w:rPr>
          <w:fldChar w:fldCharType="end"/>
        </w:r>
      </w:ins>
      <w:r>
        <w:rPr>
          <w:rFonts w:ascii="Times New Roman" w:hAnsi="Times New Roman"/>
          <w:sz w:val="24"/>
          <w:szCs w:val="24"/>
        </w:rPr>
        <w:t>) the geological information is incorporated in the model objective function using L</w:t>
      </w:r>
      <w:r w:rsidRPr="00ED5F17">
        <w:rPr>
          <w:rFonts w:ascii="Times New Roman" w:hAnsi="Times New Roman"/>
          <w:sz w:val="24"/>
          <w:szCs w:val="24"/>
          <w:vertAlign w:val="subscript"/>
        </w:rPr>
        <w:t>1</w:t>
      </w:r>
      <w:r>
        <w:rPr>
          <w:rFonts w:ascii="Times New Roman" w:hAnsi="Times New Roman"/>
          <w:sz w:val="24"/>
          <w:szCs w:val="24"/>
        </w:rPr>
        <w:t xml:space="preserve"> normalization instead of the default L</w:t>
      </w:r>
      <w:r w:rsidRPr="00ED5F17">
        <w:rPr>
          <w:rFonts w:ascii="Times New Roman" w:hAnsi="Times New Roman"/>
          <w:sz w:val="24"/>
          <w:szCs w:val="24"/>
          <w:vertAlign w:val="subscript"/>
        </w:rPr>
        <w:t>2</w:t>
      </w:r>
      <w:r>
        <w:rPr>
          <w:rFonts w:ascii="Times New Roman" w:hAnsi="Times New Roman"/>
          <w:sz w:val="24"/>
          <w:szCs w:val="24"/>
        </w:rPr>
        <w:t xml:space="preserve"> normalization. This approach is more computationally </w:t>
      </w:r>
      <w:del w:id="2780" w:author="EOS" w:date="2011-07-03T16:13:00Z">
        <w:r w:rsidDel="00A26EC8">
          <w:rPr>
            <w:rFonts w:ascii="Times New Roman" w:hAnsi="Times New Roman"/>
            <w:sz w:val="24"/>
            <w:szCs w:val="24"/>
          </w:rPr>
          <w:delText>intensive,</w:delText>
        </w:r>
      </w:del>
      <w:ins w:id="2781" w:author="EOS" w:date="2011-07-03T16:13:00Z">
        <w:r>
          <w:rPr>
            <w:rFonts w:ascii="Times New Roman" w:hAnsi="Times New Roman"/>
            <w:sz w:val="24"/>
            <w:szCs w:val="24"/>
          </w:rPr>
          <w:t>intensive;</w:t>
        </w:r>
      </w:ins>
      <w:r>
        <w:rPr>
          <w:rFonts w:ascii="Times New Roman" w:hAnsi="Times New Roman"/>
          <w:sz w:val="24"/>
          <w:szCs w:val="24"/>
        </w:rPr>
        <w:t xml:space="preserve"> however it allows recovery of a blocky model and therefore is only justified if the </w:t>
      </w:r>
      <w:proofErr w:type="spellStart"/>
      <w:r>
        <w:rPr>
          <w:rFonts w:ascii="Times New Roman" w:hAnsi="Times New Roman"/>
          <w:sz w:val="24"/>
          <w:szCs w:val="24"/>
        </w:rPr>
        <w:t>blockyness</w:t>
      </w:r>
      <w:proofErr w:type="spellEnd"/>
      <w:r>
        <w:rPr>
          <w:rFonts w:ascii="Times New Roman" w:hAnsi="Times New Roman"/>
          <w:sz w:val="24"/>
          <w:szCs w:val="24"/>
        </w:rPr>
        <w:t xml:space="preserve"> is confirmed by a-priori data. The theoretical background behind the Huber and Ekblom normalization concepts can be found in Appendix 2 to this document. The control file for this example is provided below:</w:t>
      </w:r>
    </w:p>
    <w:p w:rsidR="007E3981" w:rsidRDefault="00F24369" w:rsidP="00562940">
      <w:pPr>
        <w:pStyle w:val="HTMLPreformatted"/>
        <w:rPr>
          <w:color w:val="993300"/>
        </w:rPr>
      </w:pPr>
      <w:r>
        <w:pict>
          <v:rect id="_x0000_i1128" style="width:0;height:1.5pt" o:hralign="center" o:hrstd="t" o:hr="t" fillcolor="#a0a0a0" stroked="f"/>
        </w:pict>
      </w:r>
    </w:p>
    <w:p w:rsidR="007E3981" w:rsidRPr="00AE4E8B" w:rsidRDefault="007E3981" w:rsidP="00562940">
      <w:pPr>
        <w:pStyle w:val="HTMLPreformatted"/>
        <w:rPr>
          <w:color w:val="993300"/>
        </w:rPr>
      </w:pPr>
      <w:r w:rsidRPr="00AE4E8B">
        <w:rPr>
          <w:color w:val="993300"/>
        </w:rPr>
        <w:t>OBS LOC_X obs_dc.dat</w:t>
      </w:r>
    </w:p>
    <w:p w:rsidR="007E3981" w:rsidRPr="00AE4E8B" w:rsidRDefault="007E3981" w:rsidP="00562940">
      <w:pPr>
        <w:pStyle w:val="HTMLPreformatted"/>
        <w:rPr>
          <w:color w:val="993300"/>
        </w:rPr>
      </w:pPr>
      <w:r w:rsidRPr="00AE4E8B">
        <w:rPr>
          <w:color w:val="993300"/>
        </w:rPr>
        <w:t>TOPO FILE topo.dat</w:t>
      </w:r>
    </w:p>
    <w:p w:rsidR="007E3981" w:rsidRPr="00AE4E8B" w:rsidRDefault="007E3981" w:rsidP="00562940">
      <w:pPr>
        <w:pStyle w:val="HTMLPreformatted"/>
        <w:rPr>
          <w:color w:val="993300"/>
        </w:rPr>
      </w:pPr>
      <w:r w:rsidRPr="00AE4E8B">
        <w:rPr>
          <w:color w:val="993300"/>
        </w:rPr>
        <w:t>MESH FILE dcinv2d.msh</w:t>
      </w:r>
    </w:p>
    <w:p w:rsidR="007E3981" w:rsidRPr="00AE4E8B" w:rsidRDefault="007E3981" w:rsidP="00562940">
      <w:pPr>
        <w:pStyle w:val="HTMLPreformatted"/>
        <w:rPr>
          <w:color w:val="993300"/>
        </w:rPr>
      </w:pPr>
      <w:proofErr w:type="gramStart"/>
      <w:r>
        <w:rPr>
          <w:color w:val="993300"/>
        </w:rPr>
        <w:t xml:space="preserve">ALPHA VALUE </w:t>
      </w:r>
      <w:del w:id="2782" w:author="EOS" w:date="2011-06-15T11:36:00Z">
        <w:r w:rsidDel="002E7447">
          <w:rPr>
            <w:color w:val="993300"/>
          </w:rPr>
          <w:delText xml:space="preserve"> </w:delText>
        </w:r>
      </w:del>
      <w:r>
        <w:rPr>
          <w:color w:val="993300"/>
        </w:rPr>
        <w:t>1.e-4</w:t>
      </w:r>
      <w:r w:rsidRPr="00AE4E8B">
        <w:rPr>
          <w:color w:val="993300"/>
        </w:rPr>
        <w:t xml:space="preserve"> 1.</w:t>
      </w:r>
      <w:proofErr w:type="gramEnd"/>
      <w:r w:rsidRPr="00AE4E8B">
        <w:rPr>
          <w:color w:val="993300"/>
        </w:rPr>
        <w:t xml:space="preserve"> 1.</w:t>
      </w:r>
    </w:p>
    <w:p w:rsidR="007E3981" w:rsidRPr="00AE4E8B" w:rsidRDefault="007E3981" w:rsidP="00562940">
      <w:pPr>
        <w:pStyle w:val="HTMLPreformatted"/>
        <w:rPr>
          <w:color w:val="993300"/>
        </w:rPr>
      </w:pPr>
      <w:r>
        <w:rPr>
          <w:color w:val="993300"/>
        </w:rPr>
        <w:t>REF_MOD VALUE 1.e</w:t>
      </w:r>
      <w:r w:rsidRPr="00AE4E8B">
        <w:rPr>
          <w:color w:val="993300"/>
        </w:rPr>
        <w:t>-3</w:t>
      </w:r>
    </w:p>
    <w:p w:rsidR="007E3981" w:rsidRPr="00AE4E8B" w:rsidRDefault="007E3981" w:rsidP="00562940">
      <w:pPr>
        <w:pStyle w:val="HTMLPreformatted"/>
        <w:rPr>
          <w:color w:val="993300"/>
        </w:rPr>
      </w:pPr>
      <w:r w:rsidRPr="00AE4E8B">
        <w:rPr>
          <w:color w:val="993300"/>
        </w:rPr>
        <w:t>INIT_MOD VALUE 1.e-3</w:t>
      </w:r>
    </w:p>
    <w:p w:rsidR="007E3981" w:rsidRPr="00BA064E" w:rsidRDefault="007E3981" w:rsidP="00562940">
      <w:pPr>
        <w:pStyle w:val="HTMLPreformatted"/>
        <w:rPr>
          <w:color w:val="993300"/>
          <w:lang w:val="it-IT"/>
        </w:rPr>
      </w:pPr>
      <w:r w:rsidRPr="00BA064E">
        <w:rPr>
          <w:color w:val="993300"/>
          <w:lang w:val="it-IT"/>
        </w:rPr>
        <w:t>EKBLOM 1</w:t>
      </w:r>
      <w:r>
        <w:rPr>
          <w:color w:val="993300"/>
          <w:lang w:val="it-IT"/>
        </w:rPr>
        <w:t>.</w:t>
      </w:r>
      <w:r w:rsidRPr="00BA064E">
        <w:rPr>
          <w:color w:val="993300"/>
          <w:lang w:val="it-IT"/>
        </w:rPr>
        <w:t xml:space="preserve"> 1</w:t>
      </w:r>
      <w:r>
        <w:rPr>
          <w:color w:val="993300"/>
          <w:lang w:val="it-IT"/>
        </w:rPr>
        <w:t>.</w:t>
      </w:r>
      <w:r w:rsidRPr="00BA064E">
        <w:rPr>
          <w:color w:val="993300"/>
          <w:lang w:val="it-IT"/>
        </w:rPr>
        <w:t xml:space="preserve"> 1</w:t>
      </w:r>
      <w:r>
        <w:rPr>
          <w:color w:val="993300"/>
          <w:lang w:val="it-IT"/>
        </w:rPr>
        <w:t>.</w:t>
      </w:r>
      <w:r w:rsidRPr="00BA064E">
        <w:rPr>
          <w:color w:val="993300"/>
          <w:lang w:val="it-IT"/>
        </w:rPr>
        <w:t xml:space="preserve"> 1.E-1 1.E-1 1.E-1</w:t>
      </w:r>
    </w:p>
    <w:p w:rsidR="007E3981" w:rsidRPr="00892855" w:rsidRDefault="007E3981" w:rsidP="00562940">
      <w:pPr>
        <w:pStyle w:val="HTMLPreformatted"/>
        <w:rPr>
          <w:lang w:val="it-IT"/>
        </w:rPr>
      </w:pPr>
      <w:r w:rsidRPr="00BA064E">
        <w:rPr>
          <w:color w:val="993300"/>
          <w:lang w:val="it-IT"/>
        </w:rPr>
        <w:t>INVMODE CG</w:t>
      </w:r>
      <w:r w:rsidR="00F24369">
        <w:pict>
          <v:rect id="_x0000_i1129" style="width:0;height:1.5pt" o:hralign="center" o:hrstd="t" o:hr="t" fillcolor="#a0a0a0" stroked="f"/>
        </w:pict>
      </w:r>
    </w:p>
    <w:p w:rsidR="007E3981" w:rsidRDefault="007E3981" w:rsidP="00F4235C">
      <w:pPr>
        <w:pStyle w:val="ListParagraph"/>
        <w:spacing w:before="100" w:beforeAutospacing="1" w:after="100" w:afterAutospacing="1"/>
        <w:ind w:left="0"/>
        <w:rPr>
          <w:rFonts w:ascii="Times New Roman" w:hAnsi="Times New Roman"/>
          <w:sz w:val="24"/>
          <w:szCs w:val="24"/>
        </w:rPr>
      </w:pPr>
      <w:proofErr w:type="gramStart"/>
      <w:r>
        <w:rPr>
          <w:rFonts w:ascii="Times New Roman" w:hAnsi="Times New Roman"/>
          <w:sz w:val="24"/>
          <w:szCs w:val="24"/>
        </w:rPr>
        <w:lastRenderedPageBreak/>
        <w:t>In line 7 (</w:t>
      </w:r>
      <w:r>
        <w:rPr>
          <w:rFonts w:ascii="Courier New" w:hAnsi="Courier New" w:cs="Courier New"/>
          <w:color w:val="C0504D"/>
          <w:sz w:val="20"/>
          <w:szCs w:val="20"/>
        </w:rPr>
        <w:t>E</w:t>
      </w:r>
      <w:del w:id="2783" w:author="Doug Oldenburg" w:date="2011-06-30T14:09:00Z">
        <w:r w:rsidDel="00097830">
          <w:rPr>
            <w:rFonts w:ascii="Courier New" w:hAnsi="Courier New" w:cs="Courier New"/>
            <w:color w:val="C0504D"/>
            <w:sz w:val="20"/>
            <w:szCs w:val="20"/>
          </w:rPr>
          <w:delText>C</w:delText>
        </w:r>
      </w:del>
      <w:r>
        <w:rPr>
          <w:rFonts w:ascii="Courier New" w:hAnsi="Courier New" w:cs="Courier New"/>
          <w:color w:val="C0504D"/>
          <w:sz w:val="20"/>
          <w:szCs w:val="20"/>
        </w:rPr>
        <w:t>KBLOM 1.</w:t>
      </w:r>
      <w:proofErr w:type="gramEnd"/>
      <w:r>
        <w:rPr>
          <w:rFonts w:ascii="Courier New" w:hAnsi="Courier New" w:cs="Courier New"/>
          <w:color w:val="C0504D"/>
          <w:sz w:val="20"/>
          <w:szCs w:val="20"/>
        </w:rPr>
        <w:t xml:space="preserve"> 1. 1. </w:t>
      </w:r>
      <w:proofErr w:type="gramStart"/>
      <w:r>
        <w:rPr>
          <w:rFonts w:ascii="Courier New" w:hAnsi="Courier New" w:cs="Courier New"/>
          <w:color w:val="C0504D"/>
          <w:sz w:val="20"/>
          <w:szCs w:val="20"/>
        </w:rPr>
        <w:t>1.E</w:t>
      </w:r>
      <w:proofErr w:type="gramEnd"/>
      <w:r>
        <w:rPr>
          <w:rFonts w:ascii="Courier New" w:hAnsi="Courier New" w:cs="Courier New"/>
          <w:color w:val="C0504D"/>
          <w:sz w:val="20"/>
          <w:szCs w:val="20"/>
        </w:rPr>
        <w:t xml:space="preserve">-1 </w:t>
      </w:r>
      <w:proofErr w:type="spellStart"/>
      <w:r>
        <w:rPr>
          <w:rFonts w:ascii="Courier New" w:hAnsi="Courier New" w:cs="Courier New"/>
          <w:color w:val="C0504D"/>
          <w:sz w:val="20"/>
          <w:szCs w:val="20"/>
        </w:rPr>
        <w:t>1.E-1</w:t>
      </w:r>
      <w:proofErr w:type="spellEnd"/>
      <w:r>
        <w:rPr>
          <w:rFonts w:ascii="Courier New" w:hAnsi="Courier New" w:cs="Courier New"/>
          <w:color w:val="C0504D"/>
          <w:sz w:val="20"/>
          <w:szCs w:val="20"/>
        </w:rPr>
        <w:t xml:space="preserve"> 1.E-1</w:t>
      </w:r>
      <w:r>
        <w:rPr>
          <w:rFonts w:ascii="Times New Roman" w:hAnsi="Times New Roman"/>
          <w:sz w:val="24"/>
          <w:szCs w:val="24"/>
        </w:rPr>
        <w:t>) the parameters of the Ekblom norm are defined (see appendix 2 for details). This E</w:t>
      </w:r>
      <w:del w:id="2784" w:author="Doug Oldenburg" w:date="2011-06-30T14:09:00Z">
        <w:r w:rsidDel="00097830">
          <w:rPr>
            <w:rFonts w:ascii="Times New Roman" w:hAnsi="Times New Roman"/>
            <w:sz w:val="24"/>
            <w:szCs w:val="24"/>
          </w:rPr>
          <w:delText>c</w:delText>
        </w:r>
      </w:del>
      <w:r>
        <w:rPr>
          <w:rFonts w:ascii="Times New Roman" w:hAnsi="Times New Roman"/>
          <w:sz w:val="24"/>
          <w:szCs w:val="24"/>
        </w:rPr>
        <w:t>kblom norm is the measure of the model objective function and is responsible for recovery of a blockier model</w:t>
      </w:r>
      <w:ins w:id="2785" w:author="EOS" w:date="2011-07-18T17:23:00Z">
        <w:r>
          <w:rPr>
            <w:rFonts w:ascii="Times New Roman" w:hAnsi="Times New Roman"/>
            <w:sz w:val="24"/>
            <w:szCs w:val="24"/>
          </w:rPr>
          <w:t>.</w:t>
        </w:r>
      </w:ins>
      <w:del w:id="2786" w:author="EOS" w:date="2011-07-18T17:23:00Z">
        <w:r w:rsidDel="004B0C1A">
          <w:rPr>
            <w:rFonts w:ascii="Times New Roman" w:hAnsi="Times New Roman"/>
            <w:sz w:val="24"/>
            <w:szCs w:val="24"/>
          </w:rPr>
          <w:delText xml:space="preserve"> (</w:delText>
        </w:r>
      </w:del>
      <w:del w:id="2787" w:author="EOS" w:date="2011-07-18T17:22:00Z">
        <w:r w:rsidR="00962591" w:rsidDel="004B0C1A">
          <w:fldChar w:fldCharType="begin"/>
        </w:r>
        <w:r w:rsidDel="004B0C1A">
          <w:delInstrText xml:space="preserve"> HYPERLINK \l "FIG21" </w:delInstrText>
        </w:r>
        <w:r w:rsidR="00962591" w:rsidDel="004B0C1A">
          <w:fldChar w:fldCharType="separate"/>
        </w:r>
        <w:r w:rsidRPr="000C560B" w:rsidDel="004B0C1A">
          <w:rPr>
            <w:rStyle w:val="Hyperlink"/>
            <w:rFonts w:ascii="Times New Roman" w:hAnsi="Times New Roman"/>
            <w:sz w:val="24"/>
            <w:szCs w:val="24"/>
          </w:rPr>
          <w:delText>figure 21</w:delText>
        </w:r>
        <w:r w:rsidR="00962591" w:rsidDel="004B0C1A">
          <w:fldChar w:fldCharType="end"/>
        </w:r>
      </w:del>
      <w:del w:id="2788" w:author="EOS" w:date="2011-07-18T17:23:00Z">
        <w:r w:rsidDel="004B0C1A">
          <w:rPr>
            <w:rFonts w:ascii="Times New Roman" w:hAnsi="Times New Roman"/>
            <w:sz w:val="24"/>
            <w:szCs w:val="24"/>
          </w:rPr>
          <w:delText xml:space="preserve">). </w:delText>
        </w:r>
      </w:del>
    </w:p>
    <w:p w:rsidR="007E3981" w:rsidDel="00A26EC8" w:rsidRDefault="007E3981" w:rsidP="00F4235C">
      <w:pPr>
        <w:pStyle w:val="ListParagraph"/>
        <w:numPr>
          <w:ins w:id="2789" w:author="Doug Oldenburg" w:date="2011-06-30T14:09:00Z"/>
        </w:numPr>
        <w:spacing w:before="100" w:beforeAutospacing="1" w:after="100" w:afterAutospacing="1"/>
        <w:ind w:left="0"/>
        <w:rPr>
          <w:ins w:id="2790" w:author="Doug Oldenburg" w:date="2011-06-30T14:09:00Z"/>
          <w:del w:id="2791" w:author="EOS" w:date="2011-07-03T16:13:00Z"/>
          <w:rFonts w:ascii="Times New Roman" w:hAnsi="Times New Roman"/>
          <w:sz w:val="24"/>
          <w:szCs w:val="24"/>
        </w:rPr>
      </w:pPr>
    </w:p>
    <w:p w:rsidR="007E3981" w:rsidRPr="007E3981" w:rsidRDefault="00962591" w:rsidP="00097830">
      <w:pPr>
        <w:numPr>
          <w:ins w:id="2792" w:author="Doug Oldenburg" w:date="2011-06-30T14:10:00Z"/>
        </w:numPr>
        <w:rPr>
          <w:ins w:id="2793" w:author="Doug Oldenburg" w:date="2011-06-30T14:10:00Z"/>
          <w:rFonts w:ascii="Times New Roman" w:hAnsi="Times New Roman"/>
          <w:sz w:val="24"/>
          <w:szCs w:val="24"/>
          <w:rPrChange w:id="2794" w:author="Unknown">
            <w:rPr>
              <w:ins w:id="2795" w:author="Doug Oldenburg" w:date="2011-06-30T14:10:00Z"/>
              <w:rFonts w:ascii="Arial" w:hAnsi="Arial"/>
              <w:sz w:val="20"/>
              <w:szCs w:val="24"/>
            </w:rPr>
          </w:rPrChange>
        </w:rPr>
      </w:pPr>
      <w:ins w:id="2796" w:author="Doug Oldenburg" w:date="2011-06-30T14:10:00Z">
        <w:r w:rsidRPr="00962591">
          <w:rPr>
            <w:rFonts w:ascii="Times New Roman" w:hAnsi="Times New Roman"/>
            <w:sz w:val="24"/>
            <w:szCs w:val="24"/>
            <w:rPrChange w:id="2797" w:author="EOS" w:date="2011-07-02T19:05:00Z">
              <w:rPr>
                <w:rFonts w:ascii="Arial" w:hAnsi="Arial"/>
                <w:sz w:val="20"/>
                <w:szCs w:val="24"/>
              </w:rPr>
            </w:rPrChange>
          </w:rPr>
          <w:t>The values of p for the Ekblom norm usually range from p=1 (L1 norm for blocky models</w:t>
        </w:r>
        <w:del w:id="2798" w:author="EOS" w:date="2011-08-02T13:58:00Z">
          <w:r w:rsidRPr="00962591">
            <w:rPr>
              <w:rFonts w:ascii="Times New Roman" w:hAnsi="Times New Roman"/>
              <w:sz w:val="24"/>
              <w:szCs w:val="24"/>
              <w:rPrChange w:id="2799" w:author="EOS" w:date="2011-07-02T19:05:00Z">
                <w:rPr>
                  <w:rFonts w:ascii="Arial" w:hAnsi="Arial"/>
                  <w:sz w:val="20"/>
                  <w:szCs w:val="24"/>
                </w:rPr>
              </w:rPrChange>
            </w:rPr>
            <w:delText xml:space="preserve"> </w:delText>
          </w:r>
        </w:del>
        <w:r w:rsidRPr="00962591">
          <w:rPr>
            <w:rFonts w:ascii="Times New Roman" w:hAnsi="Times New Roman"/>
            <w:sz w:val="24"/>
            <w:szCs w:val="24"/>
            <w:rPrChange w:id="2800" w:author="EOS" w:date="2011-07-02T19:05:00Z">
              <w:rPr>
                <w:rFonts w:ascii="Arial" w:hAnsi="Arial"/>
                <w:sz w:val="20"/>
                <w:szCs w:val="24"/>
              </w:rPr>
            </w:rPrChange>
          </w:rPr>
          <w:t>) to p=2 (L2 norm for smooth models). Values of p between [1</w:t>
        </w:r>
        <w:proofErr w:type="gramStart"/>
        <w:r w:rsidRPr="00962591">
          <w:rPr>
            <w:rFonts w:ascii="Times New Roman" w:hAnsi="Times New Roman"/>
            <w:sz w:val="24"/>
            <w:szCs w:val="24"/>
            <w:rPrChange w:id="2801" w:author="EOS" w:date="2011-07-02T19:05:00Z">
              <w:rPr>
                <w:rFonts w:ascii="Arial" w:hAnsi="Arial"/>
                <w:sz w:val="20"/>
                <w:szCs w:val="24"/>
              </w:rPr>
            </w:rPrChange>
          </w:rPr>
          <w:t>,2</w:t>
        </w:r>
        <w:proofErr w:type="gramEnd"/>
        <w:r w:rsidRPr="00962591">
          <w:rPr>
            <w:rFonts w:ascii="Times New Roman" w:hAnsi="Times New Roman"/>
            <w:sz w:val="24"/>
            <w:szCs w:val="24"/>
            <w:rPrChange w:id="2802" w:author="EOS" w:date="2011-07-02T19:05:00Z">
              <w:rPr>
                <w:rFonts w:ascii="Arial" w:hAnsi="Arial"/>
                <w:sz w:val="20"/>
                <w:szCs w:val="24"/>
              </w:rPr>
            </w:rPrChange>
          </w:rPr>
          <w:t xml:space="preserve">] yield transitional models and the user can experiment. The other </w:t>
        </w:r>
      </w:ins>
      <w:ins w:id="2803" w:author="EOS" w:date="2011-07-18T17:24:00Z">
        <w:r w:rsidR="007E3981">
          <w:rPr>
            <w:rFonts w:ascii="Times New Roman" w:hAnsi="Times New Roman"/>
            <w:sz w:val="24"/>
            <w:szCs w:val="24"/>
          </w:rPr>
          <w:t xml:space="preserve">input </w:t>
        </w:r>
      </w:ins>
      <w:ins w:id="2804" w:author="Doug Oldenburg" w:date="2011-06-30T14:10:00Z">
        <w:r w:rsidRPr="00962591">
          <w:rPr>
            <w:rFonts w:ascii="Times New Roman" w:hAnsi="Times New Roman"/>
            <w:sz w:val="24"/>
            <w:szCs w:val="24"/>
            <w:rPrChange w:id="2805" w:author="EOS" w:date="2011-07-02T19:05:00Z">
              <w:rPr>
                <w:rFonts w:ascii="Arial" w:hAnsi="Arial"/>
                <w:sz w:val="20"/>
                <w:szCs w:val="24"/>
              </w:rPr>
            </w:rPrChange>
          </w:rPr>
          <w:t xml:space="preserve">parameters needed </w:t>
        </w:r>
        <w:del w:id="2806" w:author="EOS" w:date="2011-07-18T17:24:00Z">
          <w:r w:rsidRPr="00962591">
            <w:rPr>
              <w:rFonts w:ascii="Times New Roman" w:hAnsi="Times New Roman"/>
              <w:sz w:val="24"/>
              <w:szCs w:val="24"/>
              <w:rPrChange w:id="2807" w:author="EOS" w:date="2011-07-02T19:05:00Z">
                <w:rPr>
                  <w:rFonts w:ascii="Arial" w:hAnsi="Arial"/>
                  <w:sz w:val="20"/>
                  <w:szCs w:val="24"/>
                </w:rPr>
              </w:rPrChange>
            </w:rPr>
            <w:delText>to</w:delText>
          </w:r>
        </w:del>
      </w:ins>
      <w:ins w:id="2808" w:author="EOS" w:date="2011-07-18T17:24:00Z">
        <w:r w:rsidR="007E3981">
          <w:rPr>
            <w:rFonts w:ascii="Times New Roman" w:hAnsi="Times New Roman"/>
            <w:sz w:val="24"/>
            <w:szCs w:val="24"/>
          </w:rPr>
          <w:t>for</w:t>
        </w:r>
      </w:ins>
      <w:ins w:id="2809" w:author="Doug Oldenburg" w:date="2011-06-30T14:10:00Z">
        <w:r w:rsidRPr="00962591">
          <w:rPr>
            <w:rFonts w:ascii="Times New Roman" w:hAnsi="Times New Roman"/>
            <w:sz w:val="24"/>
            <w:szCs w:val="24"/>
            <w:rPrChange w:id="2810" w:author="EOS" w:date="2011-07-02T19:05:00Z">
              <w:rPr>
                <w:rFonts w:ascii="Arial" w:hAnsi="Arial"/>
                <w:sz w:val="20"/>
                <w:szCs w:val="24"/>
              </w:rPr>
            </w:rPrChange>
          </w:rPr>
          <w:t xml:space="preserve"> the Ekblom norms </w:t>
        </w:r>
        <w:del w:id="2811" w:author="EOS" w:date="2011-07-18T17:24:00Z">
          <w:r w:rsidRPr="00962591">
            <w:rPr>
              <w:rFonts w:ascii="Times New Roman" w:hAnsi="Times New Roman"/>
              <w:sz w:val="24"/>
              <w:szCs w:val="24"/>
              <w:rPrChange w:id="2812" w:author="EOS" w:date="2011-07-02T19:05:00Z">
                <w:rPr>
                  <w:rFonts w:ascii="Arial" w:hAnsi="Arial"/>
                  <w:sz w:val="20"/>
                  <w:szCs w:val="24"/>
                </w:rPr>
              </w:rPrChange>
            </w:rPr>
            <w:delText>is</w:delText>
          </w:r>
        </w:del>
      </w:ins>
      <w:ins w:id="2813" w:author="EOS" w:date="2011-07-18T17:24:00Z">
        <w:r w:rsidR="007E3981">
          <w:rPr>
            <w:rFonts w:ascii="Times New Roman" w:hAnsi="Times New Roman"/>
            <w:sz w:val="24"/>
            <w:szCs w:val="24"/>
          </w:rPr>
          <w:t>include</w:t>
        </w:r>
      </w:ins>
      <w:ins w:id="2814" w:author="Doug Oldenburg" w:date="2011-06-30T14:10:00Z">
        <w:r w:rsidRPr="00962591">
          <w:rPr>
            <w:rFonts w:ascii="Times New Roman" w:hAnsi="Times New Roman"/>
            <w:sz w:val="24"/>
            <w:szCs w:val="24"/>
            <w:rPrChange w:id="2815" w:author="EOS" w:date="2011-07-02T19:05:00Z">
              <w:rPr>
                <w:rFonts w:ascii="Arial" w:hAnsi="Arial"/>
                <w:sz w:val="20"/>
                <w:szCs w:val="24"/>
              </w:rPr>
            </w:rPrChange>
          </w:rPr>
          <w:t xml:space="preserve"> the thresholding constants, </w:t>
        </w:r>
        <w:del w:id="2816" w:author="EOS" w:date="2011-07-18T17:23:00Z">
          <w:r w:rsidRPr="00962591">
            <w:rPr>
              <w:rFonts w:ascii="Symbol" w:hAnsi="Symbol"/>
              <w:b/>
              <w:sz w:val="24"/>
              <w:szCs w:val="24"/>
              <w:rPrChange w:id="2817" w:author="EOS" w:date="2011-07-18T17:23:00Z">
                <w:rPr>
                  <w:rFonts w:ascii="Times New Roman" w:hAnsi="Times New Roman"/>
                  <w:b/>
                  <w:sz w:val="24"/>
                  <w:szCs w:val="24"/>
                </w:rPr>
              </w:rPrChange>
            </w:rPr>
            <w:delText></w:delText>
          </w:r>
          <w:r w:rsidRPr="00962591">
            <w:rPr>
              <w:rFonts w:ascii="Symbol" w:hAnsi="Symbol"/>
              <w:b/>
              <w:sz w:val="24"/>
              <w:szCs w:val="24"/>
              <w:rPrChange w:id="2818" w:author="EOS" w:date="2011-07-18T17:23:00Z">
                <w:rPr>
                  <w:rFonts w:ascii="Times New Roman" w:hAnsi="Times New Roman"/>
                  <w:b/>
                  <w:sz w:val="24"/>
                  <w:szCs w:val="24"/>
                </w:rPr>
              </w:rPrChange>
            </w:rPr>
            <w:delText></w:delText>
          </w:r>
          <w:r w:rsidRPr="00962591">
            <w:rPr>
              <w:rFonts w:ascii="Symbol" w:hAnsi="Symbol"/>
              <w:b/>
              <w:sz w:val="24"/>
              <w:szCs w:val="24"/>
              <w:rPrChange w:id="2819" w:author="EOS" w:date="2011-07-18T17:23:00Z">
                <w:rPr>
                  <w:rFonts w:ascii="Times New Roman" w:hAnsi="Times New Roman"/>
                  <w:b/>
                  <w:sz w:val="24"/>
                  <w:szCs w:val="24"/>
                </w:rPr>
              </w:rPrChange>
            </w:rPr>
            <w:delText></w:delText>
          </w:r>
          <w:r w:rsidRPr="00962591">
            <w:rPr>
              <w:rFonts w:ascii="Symbol" w:hAnsi="Symbol"/>
              <w:b/>
              <w:sz w:val="24"/>
              <w:szCs w:val="24"/>
              <w:rPrChange w:id="2820" w:author="EOS" w:date="2011-07-18T17:23:00Z">
                <w:rPr>
                  <w:rFonts w:ascii="Times New Roman" w:hAnsi="Times New Roman"/>
                  <w:b/>
                  <w:sz w:val="24"/>
                  <w:szCs w:val="24"/>
                </w:rPr>
              </w:rPrChange>
            </w:rPr>
            <w:delText></w:delText>
          </w:r>
          <w:r w:rsidRPr="00962591">
            <w:rPr>
              <w:rFonts w:ascii="Symbol" w:hAnsi="Symbol"/>
              <w:b/>
              <w:sz w:val="24"/>
              <w:szCs w:val="24"/>
              <w:rPrChange w:id="2821" w:author="EOS" w:date="2011-07-18T17:23:00Z">
                <w:rPr>
                  <w:rFonts w:ascii="Times New Roman" w:hAnsi="Times New Roman"/>
                  <w:b/>
                  <w:sz w:val="24"/>
                  <w:szCs w:val="24"/>
                </w:rPr>
              </w:rPrChange>
            </w:rPr>
            <w:delText></w:delText>
          </w:r>
          <w:r w:rsidRPr="00962591">
            <w:rPr>
              <w:rFonts w:ascii="Symbol" w:hAnsi="Symbol"/>
              <w:b/>
              <w:sz w:val="24"/>
              <w:szCs w:val="24"/>
              <w:rPrChange w:id="2822" w:author="EOS" w:date="2011-07-18T17:23:00Z">
                <w:rPr>
                  <w:rFonts w:ascii="Times New Roman" w:hAnsi="Times New Roman"/>
                  <w:b/>
                  <w:sz w:val="24"/>
                  <w:szCs w:val="24"/>
                </w:rPr>
              </w:rPrChange>
            </w:rPr>
            <w:delText></w:delText>
          </w:r>
          <w:r w:rsidRPr="00962591">
            <w:rPr>
              <w:rFonts w:ascii="Symbol" w:hAnsi="Symbol"/>
              <w:b/>
              <w:sz w:val="24"/>
              <w:szCs w:val="24"/>
              <w:rPrChange w:id="2823" w:author="EOS" w:date="2011-07-18T17:23:00Z">
                <w:rPr>
                  <w:rFonts w:ascii="Times New Roman" w:hAnsi="Times New Roman"/>
                  <w:b/>
                  <w:sz w:val="24"/>
                  <w:szCs w:val="24"/>
                </w:rPr>
              </w:rPrChange>
            </w:rPr>
            <w:delText></w:delText>
          </w:r>
          <w:r w:rsidRPr="00962591">
            <w:rPr>
              <w:rFonts w:ascii="Symbol" w:hAnsi="Symbol"/>
              <w:b/>
              <w:sz w:val="24"/>
              <w:szCs w:val="24"/>
              <w:rPrChange w:id="2824" w:author="EOS" w:date="2011-07-18T17:23:00Z">
                <w:rPr>
                  <w:rFonts w:ascii="Times New Roman" w:hAnsi="Times New Roman"/>
                  <w:b/>
                  <w:sz w:val="24"/>
                  <w:szCs w:val="24"/>
                </w:rPr>
              </w:rPrChange>
            </w:rPr>
            <w:delText></w:delText>
          </w:r>
          <w:r w:rsidRPr="00962591">
            <w:rPr>
              <w:rFonts w:ascii="Symbol" w:hAnsi="Symbol"/>
              <w:b/>
              <w:sz w:val="24"/>
              <w:szCs w:val="24"/>
              <w:rPrChange w:id="2825" w:author="EOS" w:date="2011-07-18T17:23:00Z">
                <w:rPr>
                  <w:rFonts w:ascii="Times New Roman" w:hAnsi="Times New Roman"/>
                  <w:b/>
                  <w:sz w:val="24"/>
                  <w:szCs w:val="24"/>
                </w:rPr>
              </w:rPrChange>
            </w:rPr>
            <w:delText></w:delText>
          </w:r>
          <w:r w:rsidRPr="00962591">
            <w:rPr>
              <w:rFonts w:ascii="Symbol" w:hAnsi="Symbol"/>
              <w:b/>
              <w:sz w:val="24"/>
              <w:szCs w:val="24"/>
              <w:rPrChange w:id="2826" w:author="EOS" w:date="2011-07-18T17:23:00Z">
                <w:rPr>
                  <w:rFonts w:ascii="Times New Roman" w:hAnsi="Times New Roman"/>
                  <w:b/>
                  <w:sz w:val="24"/>
                  <w:szCs w:val="24"/>
                </w:rPr>
              </w:rPrChange>
            </w:rPr>
            <w:delText></w:delText>
          </w:r>
        </w:del>
      </w:ins>
      <w:ins w:id="2827" w:author="EOS" w:date="2011-07-18T17:23:00Z">
        <w:r w:rsidRPr="00962591">
          <w:rPr>
            <w:rFonts w:ascii="Symbol" w:hAnsi="Symbol"/>
            <w:b/>
            <w:sz w:val="24"/>
            <w:szCs w:val="24"/>
            <w:rPrChange w:id="2828" w:author="EOS" w:date="2011-07-18T17:23:00Z">
              <w:rPr>
                <w:rFonts w:ascii="Times New Roman" w:hAnsi="Times New Roman"/>
                <w:b/>
                <w:sz w:val="24"/>
                <w:szCs w:val="24"/>
              </w:rPr>
            </w:rPrChange>
          </w:rPr>
          <w:t></w:t>
        </w:r>
        <w:r w:rsidRPr="00962591">
          <w:rPr>
            <w:rFonts w:ascii="Times New Roman" w:hAnsi="Times New Roman"/>
            <w:b/>
            <w:sz w:val="24"/>
            <w:szCs w:val="24"/>
            <w:vertAlign w:val="subscript"/>
            <w:rPrChange w:id="2829" w:author="EOS" w:date="2011-07-18T17:23:00Z">
              <w:rPr>
                <w:rFonts w:ascii="Times New Roman" w:hAnsi="Times New Roman"/>
                <w:b/>
                <w:sz w:val="24"/>
                <w:szCs w:val="24"/>
              </w:rPr>
            </w:rPrChange>
          </w:rPr>
          <w:t>i</w:t>
        </w:r>
      </w:ins>
      <w:ins w:id="2830" w:author="Doug Oldenburg" w:date="2011-06-30T14:10:00Z">
        <w:r w:rsidRPr="00962591">
          <w:rPr>
            <w:rFonts w:ascii="Times New Roman" w:hAnsi="Times New Roman"/>
            <w:b/>
            <w:sz w:val="24"/>
            <w:szCs w:val="24"/>
            <w:rPrChange w:id="2831" w:author="Doug Oldenburg" w:date="2011-07-17T09:55:00Z">
              <w:rPr>
                <w:rFonts w:ascii="Times New Roman" w:hAnsi="Times New Roman"/>
                <w:sz w:val="24"/>
                <w:szCs w:val="24"/>
              </w:rPr>
            </w:rPrChange>
          </w:rPr>
          <w:t xml:space="preserve">. </w:t>
        </w:r>
        <w:r w:rsidRPr="00962591">
          <w:rPr>
            <w:rFonts w:ascii="Times New Roman" w:hAnsi="Times New Roman"/>
            <w:sz w:val="24"/>
            <w:szCs w:val="24"/>
            <w:rPrChange w:id="2832" w:author="EOS" w:date="2011-07-02T19:05:00Z">
              <w:rPr>
                <w:rFonts w:ascii="Arial" w:hAnsi="Arial"/>
                <w:sz w:val="20"/>
                <w:szCs w:val="24"/>
              </w:rPr>
            </w:rPrChange>
          </w:rPr>
          <w:t>We have not found a good default for these</w:t>
        </w:r>
      </w:ins>
      <w:ins w:id="2833" w:author="Doug Oldenburg" w:date="2011-08-01T17:38:00Z">
        <w:r w:rsidR="007E3981">
          <w:rPr>
            <w:rFonts w:ascii="Times New Roman" w:hAnsi="Times New Roman"/>
            <w:sz w:val="24"/>
            <w:szCs w:val="24"/>
          </w:rPr>
          <w:t xml:space="preserve"> that is suitable for all problem</w:t>
        </w:r>
      </w:ins>
      <w:ins w:id="2834" w:author="Doug Oldenburg" w:date="2011-06-30T14:10:00Z">
        <w:r w:rsidRPr="00962591">
          <w:rPr>
            <w:rFonts w:ascii="Times New Roman" w:hAnsi="Times New Roman"/>
            <w:sz w:val="24"/>
            <w:szCs w:val="24"/>
            <w:rPrChange w:id="2835" w:author="EOS" w:date="2011-07-02T19:05:00Z">
              <w:rPr>
                <w:rFonts w:ascii="Arial" w:hAnsi="Arial"/>
                <w:sz w:val="20"/>
                <w:szCs w:val="24"/>
              </w:rPr>
            </w:rPrChange>
          </w:rPr>
          <w:t xml:space="preserve"> and hence </w:t>
        </w:r>
      </w:ins>
      <w:ins w:id="2836" w:author="Doug Oldenburg" w:date="2011-08-01T17:38:00Z">
        <w:r w:rsidR="007E3981">
          <w:rPr>
            <w:rFonts w:ascii="Times New Roman" w:hAnsi="Times New Roman"/>
            <w:sz w:val="24"/>
            <w:szCs w:val="24"/>
          </w:rPr>
          <w:t xml:space="preserve">choice of the </w:t>
        </w:r>
        <w:proofErr w:type="gramStart"/>
        <w:r w:rsidR="007E3981">
          <w:rPr>
            <w:rFonts w:ascii="Times New Roman" w:hAnsi="Times New Roman"/>
            <w:sz w:val="24"/>
            <w:szCs w:val="24"/>
          </w:rPr>
          <w:t xml:space="preserve">thresholds </w:t>
        </w:r>
      </w:ins>
      <w:ins w:id="2837" w:author="Doug Oldenburg" w:date="2011-06-30T14:10:00Z">
        <w:r w:rsidR="007E3981">
          <w:rPr>
            <w:rFonts w:ascii="Times New Roman" w:hAnsi="Times New Roman"/>
            <w:sz w:val="24"/>
            <w:szCs w:val="24"/>
          </w:rPr>
          <w:t xml:space="preserve"> is</w:t>
        </w:r>
        <w:proofErr w:type="gramEnd"/>
        <w:r w:rsidR="007E3981">
          <w:rPr>
            <w:rFonts w:ascii="Times New Roman" w:hAnsi="Times New Roman"/>
            <w:sz w:val="24"/>
            <w:szCs w:val="24"/>
          </w:rPr>
          <w:t xml:space="preserve"> </w:t>
        </w:r>
        <w:r w:rsidRPr="00962591">
          <w:rPr>
            <w:rFonts w:ascii="Times New Roman" w:hAnsi="Times New Roman"/>
            <w:sz w:val="24"/>
            <w:szCs w:val="24"/>
            <w:rPrChange w:id="2838" w:author="EOS" w:date="2011-07-02T19:05:00Z">
              <w:rPr>
                <w:rFonts w:ascii="Arial" w:hAnsi="Arial"/>
                <w:sz w:val="20"/>
                <w:szCs w:val="24"/>
              </w:rPr>
            </w:rPrChange>
          </w:rPr>
          <w:t xml:space="preserve"> left to the user</w:t>
        </w:r>
        <w:r w:rsidR="007E3981" w:rsidRPr="008B216A">
          <w:rPr>
            <w:rFonts w:ascii="Times New Roman" w:hAnsi="Times New Roman"/>
            <w:sz w:val="24"/>
            <w:szCs w:val="24"/>
          </w:rPr>
          <w:t>’</w:t>
        </w:r>
        <w:r w:rsidRPr="00962591">
          <w:rPr>
            <w:rFonts w:ascii="Times New Roman" w:hAnsi="Times New Roman"/>
            <w:sz w:val="24"/>
            <w:szCs w:val="24"/>
            <w:rPrChange w:id="2839" w:author="EOS" w:date="2011-07-02T19:05:00Z">
              <w:rPr>
                <w:rFonts w:ascii="Arial" w:hAnsi="Arial"/>
                <w:sz w:val="20"/>
                <w:szCs w:val="24"/>
              </w:rPr>
            </w:rPrChange>
          </w:rPr>
          <w:t xml:space="preserve">s discretion. </w:t>
        </w:r>
      </w:ins>
    </w:p>
    <w:p w:rsidR="007E3981" w:rsidDel="005C1EAE" w:rsidRDefault="007E3981" w:rsidP="00F4235C">
      <w:pPr>
        <w:pStyle w:val="ListParagraph"/>
        <w:numPr>
          <w:ins w:id="2840" w:author="Doug Oldenburg" w:date="2011-06-30T14:09:00Z"/>
        </w:numPr>
        <w:spacing w:before="100" w:beforeAutospacing="1" w:after="100" w:afterAutospacing="1"/>
        <w:ind w:left="0"/>
        <w:rPr>
          <w:ins w:id="2841" w:author="Doug Oldenburg" w:date="2011-06-30T14:09:00Z"/>
          <w:del w:id="2842" w:author="EOS" w:date="2011-07-02T19:05:00Z"/>
          <w:rFonts w:ascii="Times New Roman" w:hAnsi="Times New Roman"/>
          <w:sz w:val="24"/>
          <w:szCs w:val="24"/>
        </w:rPr>
      </w:pPr>
    </w:p>
    <w:p w:rsidR="007E3981" w:rsidDel="00D2080C" w:rsidRDefault="007E3981" w:rsidP="00F4235C">
      <w:pPr>
        <w:pStyle w:val="ListParagraph"/>
        <w:numPr>
          <w:ins w:id="2843" w:author="Doug Oldenburg" w:date="2011-06-30T14:09:00Z"/>
        </w:numPr>
        <w:spacing w:before="100" w:beforeAutospacing="1" w:after="100" w:afterAutospacing="1"/>
        <w:ind w:left="0"/>
        <w:rPr>
          <w:ins w:id="2844" w:author="Doug Oldenburg" w:date="2011-06-30T14:09:00Z"/>
          <w:del w:id="2845" w:author="EOS" w:date="2011-07-18T15:12:00Z"/>
          <w:rFonts w:ascii="Times New Roman" w:hAnsi="Times New Roman"/>
          <w:sz w:val="24"/>
          <w:szCs w:val="24"/>
        </w:rPr>
      </w:pPr>
    </w:p>
    <w:p w:rsidR="007E3981" w:rsidDel="00D2080C" w:rsidRDefault="007E3981" w:rsidP="00F4235C">
      <w:pPr>
        <w:pStyle w:val="ListParagraph"/>
        <w:numPr>
          <w:ins w:id="2846" w:author="Doug Oldenburg" w:date="2011-06-30T14:09:00Z"/>
        </w:numPr>
        <w:spacing w:before="100" w:beforeAutospacing="1" w:after="100" w:afterAutospacing="1"/>
        <w:ind w:left="0"/>
        <w:rPr>
          <w:ins w:id="2847" w:author="Doug Oldenburg" w:date="2011-06-30T14:09:00Z"/>
          <w:del w:id="2848" w:author="EOS" w:date="2011-07-18T15:12:00Z"/>
          <w:rFonts w:ascii="Times New Roman" w:hAnsi="Times New Roman"/>
          <w:sz w:val="24"/>
          <w:szCs w:val="24"/>
        </w:rPr>
      </w:pPr>
    </w:p>
    <w:p w:rsidR="007E3981" w:rsidRDefault="007E3981" w:rsidP="00F4235C">
      <w:pPr>
        <w:pStyle w:val="ListParagraph"/>
        <w:spacing w:before="100" w:beforeAutospacing="1" w:after="100" w:afterAutospacing="1"/>
        <w:ind w:left="0"/>
        <w:rPr>
          <w:rFonts w:ascii="Times New Roman" w:hAnsi="Times New Roman"/>
          <w:sz w:val="24"/>
          <w:szCs w:val="24"/>
        </w:rPr>
      </w:pPr>
    </w:p>
    <w:p w:rsidR="007E3981" w:rsidRDefault="00E1549D" w:rsidP="00F4235C">
      <w:pPr>
        <w:pStyle w:val="ListParagraph"/>
        <w:spacing w:before="100" w:beforeAutospacing="1" w:after="100" w:afterAutospacing="1"/>
        <w:ind w:left="0"/>
        <w:jc w:val="right"/>
        <w:rPr>
          <w:rFonts w:ascii="Times New Roman" w:hAnsi="Times New Roman"/>
          <w:sz w:val="24"/>
          <w:szCs w:val="24"/>
        </w:rPr>
      </w:pPr>
      <w:r>
        <w:rPr>
          <w:rFonts w:ascii="Times New Roman" w:hAnsi="Times New Roman"/>
          <w:noProof/>
          <w:sz w:val="24"/>
          <w:szCs w:val="24"/>
          <w:lang w:val="en-CA" w:eastAsia="en-CA"/>
        </w:rPr>
        <w:drawing>
          <wp:inline distT="0" distB="0" distL="0" distR="0">
            <wp:extent cx="6311900" cy="2489200"/>
            <wp:effectExtent l="0" t="0" r="0" b="6350"/>
            <wp:docPr id="248"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11900" cy="2489200"/>
                    </a:xfrm>
                    <a:prstGeom prst="rect">
                      <a:avLst/>
                    </a:prstGeom>
                    <a:noFill/>
                    <a:ln>
                      <a:noFill/>
                    </a:ln>
                  </pic:spPr>
                </pic:pic>
              </a:graphicData>
            </a:graphic>
          </wp:inline>
        </w:drawing>
      </w:r>
    </w:p>
    <w:p w:rsidR="007E3981" w:rsidRDefault="00962591">
      <w:pPr>
        <w:pStyle w:val="ListParagraph"/>
        <w:keepNext/>
        <w:spacing w:before="100" w:beforeAutospacing="1" w:after="100" w:afterAutospacing="1"/>
        <w:ind w:left="0"/>
        <w:jc w:val="center"/>
        <w:rPr>
          <w:rFonts w:ascii="Times New Roman" w:hAnsi="Times New Roman"/>
          <w:sz w:val="24"/>
          <w:szCs w:val="24"/>
        </w:rPr>
      </w:pPr>
      <w:bookmarkStart w:id="2849" w:name="FIG23"/>
      <w:del w:id="2850" w:author="EOS" w:date="2011-06-16T16:46:00Z">
        <w:r w:rsidRPr="00962591">
          <w:rPr>
            <w:rStyle w:val="FigurestyleChar"/>
            <w:sz w:val="22"/>
            <w:rPrChange w:id="2851" w:author="EOS" w:date="2011-06-16T16:46:00Z">
              <w:rPr>
                <w:rStyle w:val="FigurestyleChar"/>
                <w:rFonts w:ascii="Times New Roman" w:hAnsi="Times New Roman"/>
                <w:b/>
                <w:color w:val="0000FF"/>
                <w:u w:val="single"/>
              </w:rPr>
            </w:rPrChange>
          </w:rPr>
          <w:delText xml:space="preserve">Figure </w:delText>
        </w:r>
      </w:del>
      <w:del w:id="2852" w:author="EOS" w:date="2011-06-15T12:15:00Z">
        <w:r w:rsidRPr="00962591">
          <w:rPr>
            <w:rStyle w:val="FigurestyleChar"/>
            <w:sz w:val="22"/>
            <w:rPrChange w:id="2853" w:author="EOS" w:date="2011-06-16T16:46:00Z">
              <w:rPr>
                <w:rStyle w:val="FigurestyleChar"/>
                <w:rFonts w:ascii="Times New Roman" w:hAnsi="Times New Roman"/>
                <w:b/>
                <w:color w:val="0000FF"/>
                <w:u w:val="single"/>
              </w:rPr>
            </w:rPrChange>
          </w:rPr>
          <w:delText>21</w:delText>
        </w:r>
      </w:del>
      <w:bookmarkEnd w:id="2849"/>
      <w:del w:id="2854" w:author="EOS" w:date="2011-06-16T16:46:00Z">
        <w:r w:rsidRPr="00962591">
          <w:rPr>
            <w:rStyle w:val="FigurestyleChar"/>
            <w:sz w:val="22"/>
            <w:rPrChange w:id="2855" w:author="EOS" w:date="2011-06-16T16:46:00Z">
              <w:rPr>
                <w:rStyle w:val="FigurestyleChar"/>
                <w:rFonts w:ascii="Times New Roman" w:hAnsi="Times New Roman"/>
                <w:b/>
                <w:color w:val="0000FF"/>
                <w:u w:val="single"/>
              </w:rPr>
            </w:rPrChange>
          </w:rPr>
          <w:delText xml:space="preserve">. </w:delText>
        </w:r>
      </w:del>
      <w:proofErr w:type="gramStart"/>
      <w:ins w:id="2856" w:author="EOS" w:date="2011-06-16T16:46:00Z">
        <w:r w:rsidRPr="00962591">
          <w:rPr>
            <w:rStyle w:val="FigurestyleChar"/>
            <w:sz w:val="22"/>
            <w:rPrChange w:id="2857" w:author="EOS" w:date="2011-06-16T16:46:00Z">
              <w:rPr>
                <w:rStyle w:val="FigurestyleChar"/>
                <w:color w:val="0000FF"/>
                <w:sz w:val="22"/>
                <w:u w:val="single"/>
              </w:rPr>
            </w:rPrChange>
          </w:rPr>
          <w:t xml:space="preserve">Figure </w:t>
        </w:r>
        <w:proofErr w:type="gramEnd"/>
        <w:r w:rsidRPr="00756019">
          <w:rPr>
            <w:rStyle w:val="FigurestyleChar"/>
            <w:sz w:val="22"/>
          </w:rPr>
          <w:fldChar w:fldCharType="begin"/>
        </w:r>
        <w:r w:rsidRPr="00962591">
          <w:rPr>
            <w:rStyle w:val="FigurestyleChar"/>
            <w:sz w:val="22"/>
            <w:rPrChange w:id="2858" w:author="EOS" w:date="2011-06-16T16:46:00Z">
              <w:rPr>
                <w:rStyle w:val="FigurestyleChar"/>
                <w:color w:val="0000FF"/>
                <w:sz w:val="22"/>
                <w:u w:val="single"/>
              </w:rPr>
            </w:rPrChange>
          </w:rPr>
          <w:instrText xml:space="preserve"> SEQ Figure </w:instrText>
        </w:r>
        <w:r w:rsidR="007E3981" w:rsidRPr="00E66FE7">
          <w:rPr>
            <w:rStyle w:val="FigurestyleChar"/>
            <w:sz w:val="22"/>
          </w:rPr>
          <w:instrText>\</w:instrText>
        </w:r>
        <w:r w:rsidRPr="00962591">
          <w:rPr>
            <w:rStyle w:val="FigurestyleChar"/>
            <w:sz w:val="22"/>
            <w:rPrChange w:id="2859" w:author="EOS" w:date="2011-06-16T16:46:00Z">
              <w:rPr>
                <w:rStyle w:val="FigurestyleChar"/>
                <w:color w:val="0000FF"/>
                <w:sz w:val="22"/>
                <w:u w:val="single"/>
              </w:rPr>
            </w:rPrChange>
          </w:rPr>
          <w:instrText xml:space="preserve">* ARABIC </w:instrText>
        </w:r>
        <w:r w:rsidRPr="00756019">
          <w:rPr>
            <w:rStyle w:val="FigurestyleChar"/>
            <w:sz w:val="22"/>
            <w:rPrChange w:id="2860" w:author="EOS" w:date="2011-06-16T16:46:00Z">
              <w:rPr>
                <w:rStyle w:val="FigurestyleChar"/>
                <w:sz w:val="22"/>
              </w:rPr>
            </w:rPrChange>
          </w:rPr>
          <w:fldChar w:fldCharType="separate"/>
        </w:r>
      </w:ins>
      <w:ins w:id="2861" w:author="EOS" w:date="2011-09-07T12:31:00Z">
        <w:r w:rsidR="00F26A78">
          <w:rPr>
            <w:rStyle w:val="FigurestyleChar"/>
            <w:noProof/>
            <w:sz w:val="22"/>
          </w:rPr>
          <w:t>25</w:t>
        </w:r>
      </w:ins>
      <w:ins w:id="2862" w:author="EOS" w:date="2011-06-16T16:46:00Z">
        <w:r w:rsidRPr="00756019">
          <w:rPr>
            <w:rStyle w:val="FigurestyleChar"/>
            <w:sz w:val="22"/>
          </w:rPr>
          <w:fldChar w:fldCharType="end"/>
        </w:r>
        <w:proofErr w:type="gramStart"/>
        <w:r w:rsidRPr="00962591">
          <w:rPr>
            <w:rStyle w:val="FigurestyleChar"/>
            <w:sz w:val="22"/>
            <w:rPrChange w:id="2863" w:author="EOS" w:date="2011-06-16T16:46:00Z">
              <w:rPr>
                <w:rStyle w:val="FigurestyleChar"/>
                <w:color w:val="0000FF"/>
                <w:sz w:val="22"/>
                <w:u w:val="single"/>
              </w:rPr>
            </w:rPrChange>
          </w:rPr>
          <w:t>.</w:t>
        </w:r>
        <w:proofErr w:type="gramEnd"/>
        <w:r w:rsidRPr="00962591">
          <w:rPr>
            <w:rStyle w:val="FigurestyleChar"/>
            <w:sz w:val="22"/>
            <w:rPrChange w:id="2864" w:author="EOS" w:date="2011-06-16T16:46:00Z">
              <w:rPr>
                <w:rStyle w:val="FigurestyleChar"/>
                <w:color w:val="0000FF"/>
                <w:sz w:val="22"/>
                <w:u w:val="single"/>
              </w:rPr>
            </w:rPrChange>
          </w:rPr>
          <w:t xml:space="preserve"> </w:t>
        </w:r>
      </w:ins>
      <w:proofErr w:type="gramStart"/>
      <w:r w:rsidRPr="00962591">
        <w:rPr>
          <w:rStyle w:val="FigurestyleChar"/>
          <w:sz w:val="22"/>
          <w:rPrChange w:id="2865" w:author="EOS" w:date="2011-06-16T16:46:00Z">
            <w:rPr>
              <w:rStyle w:val="FigurestyleChar"/>
              <w:rFonts w:ascii="Times New Roman" w:hAnsi="Times New Roman"/>
              <w:color w:val="0000FF"/>
              <w:u w:val="single"/>
            </w:rPr>
          </w:rPrChange>
        </w:rPr>
        <w:t>Using L1 measure (Ekblom norm) of model norm to recover a blocky model</w:t>
      </w:r>
      <w:r w:rsidR="007E3981">
        <w:rPr>
          <w:rFonts w:ascii="Times New Roman" w:hAnsi="Times New Roman"/>
          <w:sz w:val="24"/>
          <w:szCs w:val="24"/>
        </w:rPr>
        <w:t>.</w:t>
      </w:r>
      <w:proofErr w:type="gramEnd"/>
    </w:p>
    <w:p w:rsidR="007E3981" w:rsidDel="00947B7F" w:rsidRDefault="007E3981" w:rsidP="00F4235C">
      <w:pPr>
        <w:pStyle w:val="ListParagraph"/>
        <w:spacing w:before="100" w:beforeAutospacing="1" w:after="100" w:afterAutospacing="1"/>
        <w:ind w:left="0"/>
        <w:rPr>
          <w:del w:id="2866" w:author="EOS" w:date="2011-06-15T11:34:00Z"/>
          <w:rFonts w:ascii="Times New Roman" w:hAnsi="Times New Roman"/>
          <w:sz w:val="24"/>
          <w:szCs w:val="24"/>
        </w:rPr>
      </w:pPr>
    </w:p>
    <w:p w:rsidR="007E3981" w:rsidRDefault="00962591" w:rsidP="008F4288">
      <w:pPr>
        <w:spacing w:before="100" w:beforeAutospacing="1" w:after="100" w:afterAutospacing="1"/>
        <w:rPr>
          <w:ins w:id="2867" w:author="EOS" w:date="2011-06-15T11:33:00Z"/>
          <w:rFonts w:ascii="Times New Roman" w:hAnsi="Times New Roman"/>
          <w:sz w:val="24"/>
          <w:szCs w:val="24"/>
        </w:rPr>
      </w:pPr>
      <w:bookmarkStart w:id="2868" w:name="_Inversions_using_inactive"/>
      <w:bookmarkEnd w:id="2868"/>
      <w:ins w:id="2869" w:author="EOS" w:date="2011-06-15T11:33:00Z">
        <w:r w:rsidRPr="00962591">
          <w:rPr>
            <w:rFonts w:ascii="Times New Roman" w:hAnsi="Times New Roman"/>
            <w:b/>
            <w:sz w:val="24"/>
            <w:szCs w:val="24"/>
            <w:rPrChange w:id="2870" w:author="Doug Oldenburg" w:date="2011-06-30T13:13:00Z">
              <w:rPr>
                <w:rFonts w:ascii="Times New Roman" w:hAnsi="Times New Roman"/>
                <w:b/>
                <w:sz w:val="24"/>
                <w:szCs w:val="24"/>
                <w:lang w:val="it-IT"/>
              </w:rPr>
            </w:rPrChange>
          </w:rPr>
          <w:t>Ex 5: DC Inversion</w:t>
        </w:r>
      </w:ins>
      <w:ins w:id="2871" w:author="Doug Oldenburg" w:date="2011-08-01T17:39:00Z">
        <w:r w:rsidR="007E3981">
          <w:rPr>
            <w:rFonts w:ascii="Times New Roman" w:hAnsi="Times New Roman"/>
            <w:b/>
            <w:sz w:val="24"/>
            <w:szCs w:val="24"/>
          </w:rPr>
          <w:t xml:space="preserve">:  </w:t>
        </w:r>
      </w:ins>
      <w:ins w:id="2872" w:author="EOS" w:date="2011-06-15T11:33:00Z">
        <w:r w:rsidRPr="00962591">
          <w:rPr>
            <w:rFonts w:ascii="Times New Roman" w:hAnsi="Times New Roman"/>
            <w:b/>
            <w:sz w:val="24"/>
            <w:szCs w:val="24"/>
            <w:rPrChange w:id="2873" w:author="Doug Oldenburg" w:date="2011-06-30T13:13:00Z">
              <w:rPr>
                <w:rFonts w:ascii="Times New Roman" w:hAnsi="Times New Roman"/>
                <w:b/>
                <w:sz w:val="24"/>
                <w:szCs w:val="24"/>
                <w:lang w:val="it-IT"/>
              </w:rPr>
            </w:rPrChange>
          </w:rPr>
          <w:t xml:space="preserve"> </w:t>
        </w:r>
      </w:ins>
      <w:ins w:id="2874" w:author="Doug Oldenburg" w:date="2011-08-01T17:39:00Z">
        <w:r w:rsidR="007E3981">
          <w:rPr>
            <w:rFonts w:ascii="Times New Roman" w:hAnsi="Times New Roman"/>
            <w:b/>
            <w:sz w:val="24"/>
            <w:szCs w:val="24"/>
          </w:rPr>
          <w:t>I</w:t>
        </w:r>
      </w:ins>
      <w:ins w:id="2875" w:author="EOS" w:date="2011-06-15T11:33:00Z">
        <w:del w:id="2876" w:author="Doug Oldenburg" w:date="2011-08-01T17:36:00Z">
          <w:r w:rsidRPr="00962591">
            <w:rPr>
              <w:rFonts w:ascii="Times New Roman" w:hAnsi="Times New Roman"/>
              <w:b/>
              <w:sz w:val="24"/>
              <w:szCs w:val="24"/>
              <w:rPrChange w:id="2877" w:author="Doug Oldenburg" w:date="2011-06-30T13:13:00Z">
                <w:rPr>
                  <w:rFonts w:ascii="Times New Roman" w:hAnsi="Times New Roman"/>
                  <w:b/>
                  <w:sz w:val="24"/>
                  <w:szCs w:val="24"/>
                  <w:lang w:val="it-IT"/>
                </w:rPr>
              </w:rPrChange>
            </w:rPr>
            <w:delText>I</w:delText>
          </w:r>
        </w:del>
        <w:r w:rsidRPr="00962591">
          <w:rPr>
            <w:rFonts w:ascii="Times New Roman" w:hAnsi="Times New Roman"/>
            <w:b/>
            <w:sz w:val="24"/>
            <w:szCs w:val="24"/>
            <w:rPrChange w:id="2878" w:author="Doug Oldenburg" w:date="2011-06-30T13:13:00Z">
              <w:rPr>
                <w:rFonts w:ascii="Times New Roman" w:hAnsi="Times New Roman"/>
                <w:b/>
                <w:sz w:val="24"/>
                <w:szCs w:val="24"/>
                <w:lang w:val="it-IT"/>
              </w:rPr>
            </w:rPrChange>
          </w:rPr>
          <w:t xml:space="preserve">ncorporating </w:t>
        </w:r>
      </w:ins>
      <w:ins w:id="2879" w:author="EOS" w:date="2011-06-15T11:34:00Z">
        <w:r w:rsidRPr="00962591">
          <w:rPr>
            <w:rFonts w:ascii="Times New Roman" w:hAnsi="Times New Roman"/>
            <w:b/>
            <w:sz w:val="24"/>
            <w:szCs w:val="24"/>
            <w:rPrChange w:id="2880" w:author="Doug Oldenburg" w:date="2011-06-30T13:13:00Z">
              <w:rPr>
                <w:rFonts w:ascii="Times New Roman" w:hAnsi="Times New Roman"/>
                <w:b/>
                <w:sz w:val="24"/>
                <w:szCs w:val="24"/>
                <w:lang w:val="it-IT"/>
              </w:rPr>
            </w:rPrChange>
          </w:rPr>
          <w:t>i</w:t>
        </w:r>
      </w:ins>
      <w:ins w:id="2881" w:author="EOS" w:date="2011-06-15T11:33:00Z">
        <w:r w:rsidRPr="00962591">
          <w:rPr>
            <w:rFonts w:ascii="Times New Roman" w:hAnsi="Times New Roman"/>
            <w:b/>
            <w:sz w:val="24"/>
            <w:szCs w:val="24"/>
            <w:rPrChange w:id="2882" w:author="Doug Oldenburg" w:date="2011-06-30T13:13:00Z">
              <w:rPr>
                <w:rFonts w:ascii="Times New Roman" w:hAnsi="Times New Roman"/>
                <w:b/>
                <w:sz w:val="24"/>
                <w:szCs w:val="24"/>
                <w:lang w:val="it-IT"/>
              </w:rPr>
            </w:rPrChange>
          </w:rPr>
          <w:t>nactive cells constraint</w:t>
        </w:r>
      </w:ins>
    </w:p>
    <w:p w:rsidR="007E3981" w:rsidRDefault="007E3981" w:rsidP="008F4288">
      <w:pPr>
        <w:spacing w:before="100" w:beforeAutospacing="1" w:after="100" w:afterAutospacing="1"/>
        <w:rPr>
          <w:rFonts w:ascii="Times New Roman" w:hAnsi="Times New Roman"/>
          <w:sz w:val="24"/>
          <w:szCs w:val="24"/>
        </w:rPr>
      </w:pPr>
      <w:r>
        <w:rPr>
          <w:rFonts w:ascii="Times New Roman" w:hAnsi="Times New Roman"/>
          <w:sz w:val="24"/>
          <w:szCs w:val="24"/>
        </w:rPr>
        <w:t>In the</w:t>
      </w:r>
      <w:r w:rsidRPr="00BA6E3B">
        <w:rPr>
          <w:rFonts w:ascii="Times New Roman" w:hAnsi="Times New Roman"/>
          <w:sz w:val="24"/>
          <w:szCs w:val="24"/>
        </w:rPr>
        <w:t xml:space="preserve"> </w:t>
      </w:r>
      <w:r>
        <w:rPr>
          <w:rFonts w:ascii="Times New Roman" w:hAnsi="Times New Roman"/>
          <w:sz w:val="24"/>
          <w:szCs w:val="24"/>
        </w:rPr>
        <w:t xml:space="preserve">next </w:t>
      </w:r>
      <w:r w:rsidRPr="00BA6E3B">
        <w:rPr>
          <w:rFonts w:ascii="Times New Roman" w:hAnsi="Times New Roman"/>
          <w:sz w:val="24"/>
          <w:szCs w:val="24"/>
        </w:rPr>
        <w:t xml:space="preserve">example </w:t>
      </w:r>
      <w:r>
        <w:rPr>
          <w:rFonts w:ascii="Times New Roman" w:hAnsi="Times New Roman"/>
          <w:sz w:val="24"/>
          <w:szCs w:val="24"/>
        </w:rPr>
        <w:t xml:space="preserve">it is </w:t>
      </w:r>
      <w:r w:rsidRPr="00BA6E3B">
        <w:rPr>
          <w:rFonts w:ascii="Times New Roman" w:hAnsi="Times New Roman"/>
          <w:sz w:val="24"/>
          <w:szCs w:val="24"/>
        </w:rPr>
        <w:t>illustrate</w:t>
      </w:r>
      <w:r>
        <w:rPr>
          <w:rFonts w:ascii="Times New Roman" w:hAnsi="Times New Roman"/>
          <w:sz w:val="24"/>
          <w:szCs w:val="24"/>
        </w:rPr>
        <w:t>d</w:t>
      </w:r>
      <w:r w:rsidRPr="00BA6E3B">
        <w:rPr>
          <w:rFonts w:ascii="Times New Roman" w:hAnsi="Times New Roman"/>
          <w:sz w:val="24"/>
          <w:szCs w:val="24"/>
        </w:rPr>
        <w:t xml:space="preserve"> </w:t>
      </w:r>
      <w:r>
        <w:rPr>
          <w:rFonts w:ascii="Times New Roman" w:hAnsi="Times New Roman"/>
          <w:sz w:val="24"/>
          <w:szCs w:val="24"/>
        </w:rPr>
        <w:t>how drilling data can be incorporated in the inversion using fixed cells constraint.</w:t>
      </w:r>
      <w:r w:rsidRPr="00BA6E3B">
        <w:rPr>
          <w:rFonts w:ascii="Times New Roman" w:hAnsi="Times New Roman"/>
          <w:sz w:val="24"/>
          <w:szCs w:val="24"/>
        </w:rPr>
        <w:t xml:space="preserve"> </w:t>
      </w:r>
      <w:r>
        <w:rPr>
          <w:rFonts w:ascii="Times New Roman" w:hAnsi="Times New Roman"/>
          <w:sz w:val="24"/>
          <w:szCs w:val="24"/>
        </w:rPr>
        <w:t xml:space="preserve">In this example the reference model has been set to the same elongated conductive block model as shown in </w:t>
      </w:r>
      <w:ins w:id="2883" w:author="EOS" w:date="2011-07-02T19:09:00Z">
        <w:r w:rsidR="00962591">
          <w:rPr>
            <w:rFonts w:ascii="Times New Roman" w:hAnsi="Times New Roman"/>
            <w:sz w:val="24"/>
            <w:szCs w:val="24"/>
          </w:rPr>
          <w:fldChar w:fldCharType="begin"/>
        </w:r>
      </w:ins>
      <w:ins w:id="2884" w:author="EOS" w:date="2011-08-03T10:46:00Z">
        <w:r w:rsidR="0058334F">
          <w:rPr>
            <w:rFonts w:ascii="Times New Roman" w:hAnsi="Times New Roman"/>
            <w:sz w:val="24"/>
            <w:szCs w:val="24"/>
          </w:rPr>
          <w:instrText>HYPERLINK  \l "FIG20"</w:instrText>
        </w:r>
      </w:ins>
      <w:ins w:id="2885" w:author="EOS" w:date="2011-07-02T19:09:00Z">
        <w:r w:rsidR="00962591">
          <w:rPr>
            <w:rFonts w:ascii="Times New Roman" w:hAnsi="Times New Roman"/>
            <w:sz w:val="24"/>
            <w:szCs w:val="24"/>
          </w:rPr>
          <w:fldChar w:fldCharType="separate"/>
        </w:r>
        <w:r w:rsidRPr="005C1EAE">
          <w:rPr>
            <w:rStyle w:val="Hyperlink"/>
            <w:rFonts w:ascii="Times New Roman" w:hAnsi="Times New Roman"/>
            <w:sz w:val="24"/>
            <w:szCs w:val="24"/>
          </w:rPr>
          <w:t xml:space="preserve">figure </w:t>
        </w:r>
      </w:ins>
      <w:ins w:id="2886" w:author="EOS" w:date="2011-07-18T17:25:00Z">
        <w:r>
          <w:rPr>
            <w:rStyle w:val="Hyperlink"/>
            <w:rFonts w:ascii="Times New Roman" w:hAnsi="Times New Roman"/>
            <w:sz w:val="24"/>
            <w:szCs w:val="24"/>
          </w:rPr>
          <w:t>20</w:t>
        </w:r>
      </w:ins>
      <w:ins w:id="2887" w:author="EOS" w:date="2011-07-02T19:09:00Z">
        <w:r w:rsidR="00962591">
          <w:rPr>
            <w:rFonts w:ascii="Times New Roman" w:hAnsi="Times New Roman"/>
            <w:sz w:val="24"/>
            <w:szCs w:val="24"/>
          </w:rPr>
          <w:fldChar w:fldCharType="end"/>
        </w:r>
      </w:ins>
      <w:r>
        <w:rPr>
          <w:rFonts w:ascii="Times New Roman" w:hAnsi="Times New Roman"/>
          <w:sz w:val="24"/>
          <w:szCs w:val="24"/>
        </w:rPr>
        <w:t>. The difference is that in this case additional information has been incorporated by fixing some reference model cell values. The values are taken from the reference model file (</w:t>
      </w:r>
      <w:r w:rsidRPr="0071187F">
        <w:rPr>
          <w:rFonts w:ascii="Courier New" w:hAnsi="Courier New" w:cs="Courier New"/>
          <w:color w:val="993300"/>
          <w:sz w:val="20"/>
          <w:szCs w:val="20"/>
        </w:rPr>
        <w:t>ref_new.con</w:t>
      </w:r>
      <w:r>
        <w:rPr>
          <w:rFonts w:ascii="Times New Roman" w:hAnsi="Times New Roman"/>
          <w:sz w:val="24"/>
          <w:szCs w:val="24"/>
        </w:rPr>
        <w:t>) but their values are fixed using active cells file (</w:t>
      </w:r>
      <w:r>
        <w:rPr>
          <w:rFonts w:ascii="Courier New" w:hAnsi="Courier New" w:cs="Courier New"/>
          <w:color w:val="C0504D"/>
          <w:sz w:val="20"/>
          <w:szCs w:val="20"/>
        </w:rPr>
        <w:t xml:space="preserve">ACTIVE_CELLS </w:t>
      </w:r>
      <w:r w:rsidRPr="0071187F">
        <w:rPr>
          <w:rFonts w:ascii="Courier New" w:hAnsi="Courier New" w:cs="Courier New"/>
          <w:color w:val="C0504D"/>
          <w:sz w:val="20"/>
          <w:szCs w:val="20"/>
        </w:rPr>
        <w:t>active.txt</w:t>
      </w:r>
      <w:r>
        <w:rPr>
          <w:rFonts w:ascii="Times New Roman" w:hAnsi="Times New Roman"/>
          <w:sz w:val="24"/>
          <w:szCs w:val="24"/>
        </w:rPr>
        <w:t>), defined in line 6 of the control file (provided below).</w:t>
      </w:r>
    </w:p>
    <w:p w:rsidR="007E3981" w:rsidRDefault="00F24369" w:rsidP="0071187F">
      <w:pPr>
        <w:pStyle w:val="HTMLPreformatted"/>
        <w:rPr>
          <w:color w:val="993300"/>
        </w:rPr>
      </w:pPr>
      <w:r>
        <w:pict>
          <v:rect id="_x0000_i1130" style="width:0;height:1.5pt" o:hralign="center" o:hrstd="t" o:hr="t" fillcolor="#a0a0a0" stroked="f"/>
        </w:pict>
      </w:r>
    </w:p>
    <w:p w:rsidR="007E3981" w:rsidRPr="00AE4E8B" w:rsidRDefault="007E3981" w:rsidP="0071187F">
      <w:pPr>
        <w:pStyle w:val="HTMLPreformatted"/>
        <w:rPr>
          <w:color w:val="993300"/>
        </w:rPr>
      </w:pPr>
      <w:r w:rsidRPr="00AE4E8B">
        <w:rPr>
          <w:color w:val="993300"/>
        </w:rPr>
        <w:t>OBS LOC_X obs_dc.dat</w:t>
      </w:r>
    </w:p>
    <w:p w:rsidR="007E3981" w:rsidRPr="00AE4E8B" w:rsidRDefault="007E3981" w:rsidP="0071187F">
      <w:pPr>
        <w:pStyle w:val="HTMLPreformatted"/>
        <w:rPr>
          <w:color w:val="993300"/>
        </w:rPr>
      </w:pPr>
      <w:r w:rsidRPr="00AE4E8B">
        <w:rPr>
          <w:color w:val="993300"/>
        </w:rPr>
        <w:t>TOPO FILE topo.dat</w:t>
      </w:r>
    </w:p>
    <w:p w:rsidR="007E3981" w:rsidRPr="00AE4E8B" w:rsidRDefault="007E3981" w:rsidP="0071187F">
      <w:pPr>
        <w:pStyle w:val="HTMLPreformatted"/>
        <w:rPr>
          <w:color w:val="993300"/>
        </w:rPr>
      </w:pPr>
      <w:r w:rsidRPr="00AE4E8B">
        <w:rPr>
          <w:color w:val="993300"/>
        </w:rPr>
        <w:t>MESH FILE dcinv2d.msh</w:t>
      </w:r>
    </w:p>
    <w:p w:rsidR="007E3981" w:rsidRPr="00AE4E8B" w:rsidRDefault="007E3981" w:rsidP="0071187F">
      <w:pPr>
        <w:pStyle w:val="HTMLPreformatted"/>
        <w:rPr>
          <w:color w:val="993300"/>
        </w:rPr>
      </w:pPr>
      <w:r w:rsidRPr="00AE4E8B">
        <w:rPr>
          <w:color w:val="993300"/>
        </w:rPr>
        <w:t xml:space="preserve">ALPHA </w:t>
      </w:r>
      <w:proofErr w:type="gramStart"/>
      <w:r w:rsidRPr="00AE4E8B">
        <w:rPr>
          <w:color w:val="993300"/>
        </w:rPr>
        <w:t>VALUE  1.e</w:t>
      </w:r>
      <w:proofErr w:type="gramEnd"/>
      <w:r w:rsidRPr="00AE4E8B">
        <w:rPr>
          <w:color w:val="993300"/>
        </w:rPr>
        <w:t>-3 1. 1.</w:t>
      </w:r>
    </w:p>
    <w:p w:rsidR="007E3981" w:rsidRPr="00AE4E8B" w:rsidRDefault="007E3981" w:rsidP="0071187F">
      <w:pPr>
        <w:pStyle w:val="HTMLPreformatted"/>
        <w:rPr>
          <w:color w:val="993300"/>
        </w:rPr>
      </w:pPr>
      <w:r w:rsidRPr="00AE4E8B">
        <w:rPr>
          <w:color w:val="993300"/>
        </w:rPr>
        <w:t>REF_MOD FILE ref_new.con</w:t>
      </w:r>
    </w:p>
    <w:p w:rsidR="007E3981" w:rsidRPr="00AE4E8B" w:rsidRDefault="007E3981" w:rsidP="0071187F">
      <w:pPr>
        <w:pStyle w:val="HTMLPreformatted"/>
        <w:rPr>
          <w:color w:val="993300"/>
        </w:rPr>
      </w:pPr>
      <w:r w:rsidRPr="00AE4E8B">
        <w:rPr>
          <w:color w:val="993300"/>
        </w:rPr>
        <w:t>ACTIVE_CELLS active.txt</w:t>
      </w:r>
    </w:p>
    <w:p w:rsidR="007E3981" w:rsidRPr="00AE4E8B" w:rsidRDefault="007E3981" w:rsidP="0071187F">
      <w:pPr>
        <w:pStyle w:val="HTMLPreformatted"/>
        <w:rPr>
          <w:color w:val="993300"/>
        </w:rPr>
      </w:pPr>
      <w:r w:rsidRPr="00AE4E8B">
        <w:rPr>
          <w:color w:val="993300"/>
        </w:rPr>
        <w:t>INIT_MOD VALUE 1.e-3</w:t>
      </w:r>
    </w:p>
    <w:p w:rsidR="007E3981" w:rsidRDefault="007E3981" w:rsidP="0071187F">
      <w:pPr>
        <w:pStyle w:val="HTMLPreformatted"/>
        <w:rPr>
          <w:rFonts w:ascii="Times New Roman" w:hAnsi="Times New Roman"/>
          <w:sz w:val="24"/>
          <w:szCs w:val="24"/>
        </w:rPr>
      </w:pPr>
      <w:r w:rsidRPr="00AE4E8B">
        <w:rPr>
          <w:color w:val="993300"/>
        </w:rPr>
        <w:t>INVMODE CG</w:t>
      </w:r>
      <w:r w:rsidR="00F24369">
        <w:pict>
          <v:rect id="_x0000_i1131" style="width:0;height:1.5pt" o:hralign="center" o:hrstd="t" o:hr="t" fillcolor="#a0a0a0" stroked="f"/>
        </w:pict>
      </w:r>
    </w:p>
    <w:p w:rsidR="007E3981" w:rsidRDefault="007E3981" w:rsidP="008F4288">
      <w:pPr>
        <w:spacing w:before="100" w:beforeAutospacing="1" w:after="100" w:afterAutospacing="1"/>
        <w:rPr>
          <w:ins w:id="2888" w:author="EOS" w:date="2011-07-18T15:12:00Z"/>
          <w:rFonts w:ascii="Times New Roman" w:hAnsi="Times New Roman"/>
          <w:sz w:val="24"/>
          <w:szCs w:val="24"/>
        </w:rPr>
      </w:pPr>
      <w:r>
        <w:rPr>
          <w:rFonts w:ascii="Times New Roman" w:hAnsi="Times New Roman"/>
          <w:sz w:val="24"/>
          <w:szCs w:val="24"/>
        </w:rPr>
        <w:t>The file format “active.txt</w:t>
      </w:r>
      <w:ins w:id="2889" w:author="EOS" w:date="2011-07-02T19:14:00Z">
        <w:r>
          <w:rPr>
            <w:rFonts w:ascii="Times New Roman" w:hAnsi="Times New Roman"/>
            <w:sz w:val="24"/>
            <w:szCs w:val="24"/>
          </w:rPr>
          <w:t>”</w:t>
        </w:r>
      </w:ins>
      <w:r>
        <w:rPr>
          <w:rFonts w:ascii="Times New Roman" w:hAnsi="Times New Roman"/>
          <w:sz w:val="24"/>
          <w:szCs w:val="24"/>
        </w:rPr>
        <w:t xml:space="preserve"> was previously discussed in the “</w:t>
      </w:r>
      <w:ins w:id="2890" w:author="EOS" w:date="2011-07-02T19:14:00Z">
        <w:r w:rsidR="00962591">
          <w:rPr>
            <w:rFonts w:ascii="Times New Roman" w:hAnsi="Times New Roman"/>
            <w:sz w:val="24"/>
            <w:szCs w:val="24"/>
          </w:rPr>
          <w:fldChar w:fldCharType="begin"/>
        </w:r>
        <w:r>
          <w:rPr>
            <w:rFonts w:ascii="Times New Roman" w:hAnsi="Times New Roman"/>
            <w:sz w:val="24"/>
            <w:szCs w:val="24"/>
          </w:rPr>
          <w:instrText xml:space="preserve"> HYPERLINK  \l "ELEMENTS" </w:instrText>
        </w:r>
        <w:r w:rsidR="00962591">
          <w:rPr>
            <w:rFonts w:ascii="Times New Roman" w:hAnsi="Times New Roman"/>
            <w:sz w:val="24"/>
            <w:szCs w:val="24"/>
          </w:rPr>
          <w:fldChar w:fldCharType="separate"/>
        </w:r>
        <w:r w:rsidRPr="005C1EAE">
          <w:rPr>
            <w:rStyle w:val="Hyperlink"/>
            <w:rFonts w:ascii="Times New Roman" w:hAnsi="Times New Roman"/>
            <w:sz w:val="24"/>
            <w:szCs w:val="24"/>
          </w:rPr>
          <w:t>Elements</w:t>
        </w:r>
        <w:r w:rsidR="00962591">
          <w:rPr>
            <w:rFonts w:ascii="Times New Roman" w:hAnsi="Times New Roman"/>
            <w:sz w:val="24"/>
            <w:szCs w:val="24"/>
          </w:rPr>
          <w:fldChar w:fldCharType="end"/>
        </w:r>
      </w:ins>
      <w:r>
        <w:rPr>
          <w:rFonts w:ascii="Times New Roman" w:hAnsi="Times New Roman"/>
          <w:sz w:val="24"/>
          <w:szCs w:val="24"/>
        </w:rPr>
        <w:t>” section of the manual, however another example is provided below:</w:t>
      </w:r>
    </w:p>
    <w:p w:rsidR="007E3981" w:rsidRDefault="007E3981" w:rsidP="008F4288">
      <w:pPr>
        <w:spacing w:before="100" w:beforeAutospacing="1" w:after="100" w:afterAutospacing="1"/>
        <w:rPr>
          <w:ins w:id="2891" w:author="EOS" w:date="2011-07-03T16:13:00Z"/>
          <w:rFonts w:ascii="Times New Roman" w:hAnsi="Times New Roman"/>
          <w:sz w:val="24"/>
          <w:szCs w:val="24"/>
        </w:rPr>
      </w:pPr>
    </w:p>
    <w:p w:rsidR="007E3981" w:rsidDel="00D2080C" w:rsidRDefault="007E3981" w:rsidP="008F4288">
      <w:pPr>
        <w:spacing w:before="100" w:beforeAutospacing="1" w:after="100" w:afterAutospacing="1"/>
        <w:rPr>
          <w:del w:id="2892" w:author="EOS" w:date="2011-07-18T15:12:00Z"/>
          <w:rFonts w:ascii="Times New Roman" w:hAnsi="Times New Roman"/>
          <w:sz w:val="24"/>
          <w:szCs w:val="24"/>
        </w:rPr>
      </w:pPr>
    </w:p>
    <w:p w:rsidR="007E3981" w:rsidRDefault="00F24369" w:rsidP="0071187F">
      <w:pPr>
        <w:pStyle w:val="HTMLPreformatted"/>
        <w:rPr>
          <w:color w:val="993300"/>
        </w:rPr>
      </w:pPr>
      <w:r>
        <w:pict>
          <v:rect id="_x0000_i1132" style="width:0;height:1.5pt" o:hralign="center" o:hrstd="t" o:hr="t" fillcolor="#a0a0a0" stroked="f"/>
        </w:pict>
      </w:r>
    </w:p>
    <w:p w:rsidR="007E3981" w:rsidRDefault="007E3981" w:rsidP="0071187F">
      <w:pPr>
        <w:pStyle w:val="HTMLPreformatted"/>
        <w:rPr>
          <w:color w:val="993300"/>
        </w:rPr>
      </w:pPr>
      <w:r w:rsidRPr="00CB629C">
        <w:rPr>
          <w:color w:val="993300"/>
        </w:rPr>
        <w:t xml:space="preserve">1   1   1   1   1   1   1   1   1   1   1   1   1   1  </w:t>
      </w:r>
    </w:p>
    <w:p w:rsidR="007E3981" w:rsidRDefault="007E3981" w:rsidP="0071187F">
      <w:pPr>
        <w:pStyle w:val="HTMLPreformatted"/>
        <w:rPr>
          <w:color w:val="993300"/>
        </w:rPr>
      </w:pPr>
      <w:r w:rsidRPr="00CB629C">
        <w:rPr>
          <w:color w:val="993300"/>
        </w:rPr>
        <w:t xml:space="preserve">1   1   1   1   1   1   1   1   1   1   1   1   1   1  </w:t>
      </w:r>
    </w:p>
    <w:p w:rsidR="007E3981" w:rsidRDefault="007E3981" w:rsidP="0071187F">
      <w:pPr>
        <w:pStyle w:val="HTMLPreformatted"/>
        <w:rPr>
          <w:color w:val="993300"/>
        </w:rPr>
      </w:pPr>
      <w:r w:rsidRPr="00CB629C">
        <w:rPr>
          <w:color w:val="993300"/>
        </w:rPr>
        <w:t xml:space="preserve">1   1   1   1   </w:t>
      </w:r>
      <w:r>
        <w:rPr>
          <w:color w:val="993300"/>
        </w:rPr>
        <w:t>0</w:t>
      </w:r>
      <w:r w:rsidRPr="00CB629C">
        <w:rPr>
          <w:color w:val="993300"/>
        </w:rPr>
        <w:t xml:space="preserve">   </w:t>
      </w:r>
      <w:r>
        <w:rPr>
          <w:color w:val="993300"/>
        </w:rPr>
        <w:t>0</w:t>
      </w:r>
      <w:r w:rsidRPr="00CB629C">
        <w:rPr>
          <w:color w:val="993300"/>
        </w:rPr>
        <w:t xml:space="preserve">   </w:t>
      </w:r>
      <w:r>
        <w:rPr>
          <w:color w:val="993300"/>
        </w:rPr>
        <w:t>0</w:t>
      </w:r>
      <w:r w:rsidRPr="00CB629C">
        <w:rPr>
          <w:color w:val="993300"/>
        </w:rPr>
        <w:t xml:space="preserve">   </w:t>
      </w:r>
      <w:r>
        <w:rPr>
          <w:color w:val="993300"/>
        </w:rPr>
        <w:t>0</w:t>
      </w:r>
      <w:r w:rsidRPr="00CB629C">
        <w:rPr>
          <w:color w:val="993300"/>
        </w:rPr>
        <w:t xml:space="preserve">   1   1   1   1   1   1  </w:t>
      </w:r>
    </w:p>
    <w:p w:rsidR="007E3981" w:rsidRDefault="007E3981" w:rsidP="0071187F">
      <w:pPr>
        <w:pStyle w:val="HTMLPreformatted"/>
        <w:rPr>
          <w:color w:val="993300"/>
        </w:rPr>
      </w:pPr>
      <w:r w:rsidRPr="00CB629C">
        <w:rPr>
          <w:color w:val="993300"/>
        </w:rPr>
        <w:t xml:space="preserve">1   1   1   1   </w:t>
      </w:r>
      <w:r>
        <w:rPr>
          <w:color w:val="993300"/>
        </w:rPr>
        <w:t>0</w:t>
      </w:r>
      <w:r w:rsidRPr="00CB629C">
        <w:rPr>
          <w:color w:val="993300"/>
        </w:rPr>
        <w:t xml:space="preserve">   </w:t>
      </w:r>
      <w:r>
        <w:rPr>
          <w:color w:val="993300"/>
        </w:rPr>
        <w:t>0</w:t>
      </w:r>
      <w:r w:rsidRPr="00CB629C">
        <w:rPr>
          <w:color w:val="993300"/>
        </w:rPr>
        <w:t xml:space="preserve">   </w:t>
      </w:r>
      <w:r>
        <w:rPr>
          <w:color w:val="993300"/>
        </w:rPr>
        <w:t>0</w:t>
      </w:r>
      <w:r w:rsidRPr="00CB629C">
        <w:rPr>
          <w:color w:val="993300"/>
        </w:rPr>
        <w:t xml:space="preserve">   </w:t>
      </w:r>
      <w:r>
        <w:rPr>
          <w:color w:val="993300"/>
        </w:rPr>
        <w:t>0</w:t>
      </w:r>
      <w:r w:rsidRPr="00CB629C">
        <w:rPr>
          <w:color w:val="993300"/>
        </w:rPr>
        <w:t xml:space="preserve">   1   1   1   1   1   1  </w:t>
      </w:r>
    </w:p>
    <w:p w:rsidR="007E3981" w:rsidRDefault="007E3981" w:rsidP="0071187F">
      <w:pPr>
        <w:pStyle w:val="HTMLPreformatted"/>
        <w:rPr>
          <w:color w:val="993300"/>
        </w:rPr>
      </w:pPr>
      <w:r w:rsidRPr="00CB629C">
        <w:rPr>
          <w:color w:val="993300"/>
        </w:rPr>
        <w:t xml:space="preserve">1   1   1   1   </w:t>
      </w:r>
      <w:r>
        <w:rPr>
          <w:color w:val="993300"/>
        </w:rPr>
        <w:t>0</w:t>
      </w:r>
      <w:r w:rsidRPr="00CB629C">
        <w:rPr>
          <w:color w:val="993300"/>
        </w:rPr>
        <w:t xml:space="preserve">   </w:t>
      </w:r>
      <w:r>
        <w:rPr>
          <w:color w:val="993300"/>
        </w:rPr>
        <w:t>0</w:t>
      </w:r>
      <w:r w:rsidRPr="00CB629C">
        <w:rPr>
          <w:color w:val="993300"/>
        </w:rPr>
        <w:t xml:space="preserve">   </w:t>
      </w:r>
      <w:r>
        <w:rPr>
          <w:color w:val="993300"/>
        </w:rPr>
        <w:t>0</w:t>
      </w:r>
      <w:r w:rsidRPr="00CB629C">
        <w:rPr>
          <w:color w:val="993300"/>
        </w:rPr>
        <w:t xml:space="preserve">   </w:t>
      </w:r>
      <w:r>
        <w:rPr>
          <w:color w:val="993300"/>
        </w:rPr>
        <w:t>0</w:t>
      </w:r>
      <w:r w:rsidRPr="00CB629C">
        <w:rPr>
          <w:color w:val="993300"/>
        </w:rPr>
        <w:t xml:space="preserve">   1   1   1   1   1   1  </w:t>
      </w:r>
    </w:p>
    <w:p w:rsidR="007E3981" w:rsidRDefault="007E3981" w:rsidP="0071187F">
      <w:pPr>
        <w:pStyle w:val="HTMLPreformatted"/>
        <w:rPr>
          <w:color w:val="993300"/>
        </w:rPr>
      </w:pPr>
      <w:r w:rsidRPr="00CB629C">
        <w:rPr>
          <w:color w:val="993300"/>
        </w:rPr>
        <w:t xml:space="preserve">1   1   1   1   1   1   1   1   1   1   1   1   1   1  </w:t>
      </w:r>
    </w:p>
    <w:p w:rsidR="007E3981" w:rsidRDefault="007E3981" w:rsidP="0071187F">
      <w:pPr>
        <w:pStyle w:val="HTMLPreformatted"/>
        <w:rPr>
          <w:color w:val="993300"/>
        </w:rPr>
      </w:pPr>
      <w:r w:rsidRPr="00CB629C">
        <w:rPr>
          <w:color w:val="993300"/>
        </w:rPr>
        <w:t xml:space="preserve">1   1   1   1   1   1   1   1   1   1   1   1   1   1  </w:t>
      </w:r>
    </w:p>
    <w:p w:rsidR="007E3981" w:rsidRDefault="00F24369" w:rsidP="0071187F">
      <w:pPr>
        <w:spacing w:before="100" w:beforeAutospacing="1" w:after="100" w:afterAutospacing="1"/>
        <w:rPr>
          <w:rFonts w:ascii="Times New Roman" w:hAnsi="Times New Roman"/>
          <w:sz w:val="24"/>
          <w:szCs w:val="24"/>
        </w:rPr>
      </w:pPr>
      <w:r>
        <w:pict>
          <v:rect id="_x0000_i1133" style="width:0;height:1.5pt" o:hralign="center" o:hrstd="t" o:hr="t" fillcolor="#a0a0a0" stroked="f"/>
        </w:pict>
      </w:r>
    </w:p>
    <w:p w:rsidR="007E3981" w:rsidRDefault="007E3981" w:rsidP="008F4288">
      <w:pPr>
        <w:spacing w:before="100" w:beforeAutospacing="1" w:after="100" w:afterAutospacing="1"/>
        <w:rPr>
          <w:rFonts w:ascii="Times New Roman" w:hAnsi="Times New Roman"/>
          <w:sz w:val="24"/>
          <w:szCs w:val="24"/>
        </w:rPr>
      </w:pPr>
      <w:r>
        <w:rPr>
          <w:rFonts w:ascii="Times New Roman" w:hAnsi="Times New Roman"/>
          <w:sz w:val="24"/>
          <w:szCs w:val="24"/>
        </w:rPr>
        <w:t xml:space="preserve"> The format of this file is consistent with the model file, and the values equal to 1 define the model cel</w:t>
      </w:r>
      <w:ins w:id="2893" w:author="EOS" w:date="2011-07-02T19:14:00Z">
        <w:r>
          <w:rPr>
            <w:rFonts w:ascii="Times New Roman" w:hAnsi="Times New Roman"/>
            <w:sz w:val="24"/>
            <w:szCs w:val="24"/>
          </w:rPr>
          <w:t>l</w:t>
        </w:r>
      </w:ins>
      <w:r>
        <w:rPr>
          <w:rFonts w:ascii="Times New Roman" w:hAnsi="Times New Roman"/>
          <w:sz w:val="24"/>
          <w:szCs w:val="24"/>
        </w:rPr>
        <w:t xml:space="preserve">s marked as “active”, while values equal to 0 define the model cells marked as “inactive” (without the capability </w:t>
      </w:r>
      <w:del w:id="2894" w:author="EOS" w:date="2011-07-02T19:15:00Z">
        <w:r w:rsidDel="00B350B7">
          <w:rPr>
            <w:rFonts w:ascii="Times New Roman" w:hAnsi="Times New Roman"/>
            <w:sz w:val="24"/>
            <w:szCs w:val="24"/>
          </w:rPr>
          <w:delText>to interfere with</w:delText>
        </w:r>
      </w:del>
      <w:ins w:id="2895" w:author="EOS" w:date="2011-07-02T19:15:00Z">
        <w:r>
          <w:rPr>
            <w:rFonts w:ascii="Times New Roman" w:hAnsi="Times New Roman"/>
            <w:sz w:val="24"/>
            <w:szCs w:val="24"/>
          </w:rPr>
          <w:t>affect</w:t>
        </w:r>
      </w:ins>
      <w:r>
        <w:rPr>
          <w:rFonts w:ascii="Times New Roman" w:hAnsi="Times New Roman"/>
          <w:sz w:val="24"/>
          <w:szCs w:val="24"/>
        </w:rPr>
        <w:t xml:space="preserve"> the neighbouring cells</w:t>
      </w:r>
      <w:ins w:id="2896" w:author="EOS" w:date="2011-07-02T19:15:00Z">
        <w:r>
          <w:rPr>
            <w:rFonts w:ascii="Times New Roman" w:hAnsi="Times New Roman"/>
            <w:sz w:val="24"/>
            <w:szCs w:val="24"/>
          </w:rPr>
          <w:t>)</w:t>
        </w:r>
      </w:ins>
      <w:r>
        <w:rPr>
          <w:rFonts w:ascii="Times New Roman" w:hAnsi="Times New Roman"/>
          <w:sz w:val="24"/>
          <w:szCs w:val="24"/>
        </w:rPr>
        <w:t>.</w:t>
      </w:r>
    </w:p>
    <w:p w:rsidR="007E3981" w:rsidRDefault="007E3981" w:rsidP="008F4288">
      <w:pPr>
        <w:spacing w:before="100" w:beforeAutospacing="1" w:after="100" w:afterAutospacing="1"/>
        <w:rPr>
          <w:rFonts w:ascii="Times New Roman" w:hAnsi="Times New Roman"/>
          <w:sz w:val="24"/>
          <w:szCs w:val="24"/>
        </w:rPr>
      </w:pPr>
      <w:r>
        <w:rPr>
          <w:rFonts w:ascii="Times New Roman" w:hAnsi="Times New Roman"/>
          <w:sz w:val="24"/>
          <w:szCs w:val="24"/>
        </w:rPr>
        <w:t xml:space="preserve">The case when inactive cells do not </w:t>
      </w:r>
      <w:del w:id="2897" w:author="EOS" w:date="2011-07-02T19:16:00Z">
        <w:r w:rsidDel="00B350B7">
          <w:rPr>
            <w:rFonts w:ascii="Times New Roman" w:hAnsi="Times New Roman"/>
            <w:sz w:val="24"/>
            <w:szCs w:val="24"/>
          </w:rPr>
          <w:delText xml:space="preserve">have the capability to </w:delText>
        </w:r>
      </w:del>
      <w:r>
        <w:rPr>
          <w:rFonts w:ascii="Times New Roman" w:hAnsi="Times New Roman"/>
          <w:sz w:val="24"/>
          <w:szCs w:val="24"/>
        </w:rPr>
        <w:t xml:space="preserve">influence their </w:t>
      </w:r>
      <w:proofErr w:type="spellStart"/>
      <w:r>
        <w:rPr>
          <w:rFonts w:ascii="Times New Roman" w:hAnsi="Times New Roman"/>
          <w:sz w:val="24"/>
          <w:szCs w:val="24"/>
        </w:rPr>
        <w:t>neighbours</w:t>
      </w:r>
      <w:proofErr w:type="spellEnd"/>
      <w:r>
        <w:rPr>
          <w:rFonts w:ascii="Times New Roman" w:hAnsi="Times New Roman"/>
          <w:sz w:val="24"/>
          <w:szCs w:val="24"/>
        </w:rPr>
        <w:t xml:space="preserve"> is shown in </w:t>
      </w:r>
      <w:ins w:id="2898" w:author="EOS" w:date="2011-06-15T12:17:00Z">
        <w:r w:rsidR="00962591">
          <w:rPr>
            <w:rFonts w:ascii="Times New Roman" w:hAnsi="Times New Roman"/>
            <w:sz w:val="24"/>
            <w:szCs w:val="24"/>
          </w:rPr>
          <w:fldChar w:fldCharType="begin"/>
        </w:r>
        <w:r>
          <w:rPr>
            <w:rFonts w:ascii="Times New Roman" w:hAnsi="Times New Roman"/>
            <w:sz w:val="24"/>
            <w:szCs w:val="24"/>
          </w:rPr>
          <w:instrText>HYPERLINK  \l "FIG24"</w:instrText>
        </w:r>
        <w:r w:rsidR="00962591">
          <w:rPr>
            <w:rFonts w:ascii="Times New Roman" w:hAnsi="Times New Roman"/>
            <w:sz w:val="24"/>
            <w:szCs w:val="24"/>
          </w:rPr>
          <w:fldChar w:fldCharType="separate"/>
        </w:r>
      </w:ins>
      <w:ins w:id="2899" w:author="EOS" w:date="2011-06-15T12:18:00Z">
        <w:r>
          <w:rPr>
            <w:rStyle w:val="Hyperlink"/>
            <w:rFonts w:ascii="Times New Roman" w:hAnsi="Times New Roman"/>
            <w:sz w:val="24"/>
            <w:szCs w:val="24"/>
          </w:rPr>
          <w:t>figure</w:t>
        </w:r>
      </w:ins>
      <w:ins w:id="2900" w:author="EOS" w:date="2011-06-15T12:17:00Z">
        <w:r w:rsidR="00962591">
          <w:rPr>
            <w:rFonts w:ascii="Times New Roman" w:hAnsi="Times New Roman"/>
            <w:sz w:val="24"/>
            <w:szCs w:val="24"/>
          </w:rPr>
          <w:fldChar w:fldCharType="end"/>
        </w:r>
      </w:ins>
      <w:ins w:id="2901" w:author="EOS" w:date="2011-06-15T12:18:00Z">
        <w:r w:rsidR="00962591">
          <w:rPr>
            <w:rFonts w:ascii="Times New Roman" w:hAnsi="Times New Roman"/>
            <w:sz w:val="24"/>
            <w:szCs w:val="24"/>
          </w:rPr>
          <w:fldChar w:fldCharType="begin"/>
        </w:r>
        <w:r>
          <w:rPr>
            <w:rFonts w:ascii="Times New Roman" w:hAnsi="Times New Roman"/>
            <w:sz w:val="24"/>
            <w:szCs w:val="24"/>
          </w:rPr>
          <w:instrText xml:space="preserve"> HYPERLINK  \l "FIG24" </w:instrText>
        </w:r>
        <w:r w:rsidR="00962591">
          <w:rPr>
            <w:rFonts w:ascii="Times New Roman" w:hAnsi="Times New Roman"/>
            <w:sz w:val="24"/>
            <w:szCs w:val="24"/>
          </w:rPr>
          <w:fldChar w:fldCharType="separate"/>
        </w:r>
        <w:r w:rsidRPr="00AE74B4">
          <w:rPr>
            <w:rStyle w:val="Hyperlink"/>
            <w:rFonts w:ascii="Times New Roman" w:hAnsi="Times New Roman"/>
            <w:sz w:val="24"/>
            <w:szCs w:val="24"/>
          </w:rPr>
          <w:t xml:space="preserve"> 2</w:t>
        </w:r>
      </w:ins>
      <w:ins w:id="2902" w:author="EOS" w:date="2011-07-18T17:25:00Z">
        <w:r>
          <w:rPr>
            <w:rStyle w:val="Hyperlink"/>
            <w:rFonts w:ascii="Times New Roman" w:hAnsi="Times New Roman"/>
            <w:sz w:val="24"/>
            <w:szCs w:val="24"/>
          </w:rPr>
          <w:t>6</w:t>
        </w:r>
      </w:ins>
      <w:ins w:id="2903" w:author="EOS" w:date="2011-06-15T12:18:00Z">
        <w:r w:rsidR="00962591">
          <w:rPr>
            <w:rFonts w:ascii="Times New Roman" w:hAnsi="Times New Roman"/>
            <w:sz w:val="24"/>
            <w:szCs w:val="24"/>
          </w:rPr>
          <w:fldChar w:fldCharType="end"/>
        </w:r>
      </w:ins>
      <w:r>
        <w:rPr>
          <w:rFonts w:ascii="Times New Roman" w:hAnsi="Times New Roman"/>
          <w:sz w:val="24"/>
          <w:szCs w:val="24"/>
        </w:rPr>
        <w:t xml:space="preserve">. </w:t>
      </w:r>
    </w:p>
    <w:p w:rsidR="007E3981" w:rsidRDefault="00E1549D" w:rsidP="00734E17">
      <w:pPr>
        <w:spacing w:before="100" w:beforeAutospacing="1" w:after="100" w:afterAutospacing="1"/>
        <w:ind w:left="360"/>
        <w:rPr>
          <w:rFonts w:ascii="Times New Roman" w:hAnsi="Times New Roman"/>
          <w:sz w:val="24"/>
          <w:szCs w:val="24"/>
        </w:rPr>
      </w:pPr>
      <w:r>
        <w:rPr>
          <w:rFonts w:ascii="Times New Roman" w:hAnsi="Times New Roman"/>
          <w:noProof/>
          <w:sz w:val="24"/>
          <w:szCs w:val="24"/>
          <w:lang w:val="en-CA" w:eastAsia="en-CA"/>
        </w:rPr>
        <w:drawing>
          <wp:inline distT="0" distB="0" distL="0" distR="0">
            <wp:extent cx="6210300" cy="24638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10300" cy="2463800"/>
                    </a:xfrm>
                    <a:prstGeom prst="rect">
                      <a:avLst/>
                    </a:prstGeom>
                    <a:noFill/>
                    <a:ln>
                      <a:noFill/>
                    </a:ln>
                  </pic:spPr>
                </pic:pic>
              </a:graphicData>
            </a:graphic>
          </wp:inline>
        </w:drawing>
      </w:r>
    </w:p>
    <w:p w:rsidR="00EF6550" w:rsidRDefault="007E3981">
      <w:pPr>
        <w:pStyle w:val="Figurestyle"/>
        <w:pPrChange w:id="2904" w:author="EOS" w:date="2011-06-16T16:47:00Z">
          <w:pPr>
            <w:pStyle w:val="Figurestyle"/>
            <w:spacing w:before="100" w:beforeAutospacing="1" w:after="100" w:afterAutospacing="1"/>
            <w:ind w:left="360" w:hanging="360"/>
          </w:pPr>
        </w:pPrChange>
      </w:pPr>
      <w:bookmarkStart w:id="2905" w:name="FIG24"/>
      <w:del w:id="2906" w:author="EOS" w:date="2011-06-16T16:46:00Z">
        <w:r w:rsidRPr="008F4288" w:rsidDel="00635373">
          <w:rPr>
            <w:b/>
          </w:rPr>
          <w:delText xml:space="preserve">Figure </w:delText>
        </w:r>
      </w:del>
      <w:del w:id="2907" w:author="EOS" w:date="2011-06-15T12:17:00Z">
        <w:r w:rsidDel="00AE74B4">
          <w:rPr>
            <w:b/>
          </w:rPr>
          <w:delText>22</w:delText>
        </w:r>
      </w:del>
      <w:bookmarkEnd w:id="2905"/>
      <w:del w:id="2908" w:author="EOS" w:date="2011-06-16T16:46:00Z">
        <w:r w:rsidRPr="008F4288" w:rsidDel="00635373">
          <w:rPr>
            <w:b/>
          </w:rPr>
          <w:delText>.</w:delText>
        </w:r>
        <w:r w:rsidDel="00635373">
          <w:delText xml:space="preserve"> </w:delText>
        </w:r>
      </w:del>
      <w:proofErr w:type="gramStart"/>
      <w:ins w:id="2909" w:author="EOS" w:date="2011-06-16T16:46:00Z">
        <w:r>
          <w:t xml:space="preserve">Figure </w:t>
        </w:r>
        <w:proofErr w:type="gramEnd"/>
        <w:r w:rsidR="00962591">
          <w:fldChar w:fldCharType="begin"/>
        </w:r>
        <w:r>
          <w:instrText xml:space="preserve"> SEQ Figure \* ARABIC </w:instrText>
        </w:r>
        <w:r w:rsidR="00962591">
          <w:fldChar w:fldCharType="separate"/>
        </w:r>
      </w:ins>
      <w:ins w:id="2910" w:author="EOS" w:date="2011-09-07T12:31:00Z">
        <w:r w:rsidR="00F26A78">
          <w:rPr>
            <w:noProof/>
          </w:rPr>
          <w:t>26</w:t>
        </w:r>
      </w:ins>
      <w:ins w:id="2911" w:author="EOS" w:date="2011-06-16T16:46:00Z">
        <w:r w:rsidR="00962591">
          <w:fldChar w:fldCharType="end"/>
        </w:r>
        <w:proofErr w:type="gramStart"/>
        <w:r>
          <w:t>.</w:t>
        </w:r>
        <w:proofErr w:type="gramEnd"/>
        <w:r>
          <w:t xml:space="preserve"> </w:t>
        </w:r>
      </w:ins>
      <w:r>
        <w:t>Reference model cells are inactive, and they do not influence the neighbouring cells.</w:t>
      </w:r>
    </w:p>
    <w:p w:rsidR="007E3981" w:rsidRDefault="007E3981" w:rsidP="00CB629C">
      <w:pPr>
        <w:spacing w:before="100" w:beforeAutospacing="1" w:after="100" w:afterAutospacing="1"/>
        <w:rPr>
          <w:rFonts w:ascii="Times New Roman" w:hAnsi="Times New Roman"/>
          <w:sz w:val="24"/>
          <w:szCs w:val="24"/>
        </w:rPr>
      </w:pPr>
      <w:ins w:id="2912" w:author="Doug Oldenburg" w:date="2011-08-01T17:41:00Z">
        <w:r>
          <w:rPr>
            <w:rFonts w:ascii="Times New Roman" w:hAnsi="Times New Roman"/>
            <w:sz w:val="24"/>
            <w:szCs w:val="24"/>
          </w:rPr>
          <w:t>If it is desired to have the inactive cells influence the values of neighboring</w:t>
        </w:r>
      </w:ins>
      <w:ins w:id="2913" w:author="Doug Oldenburg" w:date="2011-08-01T17:42:00Z">
        <w:r>
          <w:rPr>
            <w:rFonts w:ascii="Times New Roman" w:hAnsi="Times New Roman"/>
            <w:sz w:val="24"/>
            <w:szCs w:val="24"/>
          </w:rPr>
          <w:t xml:space="preserve"> cells then their values are set to -1</w:t>
        </w:r>
      </w:ins>
      <w:ins w:id="2914" w:author="Doug Oldenburg" w:date="2011-08-01T17:43:00Z">
        <w:r>
          <w:rPr>
            <w:rFonts w:ascii="Times New Roman" w:hAnsi="Times New Roman"/>
            <w:sz w:val="24"/>
            <w:szCs w:val="24"/>
          </w:rPr>
          <w:t xml:space="preserve"> as in the file below. </w:t>
        </w:r>
      </w:ins>
      <w:del w:id="2915" w:author="Doug Oldenburg" w:date="2011-08-01T17:43:00Z">
        <w:r w:rsidDel="00E42F20">
          <w:rPr>
            <w:rFonts w:ascii="Times New Roman" w:hAnsi="Times New Roman"/>
            <w:sz w:val="24"/>
            <w:szCs w:val="24"/>
          </w:rPr>
          <w:delText xml:space="preserve">In another example the </w:delText>
        </w:r>
      </w:del>
      <w:ins w:id="2916" w:author="EOS" w:date="2011-07-02T19:23:00Z">
        <w:del w:id="2917" w:author="Doug Oldenburg" w:date="2011-08-01T17:43:00Z">
          <w:r w:rsidDel="00E42F20">
            <w:rPr>
              <w:rFonts w:ascii="Times New Roman" w:hAnsi="Times New Roman"/>
              <w:sz w:val="24"/>
              <w:szCs w:val="24"/>
            </w:rPr>
            <w:delText xml:space="preserve">resistivity model shows a smoother anomaly due to the influence of </w:delText>
          </w:r>
        </w:del>
      </w:ins>
      <w:del w:id="2918" w:author="Doug Oldenburg" w:date="2011-08-01T17:43:00Z">
        <w:r w:rsidDel="00E42F20">
          <w:rPr>
            <w:rFonts w:ascii="Times New Roman" w:hAnsi="Times New Roman"/>
            <w:sz w:val="24"/>
            <w:szCs w:val="24"/>
          </w:rPr>
          <w:delText>inactive cells may have the functionality to influence</w:delText>
        </w:r>
      </w:del>
      <w:ins w:id="2919" w:author="EOS" w:date="2011-07-02T19:23:00Z">
        <w:del w:id="2920" w:author="Doug Oldenburg" w:date="2011-08-01T17:43:00Z">
          <w:r w:rsidDel="00E42F20">
            <w:rPr>
              <w:rFonts w:ascii="Times New Roman" w:hAnsi="Times New Roman"/>
              <w:sz w:val="24"/>
              <w:szCs w:val="24"/>
            </w:rPr>
            <w:delText>on their</w:delText>
          </w:r>
        </w:del>
      </w:ins>
      <w:del w:id="2921" w:author="Doug Oldenburg" w:date="2011-08-01T17:43:00Z">
        <w:r w:rsidDel="00E42F20">
          <w:rPr>
            <w:rFonts w:ascii="Times New Roman" w:hAnsi="Times New Roman"/>
            <w:sz w:val="24"/>
            <w:szCs w:val="24"/>
          </w:rPr>
          <w:delText xml:space="preserve"> their neighbouring </w:delText>
        </w:r>
      </w:del>
      <w:ins w:id="2922" w:author="EOS" w:date="2011-07-02T19:23:00Z">
        <w:del w:id="2923" w:author="Doug Oldenburg" w:date="2011-08-01T17:43:00Z">
          <w:r w:rsidDel="00E42F20">
            <w:rPr>
              <w:rFonts w:ascii="Times New Roman" w:hAnsi="Times New Roman"/>
              <w:sz w:val="24"/>
              <w:szCs w:val="24"/>
            </w:rPr>
            <w:delText>neighbours</w:delText>
          </w:r>
        </w:del>
      </w:ins>
      <w:del w:id="2924" w:author="Doug Oldenburg" w:date="2011-08-01T17:43:00Z">
        <w:r w:rsidDel="00E42F20">
          <w:rPr>
            <w:rFonts w:ascii="Times New Roman" w:hAnsi="Times New Roman"/>
            <w:sz w:val="24"/>
            <w:szCs w:val="24"/>
          </w:rPr>
          <w:delText>cells, as</w:delText>
        </w:r>
      </w:del>
      <w:ins w:id="2925" w:author="Doug Oldenburg" w:date="2011-08-01T17:43:00Z">
        <w:r>
          <w:rPr>
            <w:rFonts w:ascii="Times New Roman" w:hAnsi="Times New Roman"/>
            <w:sz w:val="24"/>
            <w:szCs w:val="24"/>
          </w:rPr>
          <w:t>The resultant</w:t>
        </w:r>
      </w:ins>
      <w:r>
        <w:rPr>
          <w:rFonts w:ascii="Times New Roman" w:hAnsi="Times New Roman"/>
          <w:sz w:val="24"/>
          <w:szCs w:val="24"/>
        </w:rPr>
        <w:t xml:space="preserve"> </w:t>
      </w:r>
      <w:ins w:id="2926" w:author="Doug Oldenburg" w:date="2011-08-01T17:43:00Z">
        <w:r>
          <w:rPr>
            <w:rFonts w:ascii="Times New Roman" w:hAnsi="Times New Roman"/>
            <w:sz w:val="24"/>
            <w:szCs w:val="24"/>
          </w:rPr>
          <w:t xml:space="preserve">inversion model is </w:t>
        </w:r>
      </w:ins>
      <w:r>
        <w:rPr>
          <w:rFonts w:ascii="Times New Roman" w:hAnsi="Times New Roman"/>
          <w:sz w:val="24"/>
          <w:szCs w:val="24"/>
        </w:rPr>
        <w:t xml:space="preserve">shown in </w:t>
      </w:r>
      <w:ins w:id="2927" w:author="EOS" w:date="2011-06-15T12:19:00Z">
        <w:r w:rsidR="00962591">
          <w:rPr>
            <w:rFonts w:ascii="Times New Roman" w:hAnsi="Times New Roman"/>
            <w:sz w:val="24"/>
            <w:szCs w:val="24"/>
          </w:rPr>
          <w:fldChar w:fldCharType="begin"/>
        </w:r>
        <w:r>
          <w:rPr>
            <w:rFonts w:ascii="Times New Roman" w:hAnsi="Times New Roman"/>
            <w:sz w:val="24"/>
            <w:szCs w:val="24"/>
          </w:rPr>
          <w:instrText xml:space="preserve"> HYPERLINK  \l "FIG25" </w:instrText>
        </w:r>
        <w:r w:rsidR="00962591">
          <w:rPr>
            <w:rFonts w:ascii="Times New Roman" w:hAnsi="Times New Roman"/>
            <w:sz w:val="24"/>
            <w:szCs w:val="24"/>
          </w:rPr>
          <w:fldChar w:fldCharType="separate"/>
        </w:r>
        <w:r w:rsidRPr="00AE74B4">
          <w:rPr>
            <w:rStyle w:val="Hyperlink"/>
            <w:rFonts w:ascii="Times New Roman" w:hAnsi="Times New Roman"/>
            <w:sz w:val="24"/>
            <w:szCs w:val="24"/>
          </w:rPr>
          <w:t>figure 2</w:t>
        </w:r>
        <w:del w:id="2928" w:author="EOS" w:date="2011-06-15T12:19:00Z">
          <w:r w:rsidRPr="00AE74B4" w:rsidDel="00AE74B4">
            <w:rPr>
              <w:rStyle w:val="Hyperlink"/>
              <w:rFonts w:ascii="Times New Roman" w:hAnsi="Times New Roman"/>
              <w:sz w:val="24"/>
              <w:szCs w:val="24"/>
            </w:rPr>
            <w:delText>3</w:delText>
          </w:r>
        </w:del>
      </w:ins>
      <w:ins w:id="2929" w:author="EOS" w:date="2011-07-18T17:26:00Z">
        <w:r>
          <w:rPr>
            <w:rStyle w:val="Hyperlink"/>
            <w:rFonts w:ascii="Times New Roman" w:hAnsi="Times New Roman"/>
            <w:sz w:val="24"/>
            <w:szCs w:val="24"/>
          </w:rPr>
          <w:t>7</w:t>
        </w:r>
      </w:ins>
      <w:ins w:id="2930" w:author="EOS" w:date="2011-06-15T12:19:00Z">
        <w:r w:rsidR="00962591">
          <w:rPr>
            <w:rFonts w:ascii="Times New Roman" w:hAnsi="Times New Roman"/>
            <w:sz w:val="24"/>
            <w:szCs w:val="24"/>
          </w:rPr>
          <w:fldChar w:fldCharType="end"/>
        </w:r>
      </w:ins>
      <w:ins w:id="2931" w:author="Doug Oldenburg" w:date="2011-08-01T17:44:00Z">
        <w:r>
          <w:rPr>
            <w:rFonts w:ascii="Times New Roman" w:hAnsi="Times New Roman"/>
            <w:sz w:val="24"/>
            <w:szCs w:val="24"/>
          </w:rPr>
          <w:t xml:space="preserve">. The region of high conductivity </w:t>
        </w:r>
      </w:ins>
      <w:ins w:id="2932" w:author="Doug Oldenburg" w:date="2011-08-01T17:45:00Z">
        <w:r>
          <w:rPr>
            <w:rFonts w:ascii="Times New Roman" w:hAnsi="Times New Roman"/>
            <w:sz w:val="24"/>
            <w:szCs w:val="24"/>
          </w:rPr>
          <w:t>has been extended away from the reference model and the anomaly smoothly transitions to the background.</w:t>
        </w:r>
      </w:ins>
      <w:del w:id="2933" w:author="Doug Oldenburg" w:date="2011-08-01T17:44:00Z">
        <w:r w:rsidDel="00E42F20">
          <w:rPr>
            <w:rFonts w:ascii="Times New Roman" w:hAnsi="Times New Roman"/>
            <w:sz w:val="24"/>
            <w:szCs w:val="24"/>
          </w:rPr>
          <w:delText>.</w:delText>
        </w:r>
      </w:del>
      <w:del w:id="2934" w:author="Doug Oldenburg" w:date="2011-08-01T17:45:00Z">
        <w:r w:rsidDel="00E42F20">
          <w:rPr>
            <w:rFonts w:ascii="Times New Roman" w:hAnsi="Times New Roman"/>
            <w:sz w:val="24"/>
            <w:szCs w:val="24"/>
          </w:rPr>
          <w:delText xml:space="preserve"> In this case the format of the input file remains the same, and the format of the inactive cells file (below) changes in order to accommodate inactive cell values set to </w:delText>
        </w:r>
        <w:r w:rsidR="00962591" w:rsidRPr="00962591">
          <w:rPr>
            <w:rFonts w:ascii="Times New Roman" w:hAnsi="Times New Roman"/>
            <w:color w:val="C00000"/>
            <w:sz w:val="24"/>
            <w:szCs w:val="24"/>
            <w:rPrChange w:id="2935" w:author="EOS" w:date="2011-07-18T17:26:00Z">
              <w:rPr>
                <w:rFonts w:ascii="Times New Roman" w:hAnsi="Times New Roman"/>
                <w:sz w:val="24"/>
                <w:szCs w:val="24"/>
              </w:rPr>
            </w:rPrChange>
          </w:rPr>
          <w:delText>-1</w:delText>
        </w:r>
        <w:r w:rsidDel="00E42F20">
          <w:rPr>
            <w:rFonts w:ascii="Times New Roman" w:hAnsi="Times New Roman"/>
            <w:sz w:val="24"/>
            <w:szCs w:val="24"/>
          </w:rPr>
          <w:delText xml:space="preserve"> (see below).</w:delText>
        </w:r>
      </w:del>
      <w:r>
        <w:rPr>
          <w:rFonts w:ascii="Times New Roman" w:hAnsi="Times New Roman"/>
          <w:sz w:val="24"/>
          <w:szCs w:val="24"/>
        </w:rPr>
        <w:t xml:space="preserve"> </w:t>
      </w:r>
    </w:p>
    <w:p w:rsidR="007E3981" w:rsidRDefault="00F24369" w:rsidP="007C02BB">
      <w:pPr>
        <w:pStyle w:val="HTMLPreformatted"/>
        <w:rPr>
          <w:color w:val="993300"/>
        </w:rPr>
      </w:pPr>
      <w:r>
        <w:pict>
          <v:rect id="_x0000_i1134" style="width:0;height:1.5pt" o:hralign="center" o:hrstd="t" o:hr="t" fillcolor="#a0a0a0" stroked="f"/>
        </w:pict>
      </w:r>
    </w:p>
    <w:p w:rsidR="007E3981" w:rsidRDefault="007E3981" w:rsidP="007C02BB">
      <w:pPr>
        <w:pStyle w:val="HTMLPreformatted"/>
        <w:rPr>
          <w:color w:val="993300"/>
        </w:rPr>
      </w:pPr>
      <w:r w:rsidRPr="00CB629C">
        <w:rPr>
          <w:color w:val="993300"/>
        </w:rPr>
        <w:t xml:space="preserve">1   1   1   1   1   1   1   1   1   1   1   1   1   1  </w:t>
      </w:r>
    </w:p>
    <w:p w:rsidR="007E3981" w:rsidRDefault="007E3981" w:rsidP="007C02BB">
      <w:pPr>
        <w:pStyle w:val="HTMLPreformatted"/>
        <w:rPr>
          <w:color w:val="993300"/>
        </w:rPr>
      </w:pPr>
      <w:r w:rsidRPr="00CB629C">
        <w:rPr>
          <w:color w:val="993300"/>
        </w:rPr>
        <w:t xml:space="preserve">1   1   1   1   1   1   1   1   1   1   1   1   1   1  </w:t>
      </w:r>
    </w:p>
    <w:p w:rsidR="007E3981" w:rsidRDefault="007E3981" w:rsidP="007C02BB">
      <w:pPr>
        <w:pStyle w:val="HTMLPreformatted"/>
        <w:rPr>
          <w:color w:val="993300"/>
        </w:rPr>
      </w:pPr>
      <w:r w:rsidRPr="00CB629C">
        <w:rPr>
          <w:color w:val="993300"/>
        </w:rPr>
        <w:t xml:space="preserve">1   1   1   </w:t>
      </w:r>
      <w:proofErr w:type="gramStart"/>
      <w:r w:rsidRPr="00CB629C">
        <w:rPr>
          <w:color w:val="993300"/>
        </w:rPr>
        <w:t xml:space="preserve">1  </w:t>
      </w:r>
      <w:r>
        <w:rPr>
          <w:color w:val="993300"/>
        </w:rPr>
        <w:t>-</w:t>
      </w:r>
      <w:proofErr w:type="gramEnd"/>
      <w:r>
        <w:rPr>
          <w:color w:val="993300"/>
        </w:rPr>
        <w:t>1</w:t>
      </w:r>
      <w:r w:rsidRPr="00CB629C">
        <w:rPr>
          <w:color w:val="993300"/>
        </w:rPr>
        <w:t xml:space="preserve">  </w:t>
      </w:r>
      <w:r>
        <w:rPr>
          <w:color w:val="993300"/>
        </w:rPr>
        <w:t>-1</w:t>
      </w:r>
      <w:r w:rsidRPr="00CB629C">
        <w:rPr>
          <w:color w:val="993300"/>
        </w:rPr>
        <w:t xml:space="preserve">  </w:t>
      </w:r>
      <w:r>
        <w:rPr>
          <w:color w:val="993300"/>
        </w:rPr>
        <w:t>-1</w:t>
      </w:r>
      <w:r w:rsidRPr="00CB629C">
        <w:rPr>
          <w:color w:val="993300"/>
        </w:rPr>
        <w:t xml:space="preserve">  </w:t>
      </w:r>
      <w:r>
        <w:rPr>
          <w:color w:val="993300"/>
        </w:rPr>
        <w:t>-1</w:t>
      </w:r>
      <w:r w:rsidRPr="00CB629C">
        <w:rPr>
          <w:color w:val="993300"/>
        </w:rPr>
        <w:t xml:space="preserve">   1   1   1   1   1   1  </w:t>
      </w:r>
    </w:p>
    <w:p w:rsidR="007E3981" w:rsidRDefault="007E3981" w:rsidP="007C02BB">
      <w:pPr>
        <w:pStyle w:val="HTMLPreformatted"/>
        <w:rPr>
          <w:color w:val="993300"/>
        </w:rPr>
      </w:pPr>
      <w:r w:rsidRPr="00CB629C">
        <w:rPr>
          <w:color w:val="993300"/>
        </w:rPr>
        <w:t xml:space="preserve">1   1   1   </w:t>
      </w:r>
      <w:proofErr w:type="gramStart"/>
      <w:r w:rsidRPr="00CB629C">
        <w:rPr>
          <w:color w:val="993300"/>
        </w:rPr>
        <w:t xml:space="preserve">1  </w:t>
      </w:r>
      <w:r>
        <w:rPr>
          <w:color w:val="993300"/>
        </w:rPr>
        <w:t>-</w:t>
      </w:r>
      <w:proofErr w:type="gramEnd"/>
      <w:r>
        <w:rPr>
          <w:color w:val="993300"/>
        </w:rPr>
        <w:t>1</w:t>
      </w:r>
      <w:r w:rsidRPr="00CB629C">
        <w:rPr>
          <w:color w:val="993300"/>
        </w:rPr>
        <w:t xml:space="preserve">  </w:t>
      </w:r>
      <w:r>
        <w:rPr>
          <w:color w:val="993300"/>
        </w:rPr>
        <w:t>-1</w:t>
      </w:r>
      <w:r w:rsidRPr="00CB629C">
        <w:rPr>
          <w:color w:val="993300"/>
        </w:rPr>
        <w:t xml:space="preserve">  </w:t>
      </w:r>
      <w:r>
        <w:rPr>
          <w:color w:val="993300"/>
        </w:rPr>
        <w:t>-1</w:t>
      </w:r>
      <w:r w:rsidRPr="00CB629C">
        <w:rPr>
          <w:color w:val="993300"/>
        </w:rPr>
        <w:t xml:space="preserve">  </w:t>
      </w:r>
      <w:r>
        <w:rPr>
          <w:color w:val="993300"/>
        </w:rPr>
        <w:t>-1</w:t>
      </w:r>
      <w:r w:rsidRPr="00CB629C">
        <w:rPr>
          <w:color w:val="993300"/>
        </w:rPr>
        <w:t xml:space="preserve">   1   1   1   1   1   1  </w:t>
      </w:r>
    </w:p>
    <w:p w:rsidR="007E3981" w:rsidRDefault="007E3981" w:rsidP="007C02BB">
      <w:pPr>
        <w:pStyle w:val="HTMLPreformatted"/>
        <w:rPr>
          <w:color w:val="993300"/>
        </w:rPr>
      </w:pPr>
      <w:r w:rsidRPr="00CB629C">
        <w:rPr>
          <w:color w:val="993300"/>
        </w:rPr>
        <w:t xml:space="preserve">1   1   1   </w:t>
      </w:r>
      <w:proofErr w:type="gramStart"/>
      <w:r w:rsidRPr="00CB629C">
        <w:rPr>
          <w:color w:val="993300"/>
        </w:rPr>
        <w:t xml:space="preserve">1  </w:t>
      </w:r>
      <w:r>
        <w:rPr>
          <w:color w:val="993300"/>
        </w:rPr>
        <w:t>-</w:t>
      </w:r>
      <w:proofErr w:type="gramEnd"/>
      <w:r>
        <w:rPr>
          <w:color w:val="993300"/>
        </w:rPr>
        <w:t>1</w:t>
      </w:r>
      <w:r w:rsidRPr="00CB629C">
        <w:rPr>
          <w:color w:val="993300"/>
        </w:rPr>
        <w:t xml:space="preserve">  </w:t>
      </w:r>
      <w:r>
        <w:rPr>
          <w:color w:val="993300"/>
        </w:rPr>
        <w:t>-1</w:t>
      </w:r>
      <w:r w:rsidRPr="00CB629C">
        <w:rPr>
          <w:color w:val="993300"/>
        </w:rPr>
        <w:t xml:space="preserve">  </w:t>
      </w:r>
      <w:r>
        <w:rPr>
          <w:color w:val="993300"/>
        </w:rPr>
        <w:t>-1</w:t>
      </w:r>
      <w:r w:rsidRPr="00CB629C">
        <w:rPr>
          <w:color w:val="993300"/>
        </w:rPr>
        <w:t xml:space="preserve">  </w:t>
      </w:r>
      <w:r>
        <w:rPr>
          <w:color w:val="993300"/>
        </w:rPr>
        <w:t>-1</w:t>
      </w:r>
      <w:r w:rsidRPr="00CB629C">
        <w:rPr>
          <w:color w:val="993300"/>
        </w:rPr>
        <w:t xml:space="preserve">   1   1   1   1   1   1  </w:t>
      </w:r>
    </w:p>
    <w:p w:rsidR="007E3981" w:rsidRDefault="007E3981" w:rsidP="007C02BB">
      <w:pPr>
        <w:pStyle w:val="HTMLPreformatted"/>
        <w:rPr>
          <w:color w:val="993300"/>
        </w:rPr>
      </w:pPr>
      <w:r w:rsidRPr="00CB629C">
        <w:rPr>
          <w:color w:val="993300"/>
        </w:rPr>
        <w:t xml:space="preserve">1   1   1   1   1   1   1   1   1   1   1   1   1   1  </w:t>
      </w:r>
    </w:p>
    <w:p w:rsidR="007E3981" w:rsidRDefault="007E3981" w:rsidP="007C02BB">
      <w:pPr>
        <w:pStyle w:val="HTMLPreformatted"/>
        <w:rPr>
          <w:rFonts w:ascii="Times New Roman" w:hAnsi="Times New Roman"/>
          <w:sz w:val="24"/>
          <w:szCs w:val="24"/>
        </w:rPr>
      </w:pPr>
      <w:r w:rsidRPr="00CB629C">
        <w:rPr>
          <w:color w:val="993300"/>
        </w:rPr>
        <w:t>1   1   1   1   1   1   1   1   1   1   1   1   1   1</w:t>
      </w:r>
      <w:r w:rsidR="00F24369">
        <w:pict>
          <v:rect id="_x0000_i1135" style="width:0;height:1.5pt" o:hralign="center" o:hrstd="t" o:hr="t" fillcolor="#a0a0a0" stroked="f"/>
        </w:pict>
      </w:r>
    </w:p>
    <w:p w:rsidR="007E3981" w:rsidDel="00947B7F" w:rsidRDefault="007E3981" w:rsidP="00CB629C">
      <w:pPr>
        <w:pStyle w:val="HTMLPreformatted"/>
        <w:rPr>
          <w:del w:id="2936" w:author="EOS" w:date="2011-06-15T11:35:00Z"/>
          <w:rFonts w:ascii="Times New Roman" w:hAnsi="Times New Roman"/>
          <w:sz w:val="24"/>
          <w:szCs w:val="24"/>
        </w:rPr>
      </w:pPr>
    </w:p>
    <w:p w:rsidR="00EF6550" w:rsidRDefault="00E1549D">
      <w:pPr>
        <w:spacing w:before="100" w:beforeAutospacing="1" w:after="100" w:afterAutospacing="1"/>
        <w:ind w:left="360"/>
        <w:jc w:val="center"/>
        <w:rPr>
          <w:del w:id="2937" w:author="EOS" w:date="2011-06-16T16:48:00Z"/>
          <w:rFonts w:ascii="Times New Roman" w:hAnsi="Times New Roman"/>
          <w:sz w:val="24"/>
          <w:szCs w:val="24"/>
        </w:rPr>
        <w:pPrChange w:id="2938" w:author="EOS" w:date="2011-06-16T16:49:00Z">
          <w:pPr>
            <w:spacing w:before="100" w:beforeAutospacing="1" w:after="100" w:afterAutospacing="1"/>
            <w:ind w:left="360"/>
          </w:pPr>
        </w:pPrChange>
      </w:pPr>
      <w:r>
        <w:rPr>
          <w:rFonts w:ascii="Times New Roman" w:hAnsi="Times New Roman"/>
          <w:noProof/>
          <w:sz w:val="24"/>
          <w:szCs w:val="24"/>
          <w:lang w:val="en-CA" w:eastAsia="en-CA"/>
        </w:rPr>
        <w:drawing>
          <wp:inline distT="0" distB="0" distL="0" distR="0">
            <wp:extent cx="5994400" cy="2311400"/>
            <wp:effectExtent l="0" t="0" r="6350" b="0"/>
            <wp:docPr id="25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94400" cy="2311400"/>
                    </a:xfrm>
                    <a:prstGeom prst="rect">
                      <a:avLst/>
                    </a:prstGeom>
                    <a:noFill/>
                    <a:ln>
                      <a:noFill/>
                    </a:ln>
                  </pic:spPr>
                </pic:pic>
              </a:graphicData>
            </a:graphic>
          </wp:inline>
        </w:drawing>
      </w:r>
    </w:p>
    <w:p w:rsidR="00EF6550" w:rsidRDefault="007E3981">
      <w:pPr>
        <w:spacing w:before="100" w:beforeAutospacing="1" w:after="100" w:afterAutospacing="1"/>
        <w:ind w:left="360"/>
        <w:jc w:val="center"/>
        <w:rPr>
          <w:rStyle w:val="FigurestyleChar"/>
          <w:sz w:val="22"/>
          <w:rPrChange w:id="2939" w:author="EOS" w:date="2011-07-18T15:13:00Z">
            <w:rPr>
              <w:rStyle w:val="FigurestyleChar"/>
              <w:rFonts w:ascii="Times New Roman" w:hAnsi="Times New Roman"/>
              <w:color w:val="0000FF"/>
              <w:u w:val="single"/>
            </w:rPr>
          </w:rPrChange>
        </w:rPr>
        <w:pPrChange w:id="2940" w:author="EOS" w:date="2011-07-18T15:13:00Z">
          <w:pPr>
            <w:spacing w:before="100" w:beforeAutospacing="1" w:after="100" w:afterAutospacing="1"/>
            <w:jc w:val="center"/>
          </w:pPr>
        </w:pPrChange>
      </w:pPr>
      <w:bookmarkStart w:id="2941" w:name="FIG25"/>
      <w:del w:id="2942" w:author="EOS" w:date="2011-06-16T16:48:00Z">
        <w:r w:rsidRPr="008F4288" w:rsidDel="00635373">
          <w:rPr>
            <w:rFonts w:ascii="Times New Roman" w:hAnsi="Times New Roman"/>
            <w:b/>
            <w:sz w:val="24"/>
            <w:szCs w:val="24"/>
          </w:rPr>
          <w:delText xml:space="preserve">Figure </w:delText>
        </w:r>
      </w:del>
      <w:del w:id="2943" w:author="EOS" w:date="2011-06-15T12:18:00Z">
        <w:r w:rsidDel="00AE74B4">
          <w:rPr>
            <w:rFonts w:ascii="Times New Roman" w:hAnsi="Times New Roman"/>
            <w:b/>
            <w:sz w:val="24"/>
            <w:szCs w:val="24"/>
          </w:rPr>
          <w:delText>23</w:delText>
        </w:r>
      </w:del>
      <w:bookmarkEnd w:id="2941"/>
      <w:del w:id="2944" w:author="EOS" w:date="2011-06-16T16:48:00Z">
        <w:r w:rsidRPr="008F4288" w:rsidDel="00635373">
          <w:rPr>
            <w:rFonts w:ascii="Times New Roman" w:hAnsi="Times New Roman"/>
            <w:b/>
            <w:sz w:val="24"/>
            <w:szCs w:val="24"/>
          </w:rPr>
          <w:delText>.</w:delText>
        </w:r>
        <w:r w:rsidDel="00635373">
          <w:rPr>
            <w:rFonts w:ascii="Times New Roman" w:hAnsi="Times New Roman"/>
            <w:sz w:val="24"/>
            <w:szCs w:val="24"/>
          </w:rPr>
          <w:delText xml:space="preserve"> </w:delText>
        </w:r>
      </w:del>
      <w:proofErr w:type="gramStart"/>
      <w:ins w:id="2945" w:author="EOS" w:date="2011-07-03T16:14:00Z">
        <w:r>
          <w:t xml:space="preserve">Figure </w:t>
        </w:r>
      </w:ins>
      <w:proofErr w:type="gramEnd"/>
      <w:ins w:id="2946" w:author="EOS" w:date="2011-06-16T16:48:00Z">
        <w:r w:rsidR="00962591">
          <w:fldChar w:fldCharType="begin"/>
        </w:r>
        <w:r>
          <w:instrText xml:space="preserve"> SEQ Figure \* ARABIC </w:instrText>
        </w:r>
        <w:r w:rsidR="00962591">
          <w:fldChar w:fldCharType="separate"/>
        </w:r>
      </w:ins>
      <w:ins w:id="2947" w:author="EOS" w:date="2011-09-07T12:31:00Z">
        <w:r w:rsidR="00F26A78">
          <w:rPr>
            <w:noProof/>
          </w:rPr>
          <w:t>27</w:t>
        </w:r>
      </w:ins>
      <w:ins w:id="2948" w:author="EOS" w:date="2011-06-16T16:48:00Z">
        <w:r w:rsidR="00962591">
          <w:fldChar w:fldCharType="end"/>
        </w:r>
        <w:proofErr w:type="gramStart"/>
        <w:r>
          <w:t>.</w:t>
        </w:r>
        <w:proofErr w:type="gramEnd"/>
        <w:r>
          <w:t xml:space="preserve"> </w:t>
        </w:r>
      </w:ins>
      <w:del w:id="2949" w:author="EOS" w:date="2011-06-15T11:35:00Z">
        <w:r w:rsidR="00962591" w:rsidRPr="00962591">
          <w:rPr>
            <w:rStyle w:val="FigurestyleChar"/>
            <w:sz w:val="22"/>
            <w:rPrChange w:id="2950" w:author="EOS" w:date="2011-06-16T16:49:00Z">
              <w:rPr>
                <w:rStyle w:val="FigurestyleChar"/>
                <w:rFonts w:ascii="Times New Roman" w:hAnsi="Times New Roman"/>
                <w:color w:val="0000FF"/>
                <w:u w:val="single"/>
              </w:rPr>
            </w:rPrChange>
          </w:rPr>
          <w:delText>Reference model c</w:delText>
        </w:r>
      </w:del>
      <w:ins w:id="2951" w:author="EOS" w:date="2011-06-15T11:35:00Z">
        <w:r w:rsidR="00962591" w:rsidRPr="00962591">
          <w:rPr>
            <w:rStyle w:val="FigurestyleChar"/>
            <w:sz w:val="22"/>
            <w:rPrChange w:id="2952" w:author="EOS" w:date="2011-06-16T16:49:00Z">
              <w:rPr>
                <w:rStyle w:val="FigurestyleChar"/>
                <w:rFonts w:ascii="Times New Roman" w:hAnsi="Times New Roman"/>
                <w:color w:val="0000FF"/>
                <w:u w:val="single"/>
              </w:rPr>
            </w:rPrChange>
          </w:rPr>
          <w:t>C</w:t>
        </w:r>
      </w:ins>
      <w:r w:rsidR="00962591" w:rsidRPr="00962591">
        <w:rPr>
          <w:rStyle w:val="FigurestyleChar"/>
          <w:sz w:val="22"/>
          <w:rPrChange w:id="2953" w:author="EOS" w:date="2011-06-16T16:49:00Z">
            <w:rPr>
              <w:rStyle w:val="FigurestyleChar"/>
              <w:rFonts w:ascii="Times New Roman" w:hAnsi="Times New Roman"/>
              <w:color w:val="0000FF"/>
              <w:u w:val="single"/>
            </w:rPr>
          </w:rPrChange>
        </w:rPr>
        <w:t>ells are inactive, but their values influence those of the neighbouring cells.</w:t>
      </w:r>
    </w:p>
    <w:p w:rsidR="007E3981" w:rsidRPr="00450397" w:rsidDel="008611B0" w:rsidRDefault="007E3981" w:rsidP="00450397">
      <w:pPr>
        <w:spacing w:before="100" w:beforeAutospacing="1" w:after="100" w:afterAutospacing="1"/>
        <w:rPr>
          <w:del w:id="2954" w:author="EOS" w:date="2011-06-15T12:00:00Z"/>
          <w:rFonts w:ascii="Times New Roman" w:hAnsi="Times New Roman"/>
          <w:b/>
          <w:sz w:val="24"/>
          <w:szCs w:val="24"/>
        </w:rPr>
      </w:pPr>
      <w:bookmarkStart w:id="2955" w:name="Huber_and_Ekblom_norms_examples"/>
      <w:del w:id="2956" w:author="EOS" w:date="2011-06-15T11:37:00Z">
        <w:r w:rsidRPr="00450397" w:rsidDel="002E7447">
          <w:rPr>
            <w:rFonts w:ascii="Times New Roman" w:hAnsi="Times New Roman"/>
            <w:b/>
            <w:sz w:val="24"/>
            <w:szCs w:val="24"/>
          </w:rPr>
          <w:delText>Inve</w:delText>
        </w:r>
        <w:r w:rsidDel="002E7447">
          <w:rPr>
            <w:rFonts w:ascii="Times New Roman" w:hAnsi="Times New Roman"/>
            <w:b/>
            <w:sz w:val="24"/>
            <w:szCs w:val="24"/>
          </w:rPr>
          <w:delText>rsion u</w:delText>
        </w:r>
      </w:del>
      <w:del w:id="2957" w:author="EOS" w:date="2011-06-15T12:00:00Z">
        <w:r w:rsidDel="008611B0">
          <w:rPr>
            <w:rFonts w:ascii="Times New Roman" w:hAnsi="Times New Roman"/>
            <w:b/>
            <w:sz w:val="24"/>
            <w:szCs w:val="24"/>
          </w:rPr>
          <w:delText>sing Huber norm for Data Misfit.</w:delText>
        </w:r>
      </w:del>
    </w:p>
    <w:p w:rsidR="007E3981" w:rsidDel="008611B0" w:rsidRDefault="007E3981" w:rsidP="00450397">
      <w:pPr>
        <w:spacing w:before="100" w:beforeAutospacing="1" w:after="100" w:afterAutospacing="1"/>
        <w:rPr>
          <w:del w:id="2958" w:author="EOS" w:date="2011-06-15T12:00:00Z"/>
          <w:rFonts w:ascii="Times New Roman" w:hAnsi="Times New Roman"/>
          <w:sz w:val="24"/>
          <w:szCs w:val="24"/>
        </w:rPr>
      </w:pPr>
      <w:del w:id="2959" w:author="EOS" w:date="2011-06-15T12:00:00Z">
        <w:r w:rsidDel="008611B0">
          <w:rPr>
            <w:rFonts w:ascii="Times New Roman" w:hAnsi="Times New Roman"/>
            <w:sz w:val="24"/>
            <w:szCs w:val="24"/>
          </w:rPr>
          <w:delText>T</w:delText>
        </w:r>
        <w:r w:rsidRPr="00BA6E3B" w:rsidDel="008611B0">
          <w:rPr>
            <w:rFonts w:ascii="Times New Roman" w:hAnsi="Times New Roman"/>
            <w:sz w:val="24"/>
            <w:szCs w:val="24"/>
          </w:rPr>
          <w:delText>h</w:delText>
        </w:r>
        <w:r w:rsidDel="008611B0">
          <w:rPr>
            <w:rFonts w:ascii="Times New Roman" w:hAnsi="Times New Roman"/>
            <w:sz w:val="24"/>
            <w:szCs w:val="24"/>
          </w:rPr>
          <w:delText>e</w:delText>
        </w:r>
        <w:r w:rsidRPr="00BA6E3B" w:rsidDel="008611B0">
          <w:rPr>
            <w:rFonts w:ascii="Times New Roman" w:hAnsi="Times New Roman"/>
            <w:sz w:val="24"/>
            <w:szCs w:val="24"/>
          </w:rPr>
          <w:delText xml:space="preserve"> </w:delText>
        </w:r>
        <w:r w:rsidDel="008611B0">
          <w:rPr>
            <w:rFonts w:ascii="Times New Roman" w:hAnsi="Times New Roman"/>
            <w:sz w:val="24"/>
            <w:szCs w:val="24"/>
          </w:rPr>
          <w:delText xml:space="preserve">next </w:delText>
        </w:r>
        <w:r w:rsidRPr="00BA6E3B" w:rsidDel="008611B0">
          <w:rPr>
            <w:rFonts w:ascii="Times New Roman" w:hAnsi="Times New Roman"/>
            <w:sz w:val="24"/>
            <w:szCs w:val="24"/>
          </w:rPr>
          <w:delText xml:space="preserve">example illustrates </w:delText>
        </w:r>
        <w:r w:rsidDel="008611B0">
          <w:rPr>
            <w:rFonts w:ascii="Times New Roman" w:hAnsi="Times New Roman"/>
            <w:sz w:val="24"/>
            <w:szCs w:val="24"/>
          </w:rPr>
          <w:delText xml:space="preserve">the effects that large data errors can have on the inversion and how these can be ameliorated with the Huber norm. The </w:delText>
        </w:r>
        <w:r w:rsidRPr="00BA6E3B" w:rsidDel="008611B0">
          <w:rPr>
            <w:rFonts w:ascii="Times New Roman" w:hAnsi="Times New Roman"/>
            <w:sz w:val="24"/>
            <w:szCs w:val="24"/>
          </w:rPr>
          <w:delText xml:space="preserve">inversions </w:delText>
        </w:r>
        <w:r w:rsidDel="008611B0">
          <w:rPr>
            <w:rFonts w:ascii="Times New Roman" w:hAnsi="Times New Roman"/>
            <w:sz w:val="24"/>
            <w:szCs w:val="24"/>
          </w:rPr>
          <w:delText xml:space="preserve">are carried out with </w:delText>
        </w:r>
        <w:r w:rsidRPr="00BA6E3B" w:rsidDel="008611B0">
          <w:rPr>
            <w:rFonts w:ascii="Times New Roman" w:hAnsi="Times New Roman"/>
            <w:sz w:val="24"/>
            <w:szCs w:val="24"/>
          </w:rPr>
          <w:delText xml:space="preserve">a user-designed mesh, user-supplied </w:delText>
        </w:r>
        <w:r w:rsidDel="008611B0">
          <w:rPr>
            <w:rFonts w:ascii="Times New Roman" w:hAnsi="Times New Roman"/>
            <w:sz w:val="24"/>
            <w:szCs w:val="24"/>
          </w:rPr>
          <w:delText>STD</w:delText>
        </w:r>
        <w:r w:rsidRPr="00BA6E3B" w:rsidDel="008611B0">
          <w:rPr>
            <w:rFonts w:ascii="Times New Roman" w:hAnsi="Times New Roman"/>
            <w:sz w:val="24"/>
            <w:szCs w:val="24"/>
          </w:rPr>
          <w:delText xml:space="preserve"> estimates</w:delText>
        </w:r>
        <w:r w:rsidDel="008611B0">
          <w:rPr>
            <w:rFonts w:ascii="Times New Roman" w:hAnsi="Times New Roman"/>
            <w:sz w:val="24"/>
            <w:szCs w:val="24"/>
          </w:rPr>
          <w:delText>,</w:delText>
        </w:r>
        <w:r w:rsidRPr="00BA6E3B" w:rsidDel="008611B0">
          <w:rPr>
            <w:rFonts w:ascii="Times New Roman" w:hAnsi="Times New Roman"/>
            <w:sz w:val="24"/>
            <w:szCs w:val="24"/>
          </w:rPr>
          <w:delText xml:space="preserve"> </w:delText>
        </w:r>
        <w:r w:rsidDel="008611B0">
          <w:rPr>
            <w:rFonts w:ascii="Times New Roman" w:hAnsi="Times New Roman"/>
            <w:sz w:val="24"/>
            <w:szCs w:val="24"/>
          </w:rPr>
          <w:delText xml:space="preserve">the reference model illustrated in </w:delText>
        </w:r>
        <w:r w:rsidR="00962591" w:rsidDel="008611B0">
          <w:fldChar w:fldCharType="begin"/>
        </w:r>
        <w:r w:rsidDel="008611B0">
          <w:delInstrText xml:space="preserve"> HYPERLINK \l "FIG18" </w:delInstrText>
        </w:r>
        <w:r w:rsidR="00962591" w:rsidDel="008611B0">
          <w:fldChar w:fldCharType="separate"/>
        </w:r>
        <w:r w:rsidDel="008611B0">
          <w:rPr>
            <w:rStyle w:val="Hyperlink"/>
            <w:rFonts w:ascii="Times New Roman" w:hAnsi="Times New Roman"/>
            <w:sz w:val="24"/>
            <w:szCs w:val="24"/>
          </w:rPr>
          <w:delText>f</w:delText>
        </w:r>
        <w:r w:rsidRPr="00B070EE" w:rsidDel="008611B0">
          <w:rPr>
            <w:rStyle w:val="Hyperlink"/>
            <w:rFonts w:ascii="Times New Roman" w:hAnsi="Times New Roman"/>
            <w:sz w:val="24"/>
            <w:szCs w:val="24"/>
          </w:rPr>
          <w:delText xml:space="preserve">igure </w:delText>
        </w:r>
        <w:r w:rsidDel="008611B0">
          <w:rPr>
            <w:rStyle w:val="Hyperlink"/>
            <w:rFonts w:ascii="Times New Roman" w:hAnsi="Times New Roman"/>
            <w:sz w:val="24"/>
            <w:szCs w:val="24"/>
          </w:rPr>
          <w:delText>18</w:delText>
        </w:r>
        <w:r w:rsidR="00962591" w:rsidDel="008611B0">
          <w:fldChar w:fldCharType="end"/>
        </w:r>
        <w:r w:rsidDel="008611B0">
          <w:rPr>
            <w:rFonts w:ascii="Times New Roman" w:hAnsi="Times New Roman"/>
            <w:sz w:val="24"/>
            <w:szCs w:val="24"/>
          </w:rPr>
          <w:delText xml:space="preserve"> and a data file contaminated with bad apparent resistivity values. The data are the same as used in previous examples except that 5 data have been severely perturbed. </w:delText>
        </w:r>
        <w:r w:rsidR="00962591" w:rsidDel="008611B0">
          <w:fldChar w:fldCharType="begin"/>
        </w:r>
        <w:r w:rsidDel="008611B0">
          <w:delInstrText xml:space="preserve"> HYPERLINK \l "FIG24" </w:delInstrText>
        </w:r>
        <w:r w:rsidR="00962591" w:rsidDel="008611B0">
          <w:fldChar w:fldCharType="separate"/>
        </w:r>
        <w:r w:rsidRPr="00B070EE" w:rsidDel="008611B0">
          <w:rPr>
            <w:rStyle w:val="Hyperlink"/>
            <w:rFonts w:ascii="Times New Roman" w:hAnsi="Times New Roman"/>
            <w:sz w:val="24"/>
            <w:szCs w:val="24"/>
          </w:rPr>
          <w:delText xml:space="preserve">Figure </w:delText>
        </w:r>
        <w:r w:rsidDel="008611B0">
          <w:rPr>
            <w:rStyle w:val="Hyperlink"/>
            <w:rFonts w:ascii="Times New Roman" w:hAnsi="Times New Roman"/>
            <w:sz w:val="24"/>
            <w:szCs w:val="24"/>
          </w:rPr>
          <w:delText>24</w:delText>
        </w:r>
        <w:r w:rsidR="00962591" w:rsidDel="008611B0">
          <w:fldChar w:fldCharType="end"/>
        </w:r>
        <w:r w:rsidRPr="008F4288" w:rsidDel="008611B0">
          <w:rPr>
            <w:rFonts w:ascii="Times New Roman" w:hAnsi="Times New Roman"/>
            <w:color w:val="1802BE"/>
            <w:sz w:val="24"/>
            <w:szCs w:val="24"/>
          </w:rPr>
          <w:delText xml:space="preserve"> </w:delText>
        </w:r>
        <w:r w:rsidDel="008611B0">
          <w:rPr>
            <w:rFonts w:ascii="Times New Roman" w:hAnsi="Times New Roman"/>
            <w:sz w:val="24"/>
            <w:szCs w:val="24"/>
          </w:rPr>
          <w:delText>shows the contamination introduced to the apparent resistivity file used for the inversions.</w:delText>
        </w:r>
      </w:del>
    </w:p>
    <w:p w:rsidR="007E3981" w:rsidDel="008611B0" w:rsidRDefault="00EF6550" w:rsidP="00450397">
      <w:pPr>
        <w:spacing w:before="100" w:beforeAutospacing="1" w:after="100" w:afterAutospacing="1"/>
        <w:ind w:left="360"/>
        <w:jc w:val="center"/>
        <w:rPr>
          <w:del w:id="2960" w:author="EOS" w:date="2011-06-15T12:00:00Z"/>
          <w:rFonts w:ascii="Times New Roman" w:hAnsi="Times New Roman"/>
          <w:sz w:val="24"/>
          <w:szCs w:val="24"/>
        </w:rPr>
      </w:pPr>
      <w:del w:id="2961" w:author="EOS" w:date="2011-06-15T12:00:00Z">
        <w:r>
          <w:rPr>
            <w:rFonts w:ascii="Times New Roman" w:hAnsi="Times New Roman"/>
            <w:noProof/>
            <w:sz w:val="24"/>
            <w:szCs w:val="24"/>
            <w:lang w:val="en-CA" w:eastAsia="en-CA"/>
            <w:rPrChange w:id="2962" w:author="Unknown">
              <w:rPr>
                <w:noProof/>
                <w:sz w:val="24"/>
                <w:szCs w:val="24"/>
                <w:lang w:val="en-CA" w:eastAsia="en-CA"/>
              </w:rPr>
            </w:rPrChange>
          </w:rPr>
          <w:drawing>
            <wp:inline distT="0" distB="0" distL="0" distR="0">
              <wp:extent cx="5067300" cy="3492500"/>
              <wp:effectExtent l="0" t="0" r="0" b="0"/>
              <wp:docPr id="257"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67300" cy="3492500"/>
                      </a:xfrm>
                      <a:prstGeom prst="rect">
                        <a:avLst/>
                      </a:prstGeom>
                      <a:noFill/>
                      <a:ln>
                        <a:noFill/>
                      </a:ln>
                    </pic:spPr>
                  </pic:pic>
                </a:graphicData>
              </a:graphic>
            </wp:inline>
          </w:drawing>
        </w:r>
      </w:del>
    </w:p>
    <w:p w:rsidR="007E3981" w:rsidDel="008611B0" w:rsidRDefault="007E3981" w:rsidP="00450397">
      <w:pPr>
        <w:spacing w:before="100" w:beforeAutospacing="1" w:after="100" w:afterAutospacing="1"/>
        <w:ind w:left="360" w:hanging="360"/>
        <w:jc w:val="center"/>
        <w:rPr>
          <w:del w:id="2963" w:author="EOS" w:date="2011-06-15T12:00:00Z"/>
          <w:rFonts w:ascii="Times New Roman" w:hAnsi="Times New Roman"/>
          <w:sz w:val="24"/>
          <w:szCs w:val="24"/>
        </w:rPr>
      </w:pPr>
      <w:del w:id="2964" w:author="EOS" w:date="2011-06-15T12:00:00Z">
        <w:r w:rsidRPr="008F4288" w:rsidDel="008611B0">
          <w:rPr>
            <w:rFonts w:ascii="Times New Roman" w:hAnsi="Times New Roman"/>
            <w:b/>
            <w:sz w:val="24"/>
            <w:szCs w:val="24"/>
          </w:rPr>
          <w:delText xml:space="preserve">Figure </w:delText>
        </w:r>
        <w:r w:rsidDel="008611B0">
          <w:rPr>
            <w:rFonts w:ascii="Times New Roman" w:hAnsi="Times New Roman"/>
            <w:b/>
            <w:sz w:val="24"/>
            <w:szCs w:val="24"/>
          </w:rPr>
          <w:delText>24</w:delText>
        </w:r>
        <w:r w:rsidRPr="008F4288" w:rsidDel="008611B0">
          <w:rPr>
            <w:rFonts w:ascii="Times New Roman" w:hAnsi="Times New Roman"/>
            <w:b/>
            <w:sz w:val="24"/>
            <w:szCs w:val="24"/>
          </w:rPr>
          <w:delText>.</w:delText>
        </w:r>
        <w:r w:rsidRPr="00BA6E3B" w:rsidDel="008611B0">
          <w:rPr>
            <w:rFonts w:ascii="Times New Roman" w:hAnsi="Times New Roman"/>
            <w:sz w:val="24"/>
            <w:szCs w:val="24"/>
          </w:rPr>
          <w:delText xml:space="preserve"> </w:delText>
        </w:r>
        <w:r w:rsidDel="008611B0">
          <w:rPr>
            <w:rFonts w:ascii="Times New Roman" w:hAnsi="Times New Roman"/>
            <w:sz w:val="24"/>
            <w:szCs w:val="24"/>
          </w:rPr>
          <w:delText>(a): uncontaminated data; (b) contaminated data.</w:delText>
        </w:r>
      </w:del>
    </w:p>
    <w:p w:rsidR="007E3981" w:rsidDel="008611B0" w:rsidRDefault="007E3981" w:rsidP="001B248E">
      <w:pPr>
        <w:spacing w:before="100" w:beforeAutospacing="1" w:after="100" w:afterAutospacing="1"/>
        <w:rPr>
          <w:del w:id="2965" w:author="EOS" w:date="2011-06-15T12:00:00Z"/>
          <w:rFonts w:ascii="Times New Roman" w:hAnsi="Times New Roman"/>
          <w:sz w:val="24"/>
          <w:szCs w:val="24"/>
        </w:rPr>
      </w:pPr>
      <w:del w:id="2966" w:author="EOS" w:date="2011-06-15T12:00:00Z">
        <w:r w:rsidDel="008611B0">
          <w:rPr>
            <w:rFonts w:ascii="Times New Roman" w:hAnsi="Times New Roman"/>
            <w:sz w:val="24"/>
            <w:szCs w:val="24"/>
          </w:rPr>
          <w:delText>The contaminated data were inverted using a standard L</w:delText>
        </w:r>
        <w:r w:rsidRPr="00ED5F17" w:rsidDel="008611B0">
          <w:rPr>
            <w:rFonts w:ascii="Times New Roman" w:hAnsi="Times New Roman"/>
            <w:sz w:val="24"/>
            <w:szCs w:val="24"/>
            <w:vertAlign w:val="subscript"/>
          </w:rPr>
          <w:delText>2</w:delText>
        </w:r>
        <w:r w:rsidDel="008611B0">
          <w:rPr>
            <w:rFonts w:ascii="Times New Roman" w:hAnsi="Times New Roman"/>
            <w:sz w:val="24"/>
            <w:szCs w:val="24"/>
          </w:rPr>
          <w:delText xml:space="preserve"> normalization for the data misfit. The control file for this inversion is provided below: </w:delText>
        </w:r>
      </w:del>
    </w:p>
    <w:p w:rsidR="007E3981" w:rsidDel="008611B0" w:rsidRDefault="00F24369" w:rsidP="000E7588">
      <w:pPr>
        <w:pStyle w:val="HTMLPreformatted"/>
        <w:rPr>
          <w:del w:id="2967" w:author="EOS" w:date="2011-06-15T12:00:00Z"/>
          <w:color w:val="993300"/>
        </w:rPr>
      </w:pPr>
      <w:del w:id="2968" w:author="EOS" w:date="2011-06-15T12:00:00Z">
        <w:r>
          <w:pict>
            <v:rect id="_x0000_i1136" style="width:0;height:1.5pt" o:hralign="center" o:hrstd="t" o:hr="t" fillcolor="#a0a0a0" stroked="f"/>
          </w:pict>
        </w:r>
      </w:del>
    </w:p>
    <w:p w:rsidR="007E3981" w:rsidRPr="000E7588" w:rsidDel="008611B0" w:rsidRDefault="007E3981" w:rsidP="000E7588">
      <w:pPr>
        <w:pStyle w:val="HTMLPreformatted"/>
        <w:rPr>
          <w:del w:id="2969" w:author="EOS" w:date="2011-06-15T12:00:00Z"/>
          <w:color w:val="993300"/>
        </w:rPr>
      </w:pPr>
      <w:del w:id="2970" w:author="EOS" w:date="2011-06-15T12:00:00Z">
        <w:r w:rsidRPr="000E7588" w:rsidDel="008611B0">
          <w:rPr>
            <w:color w:val="993300"/>
          </w:rPr>
          <w:delText>OBS LOC_X obs_dc.dat</w:delText>
        </w:r>
      </w:del>
    </w:p>
    <w:p w:rsidR="007E3981" w:rsidRPr="000E7588" w:rsidDel="008611B0" w:rsidRDefault="007E3981" w:rsidP="000E7588">
      <w:pPr>
        <w:pStyle w:val="HTMLPreformatted"/>
        <w:rPr>
          <w:del w:id="2971" w:author="EOS" w:date="2011-06-15T12:00:00Z"/>
          <w:color w:val="993300"/>
        </w:rPr>
      </w:pPr>
      <w:del w:id="2972" w:author="EOS" w:date="2011-06-15T12:00:00Z">
        <w:r w:rsidRPr="000E7588" w:rsidDel="008611B0">
          <w:rPr>
            <w:color w:val="993300"/>
          </w:rPr>
          <w:delText>TOPO FILE topo.dat</w:delText>
        </w:r>
      </w:del>
    </w:p>
    <w:p w:rsidR="007E3981" w:rsidRPr="000E7588" w:rsidDel="008611B0" w:rsidRDefault="007E3981" w:rsidP="000E7588">
      <w:pPr>
        <w:pStyle w:val="HTMLPreformatted"/>
        <w:rPr>
          <w:del w:id="2973" w:author="EOS" w:date="2011-06-15T12:00:00Z"/>
          <w:color w:val="993300"/>
        </w:rPr>
      </w:pPr>
      <w:del w:id="2974" w:author="EOS" w:date="2011-06-15T12:00:00Z">
        <w:r w:rsidRPr="000E7588" w:rsidDel="008611B0">
          <w:rPr>
            <w:color w:val="993300"/>
          </w:rPr>
          <w:delText>MESH FILE dcinv2d.msh</w:delText>
        </w:r>
      </w:del>
    </w:p>
    <w:p w:rsidR="007E3981" w:rsidRPr="000E7588" w:rsidDel="008611B0" w:rsidRDefault="007E3981" w:rsidP="000E7588">
      <w:pPr>
        <w:pStyle w:val="HTMLPreformatted"/>
        <w:rPr>
          <w:del w:id="2975" w:author="EOS" w:date="2011-06-15T12:00:00Z"/>
          <w:color w:val="993300"/>
        </w:rPr>
      </w:pPr>
      <w:del w:id="2976" w:author="EOS" w:date="2011-06-15T12:00:00Z">
        <w:r w:rsidRPr="000E7588" w:rsidDel="008611B0">
          <w:rPr>
            <w:color w:val="993300"/>
          </w:rPr>
          <w:delText>ALPHA VALUE 1.e-3 1. 1.</w:delText>
        </w:r>
      </w:del>
    </w:p>
    <w:p w:rsidR="007E3981" w:rsidRPr="000E7588" w:rsidDel="008611B0" w:rsidRDefault="007E3981" w:rsidP="000E7588">
      <w:pPr>
        <w:pStyle w:val="HTMLPreformatted"/>
        <w:rPr>
          <w:del w:id="2977" w:author="EOS" w:date="2011-06-15T12:00:00Z"/>
          <w:color w:val="993300"/>
        </w:rPr>
      </w:pPr>
      <w:del w:id="2978" w:author="EOS" w:date="2011-06-15T12:00:00Z">
        <w:r w:rsidRPr="000E7588" w:rsidDel="008611B0">
          <w:rPr>
            <w:color w:val="993300"/>
          </w:rPr>
          <w:delText>REF_MOD VALUE 1.e-3</w:delText>
        </w:r>
      </w:del>
    </w:p>
    <w:p w:rsidR="007E3981" w:rsidRPr="000E7588" w:rsidDel="008611B0" w:rsidRDefault="007E3981" w:rsidP="000E7588">
      <w:pPr>
        <w:pStyle w:val="HTMLPreformatted"/>
        <w:rPr>
          <w:del w:id="2979" w:author="EOS" w:date="2011-06-15T12:00:00Z"/>
          <w:color w:val="993300"/>
        </w:rPr>
      </w:pPr>
      <w:del w:id="2980" w:author="EOS" w:date="2011-06-15T12:00:00Z">
        <w:r w:rsidRPr="000E7588" w:rsidDel="008611B0">
          <w:rPr>
            <w:color w:val="993300"/>
          </w:rPr>
          <w:delText>INIT_MOD VALUE 1.e-3</w:delText>
        </w:r>
      </w:del>
    </w:p>
    <w:p w:rsidR="007E3981" w:rsidRPr="000E7588" w:rsidDel="008611B0" w:rsidRDefault="007E3981" w:rsidP="000E7588">
      <w:pPr>
        <w:pStyle w:val="HTMLPreformatted"/>
        <w:rPr>
          <w:del w:id="2981" w:author="EOS" w:date="2011-06-15T12:00:00Z"/>
          <w:color w:val="993300"/>
        </w:rPr>
      </w:pPr>
      <w:del w:id="2982" w:author="EOS" w:date="2011-06-15T12:00:00Z">
        <w:r w:rsidRPr="000E7588" w:rsidDel="008611B0">
          <w:rPr>
            <w:color w:val="993300"/>
          </w:rPr>
          <w:delText>USE_MREF TRUE</w:delText>
        </w:r>
      </w:del>
    </w:p>
    <w:p w:rsidR="007E3981" w:rsidRPr="000E7588" w:rsidDel="008611B0" w:rsidRDefault="007E3981" w:rsidP="000E7588">
      <w:pPr>
        <w:pStyle w:val="HTMLPreformatted"/>
        <w:rPr>
          <w:del w:id="2983" w:author="EOS" w:date="2011-06-15T12:00:00Z"/>
          <w:color w:val="993300"/>
        </w:rPr>
      </w:pPr>
      <w:del w:id="2984" w:author="EOS" w:date="2011-06-15T12:00:00Z">
        <w:r w:rsidRPr="000E7588" w:rsidDel="008611B0">
          <w:rPr>
            <w:color w:val="993300"/>
          </w:rPr>
          <w:delText>INVMODE CG</w:delText>
        </w:r>
      </w:del>
    </w:p>
    <w:p w:rsidR="007E3981" w:rsidDel="008611B0" w:rsidRDefault="007E3981" w:rsidP="000E7588">
      <w:pPr>
        <w:pStyle w:val="HTMLPreformatted"/>
        <w:rPr>
          <w:del w:id="2985" w:author="EOS" w:date="2011-06-15T12:00:00Z"/>
          <w:rFonts w:ascii="Times New Roman" w:hAnsi="Times New Roman"/>
          <w:sz w:val="24"/>
          <w:szCs w:val="24"/>
        </w:rPr>
      </w:pPr>
      <w:del w:id="2986" w:author="EOS" w:date="2011-06-15T12:00:00Z">
        <w:r w:rsidRPr="000E7588" w:rsidDel="008611B0">
          <w:rPr>
            <w:color w:val="993300"/>
          </w:rPr>
          <w:delText>BOUNDS VALUE 1.E-06 10.</w:delText>
        </w:r>
        <w:r w:rsidR="00F24369">
          <w:pict>
            <v:rect id="_x0000_i1137" style="width:0;height:1.5pt" o:hralign="center" o:hrstd="t" o:hr="t" fillcolor="#a0a0a0" stroked="f"/>
          </w:pict>
        </w:r>
      </w:del>
    </w:p>
    <w:p w:rsidR="007E3981" w:rsidDel="008611B0" w:rsidRDefault="007E3981" w:rsidP="001B248E">
      <w:pPr>
        <w:spacing w:before="100" w:beforeAutospacing="1" w:after="100" w:afterAutospacing="1"/>
        <w:rPr>
          <w:del w:id="2987" w:author="EOS" w:date="2011-06-15T12:00:00Z"/>
          <w:rFonts w:ascii="Times New Roman" w:hAnsi="Times New Roman"/>
          <w:sz w:val="24"/>
          <w:szCs w:val="24"/>
        </w:rPr>
      </w:pPr>
      <w:del w:id="2988" w:author="EOS" w:date="2011-06-15T12:00:00Z">
        <w:r w:rsidDel="008611B0">
          <w:rPr>
            <w:rFonts w:ascii="Times New Roman" w:hAnsi="Times New Roman"/>
            <w:sz w:val="24"/>
            <w:szCs w:val="24"/>
          </w:rPr>
          <w:delText xml:space="preserve">While running this inversion the </w:delText>
        </w:r>
        <w:r w:rsidR="00962591" w:rsidDel="008611B0">
          <w:fldChar w:fldCharType="begin"/>
        </w:r>
        <w:r w:rsidDel="008611B0">
          <w:delInstrText xml:space="preserve"> HYPERLINK "mailto:DCINV@D_V5.0" </w:delInstrText>
        </w:r>
        <w:r w:rsidR="00962591" w:rsidDel="008611B0">
          <w:fldChar w:fldCharType="separate"/>
        </w:r>
        <w:r w:rsidRPr="00425B69" w:rsidDel="008611B0">
          <w:rPr>
            <w:rStyle w:val="Hyperlink"/>
            <w:rFonts w:ascii="Times New Roman" w:hAnsi="Times New Roman"/>
            <w:sz w:val="24"/>
            <w:szCs w:val="24"/>
          </w:rPr>
          <w:delText>DCINV</w:delText>
        </w:r>
        <w:r w:rsidDel="008611B0">
          <w:rPr>
            <w:rStyle w:val="Hyperlink"/>
            <w:rFonts w:ascii="Times New Roman" w:hAnsi="Times New Roman"/>
            <w:sz w:val="24"/>
            <w:szCs w:val="24"/>
          </w:rPr>
          <w:delText>2</w:delText>
        </w:r>
        <w:r w:rsidRPr="00425B69" w:rsidDel="008611B0">
          <w:rPr>
            <w:rStyle w:val="Hyperlink"/>
            <w:rFonts w:ascii="Times New Roman" w:hAnsi="Times New Roman"/>
            <w:sz w:val="24"/>
            <w:szCs w:val="24"/>
          </w:rPr>
          <w:delText>D_V5.0</w:delText>
        </w:r>
        <w:r w:rsidR="00962591" w:rsidDel="008611B0">
          <w:fldChar w:fldCharType="end"/>
        </w:r>
        <w:r w:rsidDel="008611B0">
          <w:rPr>
            <w:rFonts w:ascii="Times New Roman" w:hAnsi="Times New Roman"/>
            <w:sz w:val="24"/>
            <w:szCs w:val="24"/>
          </w:rPr>
          <w:delText xml:space="preserve"> returned an error that recovered conductivity values were becoming increasingly unrealistic and therefore the inversion ended in early termination. Therefore line 9 in the input file had to be edited to accommodate boundary values to prevent the inversion from premature termination. The results of the inversion are shown in (</w:delText>
        </w:r>
        <w:r w:rsidR="00962591" w:rsidDel="008611B0">
          <w:fldChar w:fldCharType="begin"/>
        </w:r>
        <w:r w:rsidDel="008611B0">
          <w:delInstrText xml:space="preserve"> HYPERLINK \l "FIG24" </w:delInstrText>
        </w:r>
        <w:r w:rsidR="00962591" w:rsidDel="008611B0">
          <w:fldChar w:fldCharType="separate"/>
        </w:r>
        <w:r w:rsidDel="008611B0">
          <w:rPr>
            <w:rStyle w:val="Hyperlink"/>
            <w:rFonts w:ascii="Times New Roman" w:hAnsi="Times New Roman"/>
            <w:sz w:val="24"/>
            <w:szCs w:val="24"/>
          </w:rPr>
          <w:delText>f</w:delText>
        </w:r>
        <w:r w:rsidRPr="00B070EE" w:rsidDel="008611B0">
          <w:rPr>
            <w:rStyle w:val="Hyperlink"/>
            <w:rFonts w:ascii="Times New Roman" w:hAnsi="Times New Roman"/>
            <w:sz w:val="24"/>
            <w:szCs w:val="24"/>
          </w:rPr>
          <w:delText xml:space="preserve">igure </w:delText>
        </w:r>
        <w:r w:rsidDel="008611B0">
          <w:rPr>
            <w:rStyle w:val="Hyperlink"/>
            <w:rFonts w:ascii="Times New Roman" w:hAnsi="Times New Roman"/>
            <w:sz w:val="24"/>
            <w:szCs w:val="24"/>
          </w:rPr>
          <w:delText>24</w:delText>
        </w:r>
        <w:r w:rsidR="00962591" w:rsidDel="008611B0">
          <w:fldChar w:fldCharType="end"/>
        </w:r>
        <w:r w:rsidDel="008611B0">
          <w:rPr>
            <w:rFonts w:ascii="Times New Roman" w:hAnsi="Times New Roman"/>
            <w:sz w:val="24"/>
            <w:szCs w:val="24"/>
          </w:rPr>
          <w:delText xml:space="preserve">). The inversion ran for 100 iterations but convergence was not achieved and the resultant model has many artifacts. </w:delText>
        </w:r>
      </w:del>
    </w:p>
    <w:p w:rsidR="007E3981" w:rsidDel="008611B0" w:rsidRDefault="00EF6550" w:rsidP="00450397">
      <w:pPr>
        <w:spacing w:before="100" w:beforeAutospacing="1" w:after="100" w:afterAutospacing="1"/>
        <w:ind w:left="360"/>
        <w:rPr>
          <w:del w:id="2989" w:author="EOS" w:date="2011-06-15T12:00:00Z"/>
          <w:rFonts w:ascii="Times New Roman" w:hAnsi="Times New Roman"/>
          <w:sz w:val="24"/>
          <w:szCs w:val="24"/>
        </w:rPr>
      </w:pPr>
      <w:del w:id="2990" w:author="EOS" w:date="2011-06-15T12:00:00Z">
        <w:r>
          <w:rPr>
            <w:rFonts w:ascii="Times New Roman" w:hAnsi="Times New Roman"/>
            <w:noProof/>
            <w:sz w:val="24"/>
            <w:szCs w:val="24"/>
            <w:lang w:val="en-CA" w:eastAsia="en-CA"/>
            <w:rPrChange w:id="2991" w:author="Unknown">
              <w:rPr>
                <w:noProof/>
                <w:sz w:val="24"/>
                <w:szCs w:val="24"/>
                <w:lang w:val="en-CA" w:eastAsia="en-CA"/>
              </w:rPr>
            </w:rPrChange>
          </w:rPr>
          <w:drawing>
            <wp:inline distT="0" distB="0" distL="0" distR="0">
              <wp:extent cx="6108700" cy="4559300"/>
              <wp:effectExtent l="0" t="0" r="6350" b="0"/>
              <wp:docPr id="26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08700" cy="4559300"/>
                      </a:xfrm>
                      <a:prstGeom prst="rect">
                        <a:avLst/>
                      </a:prstGeom>
                      <a:noFill/>
                      <a:ln>
                        <a:noFill/>
                      </a:ln>
                    </pic:spPr>
                  </pic:pic>
                </a:graphicData>
              </a:graphic>
            </wp:inline>
          </w:drawing>
        </w:r>
      </w:del>
    </w:p>
    <w:p w:rsidR="007E3981" w:rsidDel="008611B0" w:rsidRDefault="007E3981" w:rsidP="00450397">
      <w:pPr>
        <w:spacing w:before="100" w:beforeAutospacing="1" w:after="100" w:afterAutospacing="1"/>
        <w:ind w:left="360" w:hanging="360"/>
        <w:jc w:val="center"/>
        <w:rPr>
          <w:del w:id="2992" w:author="EOS" w:date="2011-06-15T12:00:00Z"/>
          <w:rFonts w:ascii="Times New Roman" w:hAnsi="Times New Roman"/>
          <w:sz w:val="24"/>
          <w:szCs w:val="24"/>
        </w:rPr>
      </w:pPr>
      <w:del w:id="2993" w:author="EOS" w:date="2011-06-15T12:00:00Z">
        <w:r w:rsidRPr="008F4288" w:rsidDel="008611B0">
          <w:rPr>
            <w:rFonts w:ascii="Times New Roman" w:hAnsi="Times New Roman"/>
            <w:b/>
            <w:sz w:val="24"/>
            <w:szCs w:val="24"/>
          </w:rPr>
          <w:delText xml:space="preserve">Figure </w:delText>
        </w:r>
        <w:r w:rsidDel="008611B0">
          <w:rPr>
            <w:rFonts w:ascii="Times New Roman" w:hAnsi="Times New Roman"/>
            <w:b/>
            <w:sz w:val="24"/>
            <w:szCs w:val="24"/>
          </w:rPr>
          <w:delText>24</w:delText>
        </w:r>
        <w:r w:rsidRPr="008F4288" w:rsidDel="008611B0">
          <w:rPr>
            <w:rFonts w:ascii="Times New Roman" w:hAnsi="Times New Roman"/>
            <w:b/>
            <w:sz w:val="24"/>
            <w:szCs w:val="24"/>
          </w:rPr>
          <w:delText>.</w:delText>
        </w:r>
        <w:r w:rsidDel="008611B0">
          <w:rPr>
            <w:rFonts w:ascii="Times New Roman" w:hAnsi="Times New Roman"/>
            <w:sz w:val="24"/>
            <w:szCs w:val="24"/>
          </w:rPr>
          <w:delText xml:space="preserve"> Inversion of contaminated data. L</w:delText>
        </w:r>
        <w:r w:rsidRPr="00ED5F17" w:rsidDel="008611B0">
          <w:rPr>
            <w:rFonts w:ascii="Times New Roman" w:hAnsi="Times New Roman"/>
            <w:sz w:val="24"/>
            <w:szCs w:val="24"/>
            <w:vertAlign w:val="subscript"/>
          </w:rPr>
          <w:delText>2</w:delText>
        </w:r>
        <w:r w:rsidDel="008611B0">
          <w:rPr>
            <w:rFonts w:ascii="Times New Roman" w:hAnsi="Times New Roman"/>
            <w:sz w:val="24"/>
            <w:szCs w:val="24"/>
          </w:rPr>
          <w:delText xml:space="preserve"> normalization of objective function and resultant conductivity model</w:delText>
        </w:r>
      </w:del>
    </w:p>
    <w:p w:rsidR="007E3981" w:rsidDel="008611B0" w:rsidRDefault="007E3981" w:rsidP="00450397">
      <w:pPr>
        <w:spacing w:before="100" w:beforeAutospacing="1" w:after="100" w:afterAutospacing="1"/>
        <w:rPr>
          <w:del w:id="2994" w:author="EOS" w:date="2011-06-15T12:00:00Z"/>
          <w:rFonts w:ascii="Times New Roman" w:hAnsi="Times New Roman"/>
          <w:sz w:val="24"/>
          <w:szCs w:val="24"/>
        </w:rPr>
      </w:pPr>
      <w:del w:id="2995" w:author="EOS" w:date="2011-06-15T12:00:00Z">
        <w:r w:rsidDel="008611B0">
          <w:rPr>
            <w:rFonts w:ascii="Times New Roman" w:hAnsi="Times New Roman"/>
            <w:sz w:val="24"/>
            <w:szCs w:val="24"/>
          </w:rPr>
          <w:delText>In order to combat the effect that outliers in the data file may have on fitting the data using the L</w:delText>
        </w:r>
        <w:r w:rsidRPr="00C41A8B" w:rsidDel="008611B0">
          <w:rPr>
            <w:rFonts w:ascii="Times New Roman" w:hAnsi="Times New Roman"/>
            <w:sz w:val="24"/>
            <w:szCs w:val="24"/>
            <w:vertAlign w:val="subscript"/>
          </w:rPr>
          <w:delText>2</w:delText>
        </w:r>
        <w:r w:rsidDel="008611B0">
          <w:rPr>
            <w:rFonts w:ascii="Times New Roman" w:hAnsi="Times New Roman"/>
            <w:sz w:val="24"/>
            <w:szCs w:val="24"/>
          </w:rPr>
          <w:delText xml:space="preserve"> measure, Huber norm was imposed on the data fit (see appendix 2 for details). The example of the control file with Huber norm is shown below:</w:delText>
        </w:r>
      </w:del>
    </w:p>
    <w:p w:rsidR="007E3981" w:rsidDel="008611B0" w:rsidRDefault="00F24369" w:rsidP="008C5CD4">
      <w:pPr>
        <w:pStyle w:val="HTMLPreformatted"/>
        <w:rPr>
          <w:del w:id="2996" w:author="EOS" w:date="2011-06-15T12:00:00Z"/>
          <w:color w:val="993300"/>
        </w:rPr>
      </w:pPr>
      <w:del w:id="2997" w:author="EOS" w:date="2011-06-15T12:00:00Z">
        <w:r>
          <w:pict>
            <v:rect id="_x0000_i1138" style="width:0;height:1.5pt" o:hralign="center" o:hrstd="t" o:hr="t" fillcolor="#a0a0a0" stroked="f"/>
          </w:pict>
        </w:r>
      </w:del>
    </w:p>
    <w:p w:rsidR="007E3981" w:rsidRPr="00C41A8B" w:rsidDel="008611B0" w:rsidRDefault="007E3981" w:rsidP="008C5CD4">
      <w:pPr>
        <w:pStyle w:val="HTMLPreformatted"/>
        <w:rPr>
          <w:del w:id="2998" w:author="EOS" w:date="2011-06-15T12:00:00Z"/>
          <w:color w:val="993300"/>
        </w:rPr>
      </w:pPr>
      <w:del w:id="2999" w:author="EOS" w:date="2011-06-15T12:00:00Z">
        <w:r w:rsidRPr="00C41A8B" w:rsidDel="008611B0">
          <w:rPr>
            <w:color w:val="993300"/>
          </w:rPr>
          <w:delText>OBS LOC_X obs_dc.dat</w:delText>
        </w:r>
      </w:del>
    </w:p>
    <w:p w:rsidR="007E3981" w:rsidRPr="00C41A8B" w:rsidDel="008611B0" w:rsidRDefault="007E3981" w:rsidP="008C5CD4">
      <w:pPr>
        <w:pStyle w:val="HTMLPreformatted"/>
        <w:rPr>
          <w:del w:id="3000" w:author="EOS" w:date="2011-06-15T12:00:00Z"/>
          <w:color w:val="993300"/>
        </w:rPr>
      </w:pPr>
      <w:del w:id="3001" w:author="EOS" w:date="2011-06-15T12:00:00Z">
        <w:r w:rsidRPr="00C41A8B" w:rsidDel="008611B0">
          <w:rPr>
            <w:color w:val="993300"/>
          </w:rPr>
          <w:delText>TOPO FILE topo.dat</w:delText>
        </w:r>
      </w:del>
    </w:p>
    <w:p w:rsidR="007E3981" w:rsidRPr="00C41A8B" w:rsidDel="008611B0" w:rsidRDefault="007E3981" w:rsidP="008C5CD4">
      <w:pPr>
        <w:pStyle w:val="HTMLPreformatted"/>
        <w:rPr>
          <w:del w:id="3002" w:author="EOS" w:date="2011-06-15T12:00:00Z"/>
          <w:color w:val="993300"/>
        </w:rPr>
      </w:pPr>
      <w:del w:id="3003" w:author="EOS" w:date="2011-06-15T12:00:00Z">
        <w:r w:rsidRPr="00C41A8B" w:rsidDel="008611B0">
          <w:rPr>
            <w:color w:val="993300"/>
          </w:rPr>
          <w:delText>MESH FILE dcinv2d.msh</w:delText>
        </w:r>
      </w:del>
    </w:p>
    <w:p w:rsidR="007E3981" w:rsidRPr="00C41A8B" w:rsidDel="008611B0" w:rsidRDefault="007E3981" w:rsidP="008C5CD4">
      <w:pPr>
        <w:pStyle w:val="HTMLPreformatted"/>
        <w:rPr>
          <w:del w:id="3004" w:author="EOS" w:date="2011-06-15T12:00:00Z"/>
          <w:color w:val="993300"/>
        </w:rPr>
      </w:pPr>
      <w:del w:id="3005" w:author="EOS" w:date="2011-06-15T12:00:00Z">
        <w:r w:rsidRPr="00C41A8B" w:rsidDel="008611B0">
          <w:rPr>
            <w:color w:val="993300"/>
          </w:rPr>
          <w:delText>ALPHA VALUE  1.e-3 1. 1.</w:delText>
        </w:r>
      </w:del>
    </w:p>
    <w:p w:rsidR="007E3981" w:rsidRPr="00C41A8B" w:rsidDel="008611B0" w:rsidRDefault="007E3981" w:rsidP="008C5CD4">
      <w:pPr>
        <w:pStyle w:val="HTMLPreformatted"/>
        <w:rPr>
          <w:del w:id="3006" w:author="EOS" w:date="2011-06-15T12:00:00Z"/>
          <w:color w:val="993300"/>
        </w:rPr>
      </w:pPr>
      <w:del w:id="3007" w:author="EOS" w:date="2011-06-15T12:00:00Z">
        <w:r w:rsidRPr="00C41A8B" w:rsidDel="008611B0">
          <w:rPr>
            <w:color w:val="993300"/>
          </w:rPr>
          <w:delText>REF_MOD VALUE 1.e-3</w:delText>
        </w:r>
      </w:del>
    </w:p>
    <w:p w:rsidR="007E3981" w:rsidRPr="00C41A8B" w:rsidDel="008611B0" w:rsidRDefault="007E3981" w:rsidP="008C5CD4">
      <w:pPr>
        <w:pStyle w:val="HTMLPreformatted"/>
        <w:rPr>
          <w:del w:id="3008" w:author="EOS" w:date="2011-06-15T12:00:00Z"/>
          <w:color w:val="993300"/>
        </w:rPr>
      </w:pPr>
      <w:del w:id="3009" w:author="EOS" w:date="2011-06-15T12:00:00Z">
        <w:r w:rsidRPr="00C41A8B" w:rsidDel="008611B0">
          <w:rPr>
            <w:color w:val="993300"/>
          </w:rPr>
          <w:delText>INIT_MOD VALUE 1.e-3</w:delText>
        </w:r>
      </w:del>
    </w:p>
    <w:p w:rsidR="007E3981" w:rsidRPr="00C41A8B" w:rsidDel="008611B0" w:rsidRDefault="007E3981" w:rsidP="008C5CD4">
      <w:pPr>
        <w:pStyle w:val="HTMLPreformatted"/>
        <w:rPr>
          <w:del w:id="3010" w:author="EOS" w:date="2011-06-15T12:00:00Z"/>
          <w:color w:val="993300"/>
        </w:rPr>
      </w:pPr>
      <w:del w:id="3011" w:author="EOS" w:date="2011-06-15T12:00:00Z">
        <w:r w:rsidRPr="00C41A8B" w:rsidDel="008611B0">
          <w:rPr>
            <w:color w:val="993300"/>
          </w:rPr>
          <w:delText xml:space="preserve">HUBER 0.1 </w:delText>
        </w:r>
      </w:del>
    </w:p>
    <w:p w:rsidR="007E3981" w:rsidRPr="00C41A8B" w:rsidDel="008611B0" w:rsidRDefault="007E3981" w:rsidP="008C5CD4">
      <w:pPr>
        <w:pStyle w:val="HTMLPreformatted"/>
        <w:rPr>
          <w:del w:id="3012" w:author="EOS" w:date="2011-06-15T12:00:00Z"/>
          <w:color w:val="993300"/>
        </w:rPr>
      </w:pPr>
      <w:del w:id="3013" w:author="EOS" w:date="2011-06-15T12:00:00Z">
        <w:r w:rsidRPr="00C41A8B" w:rsidDel="008611B0">
          <w:rPr>
            <w:color w:val="993300"/>
          </w:rPr>
          <w:delText>USE_MREF FALSE</w:delText>
        </w:r>
      </w:del>
    </w:p>
    <w:p w:rsidR="007E3981" w:rsidRPr="00C41A8B" w:rsidDel="008611B0" w:rsidRDefault="007E3981" w:rsidP="008C5CD4">
      <w:pPr>
        <w:pStyle w:val="HTMLPreformatted"/>
        <w:rPr>
          <w:del w:id="3014" w:author="EOS" w:date="2011-06-15T12:00:00Z"/>
          <w:color w:val="993300"/>
        </w:rPr>
      </w:pPr>
      <w:del w:id="3015" w:author="EOS" w:date="2011-06-15T12:00:00Z">
        <w:r w:rsidRPr="00C41A8B" w:rsidDel="008611B0">
          <w:rPr>
            <w:color w:val="993300"/>
          </w:rPr>
          <w:delText>NITER 40</w:delText>
        </w:r>
      </w:del>
    </w:p>
    <w:p w:rsidR="007E3981" w:rsidDel="008611B0" w:rsidRDefault="007E3981" w:rsidP="008C5CD4">
      <w:pPr>
        <w:pStyle w:val="HTMLPreformatted"/>
        <w:rPr>
          <w:del w:id="3016" w:author="EOS" w:date="2011-06-15T12:00:00Z"/>
          <w:rFonts w:ascii="Times New Roman" w:hAnsi="Times New Roman"/>
          <w:sz w:val="24"/>
          <w:szCs w:val="24"/>
        </w:rPr>
      </w:pPr>
      <w:del w:id="3017" w:author="EOS" w:date="2011-06-15T12:00:00Z">
        <w:r w:rsidRPr="00C41A8B" w:rsidDel="008611B0">
          <w:rPr>
            <w:color w:val="993300"/>
          </w:rPr>
          <w:delText>INVMODE CG</w:delText>
        </w:r>
        <w:r w:rsidR="00F24369">
          <w:pict>
            <v:rect id="_x0000_i1139" style="width:0;height:1.5pt" o:hralign="center" o:hrstd="t" o:hr="t" fillcolor="#a0a0a0" stroked="f"/>
          </w:pict>
        </w:r>
      </w:del>
    </w:p>
    <w:p w:rsidR="007E3981" w:rsidDel="008611B0" w:rsidRDefault="007E3981" w:rsidP="00450397">
      <w:pPr>
        <w:spacing w:before="100" w:beforeAutospacing="1" w:after="100" w:afterAutospacing="1"/>
        <w:rPr>
          <w:del w:id="3018" w:author="EOS" w:date="2011-06-15T12:00:00Z"/>
          <w:rFonts w:ascii="Times New Roman" w:hAnsi="Times New Roman"/>
          <w:sz w:val="24"/>
          <w:szCs w:val="24"/>
        </w:rPr>
      </w:pPr>
      <w:del w:id="3019" w:author="EOS" w:date="2011-06-15T12:00:00Z">
        <w:r w:rsidDel="008611B0">
          <w:rPr>
            <w:rFonts w:ascii="Times New Roman" w:hAnsi="Times New Roman"/>
            <w:sz w:val="24"/>
            <w:szCs w:val="24"/>
          </w:rPr>
          <w:delText>Line 7 in this control file has been set to host (</w:delText>
        </w:r>
        <w:r w:rsidDel="008611B0">
          <w:rPr>
            <w:rFonts w:ascii="Courier New" w:hAnsi="Courier New" w:cs="Courier New"/>
            <w:color w:val="C0504D"/>
            <w:sz w:val="20"/>
            <w:szCs w:val="20"/>
          </w:rPr>
          <w:delText>HUBER 0.1</w:delText>
        </w:r>
        <w:r w:rsidDel="008611B0">
          <w:rPr>
            <w:rFonts w:ascii="Times New Roman" w:hAnsi="Times New Roman"/>
            <w:sz w:val="24"/>
            <w:szCs w:val="24"/>
          </w:rPr>
          <w:delText>), which means that all data greater in value than 0.1 will be fit using the L</w:delText>
        </w:r>
        <w:r w:rsidRPr="00745AA1" w:rsidDel="008611B0">
          <w:rPr>
            <w:rFonts w:ascii="Times New Roman" w:hAnsi="Times New Roman"/>
            <w:sz w:val="24"/>
            <w:szCs w:val="24"/>
            <w:vertAlign w:val="subscript"/>
          </w:rPr>
          <w:delText>1</w:delText>
        </w:r>
        <w:r w:rsidDel="008611B0">
          <w:rPr>
            <w:rFonts w:ascii="Times New Roman" w:hAnsi="Times New Roman"/>
            <w:sz w:val="24"/>
            <w:szCs w:val="24"/>
          </w:rPr>
          <w:delText xml:space="preserve"> measure. The results are shown in </w:delText>
        </w:r>
        <w:r w:rsidR="00962591" w:rsidDel="008611B0">
          <w:fldChar w:fldCharType="begin"/>
        </w:r>
        <w:r w:rsidDel="008611B0">
          <w:delInstrText xml:space="preserve"> HYPERLINK \l "FIG25" </w:delInstrText>
        </w:r>
        <w:r w:rsidR="00962591" w:rsidDel="008611B0">
          <w:fldChar w:fldCharType="separate"/>
        </w:r>
        <w:r w:rsidRPr="003E1C62" w:rsidDel="008611B0">
          <w:rPr>
            <w:rStyle w:val="Hyperlink"/>
            <w:rFonts w:ascii="Times New Roman" w:hAnsi="Times New Roman"/>
            <w:sz w:val="24"/>
            <w:szCs w:val="24"/>
          </w:rPr>
          <w:delText>figure 25</w:delText>
        </w:r>
        <w:r w:rsidR="00962591" w:rsidDel="008611B0">
          <w:fldChar w:fldCharType="end"/>
        </w:r>
        <w:r w:rsidDel="008611B0">
          <w:rPr>
            <w:rFonts w:ascii="Times New Roman" w:hAnsi="Times New Roman"/>
            <w:sz w:val="24"/>
            <w:szCs w:val="24"/>
          </w:rPr>
          <w:delText xml:space="preserve"> and they appear much better, than in previous case. Nevertheless, they can still be improved by recognizing the existence of the highly erroneous data and winnowing them from the inversion. </w:delText>
        </w:r>
      </w:del>
    </w:p>
    <w:p w:rsidR="007E3981" w:rsidDel="008611B0" w:rsidRDefault="00EF6550" w:rsidP="00450397">
      <w:pPr>
        <w:spacing w:before="100" w:beforeAutospacing="1" w:after="100" w:afterAutospacing="1"/>
        <w:ind w:left="360"/>
        <w:rPr>
          <w:del w:id="3020" w:author="EOS" w:date="2011-06-15T12:00:00Z"/>
          <w:rFonts w:ascii="Times New Roman" w:hAnsi="Times New Roman"/>
          <w:sz w:val="24"/>
          <w:szCs w:val="24"/>
        </w:rPr>
      </w:pPr>
      <w:del w:id="3021" w:author="EOS" w:date="2011-06-15T11:51:00Z">
        <w:r>
          <w:rPr>
            <w:rFonts w:ascii="Times New Roman" w:hAnsi="Times New Roman"/>
            <w:noProof/>
            <w:sz w:val="24"/>
            <w:szCs w:val="24"/>
            <w:lang w:val="en-CA" w:eastAsia="en-CA"/>
            <w:rPrChange w:id="3022" w:author="Unknown">
              <w:rPr>
                <w:noProof/>
                <w:sz w:val="24"/>
                <w:szCs w:val="24"/>
                <w:lang w:val="en-CA" w:eastAsia="en-CA"/>
              </w:rPr>
            </w:rPrChange>
          </w:rPr>
          <w:drawing>
            <wp:inline distT="0" distB="0" distL="0" distR="0">
              <wp:extent cx="6248400" cy="4749800"/>
              <wp:effectExtent l="0" t="0" r="0" b="0"/>
              <wp:docPr id="26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48400" cy="4749800"/>
                      </a:xfrm>
                      <a:prstGeom prst="rect">
                        <a:avLst/>
                      </a:prstGeom>
                      <a:noFill/>
                      <a:ln>
                        <a:noFill/>
                      </a:ln>
                    </pic:spPr>
                  </pic:pic>
                </a:graphicData>
              </a:graphic>
            </wp:inline>
          </w:drawing>
        </w:r>
      </w:del>
    </w:p>
    <w:p w:rsidR="007E3981" w:rsidDel="008611B0" w:rsidRDefault="007E3981" w:rsidP="00450397">
      <w:pPr>
        <w:spacing w:before="100" w:beforeAutospacing="1" w:after="100" w:afterAutospacing="1"/>
        <w:ind w:left="360" w:hanging="360"/>
        <w:jc w:val="center"/>
        <w:rPr>
          <w:del w:id="3023" w:author="EOS" w:date="2011-06-15T12:00:00Z"/>
          <w:rFonts w:ascii="Times New Roman" w:hAnsi="Times New Roman"/>
          <w:sz w:val="24"/>
          <w:szCs w:val="24"/>
        </w:rPr>
      </w:pPr>
      <w:del w:id="3024" w:author="EOS" w:date="2011-06-15T12:00:00Z">
        <w:r w:rsidRPr="008F4288" w:rsidDel="008611B0">
          <w:rPr>
            <w:rFonts w:ascii="Times New Roman" w:hAnsi="Times New Roman"/>
            <w:b/>
            <w:sz w:val="24"/>
            <w:szCs w:val="24"/>
          </w:rPr>
          <w:delText xml:space="preserve">Figure </w:delText>
        </w:r>
        <w:r w:rsidDel="008611B0">
          <w:rPr>
            <w:rFonts w:ascii="Times New Roman" w:hAnsi="Times New Roman"/>
            <w:b/>
            <w:sz w:val="24"/>
            <w:szCs w:val="24"/>
          </w:rPr>
          <w:delText>25</w:delText>
        </w:r>
        <w:r w:rsidRPr="008F4288" w:rsidDel="008611B0">
          <w:rPr>
            <w:rFonts w:ascii="Times New Roman" w:hAnsi="Times New Roman"/>
            <w:b/>
            <w:sz w:val="24"/>
            <w:szCs w:val="24"/>
          </w:rPr>
          <w:delText>.</w:delText>
        </w:r>
        <w:r w:rsidDel="008611B0">
          <w:rPr>
            <w:rFonts w:ascii="Times New Roman" w:hAnsi="Times New Roman"/>
            <w:sz w:val="24"/>
            <w:szCs w:val="24"/>
          </w:rPr>
          <w:delText xml:space="preserve"> Inversion of contaminated data using Huber norm for the data misfit.</w:delText>
        </w:r>
      </w:del>
    </w:p>
    <w:p w:rsidR="007E3981" w:rsidDel="008611B0" w:rsidRDefault="007E3981" w:rsidP="00450397">
      <w:pPr>
        <w:pStyle w:val="ListParagraph"/>
        <w:spacing w:before="100" w:beforeAutospacing="1" w:after="100" w:afterAutospacing="1"/>
        <w:ind w:left="0"/>
        <w:rPr>
          <w:del w:id="3025" w:author="EOS" w:date="2011-06-15T12:00:00Z"/>
          <w:rFonts w:ascii="Times New Roman" w:hAnsi="Times New Roman"/>
          <w:sz w:val="24"/>
          <w:szCs w:val="24"/>
        </w:rPr>
      </w:pPr>
      <w:del w:id="3026" w:author="EOS" w:date="2011-06-15T12:00:00Z">
        <w:r w:rsidDel="008611B0">
          <w:rPr>
            <w:rFonts w:ascii="Times New Roman" w:hAnsi="Times New Roman"/>
            <w:sz w:val="24"/>
            <w:szCs w:val="24"/>
          </w:rPr>
          <w:delText>Although the recovery is far from perfect, the main conductor bodies are now shown with satisfactory detail, comparing to the L</w:delText>
        </w:r>
        <w:r w:rsidRPr="00ED5F17" w:rsidDel="008611B0">
          <w:rPr>
            <w:rFonts w:ascii="Times New Roman" w:hAnsi="Times New Roman"/>
            <w:sz w:val="24"/>
            <w:szCs w:val="24"/>
            <w:vertAlign w:val="subscript"/>
          </w:rPr>
          <w:delText>2</w:delText>
        </w:r>
        <w:r w:rsidDel="008611B0">
          <w:rPr>
            <w:rFonts w:ascii="Times New Roman" w:hAnsi="Times New Roman"/>
            <w:sz w:val="24"/>
            <w:szCs w:val="24"/>
          </w:rPr>
          <w:delText xml:space="preserve"> normalization. </w:delText>
        </w:r>
      </w:del>
    </w:p>
    <w:p w:rsidR="007E3981" w:rsidRDefault="00962591" w:rsidP="002E7447">
      <w:pPr>
        <w:spacing w:before="100" w:beforeAutospacing="1" w:after="100" w:afterAutospacing="1"/>
        <w:rPr>
          <w:ins w:id="3027" w:author="EOS" w:date="2011-06-15T11:47:00Z"/>
          <w:rFonts w:ascii="Times New Roman" w:hAnsi="Times New Roman"/>
          <w:sz w:val="24"/>
          <w:szCs w:val="24"/>
        </w:rPr>
      </w:pPr>
      <w:ins w:id="3028" w:author="EOS" w:date="2011-06-15T11:47:00Z">
        <w:r w:rsidRPr="00962591">
          <w:rPr>
            <w:rFonts w:ascii="Times New Roman" w:hAnsi="Times New Roman"/>
            <w:b/>
            <w:sz w:val="24"/>
            <w:szCs w:val="24"/>
            <w:rPrChange w:id="3029" w:author="Doug Oldenburg" w:date="2011-06-30T13:14:00Z">
              <w:rPr>
                <w:rFonts w:ascii="Times New Roman" w:hAnsi="Times New Roman"/>
                <w:b/>
                <w:sz w:val="24"/>
                <w:szCs w:val="24"/>
                <w:lang w:val="it-IT"/>
              </w:rPr>
            </w:rPrChange>
          </w:rPr>
          <w:t xml:space="preserve">Ex </w:t>
        </w:r>
      </w:ins>
      <w:ins w:id="3030" w:author="EOS" w:date="2011-06-15T12:03:00Z">
        <w:r w:rsidRPr="00962591">
          <w:rPr>
            <w:rFonts w:ascii="Times New Roman" w:hAnsi="Times New Roman"/>
            <w:b/>
            <w:sz w:val="24"/>
            <w:szCs w:val="24"/>
            <w:rPrChange w:id="3031" w:author="Doug Oldenburg" w:date="2011-06-30T13:14:00Z">
              <w:rPr>
                <w:rFonts w:ascii="Times New Roman" w:hAnsi="Times New Roman"/>
                <w:b/>
                <w:sz w:val="24"/>
                <w:szCs w:val="24"/>
                <w:lang w:val="it-IT"/>
              </w:rPr>
            </w:rPrChange>
          </w:rPr>
          <w:t>6</w:t>
        </w:r>
      </w:ins>
      <w:ins w:id="3032" w:author="EOS" w:date="2011-06-15T11:47:00Z">
        <w:r w:rsidRPr="00962591">
          <w:rPr>
            <w:rFonts w:ascii="Times New Roman" w:hAnsi="Times New Roman"/>
            <w:b/>
            <w:sz w:val="24"/>
            <w:szCs w:val="24"/>
            <w:rPrChange w:id="3033" w:author="Doug Oldenburg" w:date="2011-06-30T13:14:00Z">
              <w:rPr>
                <w:rFonts w:ascii="Times New Roman" w:hAnsi="Times New Roman"/>
                <w:b/>
                <w:sz w:val="24"/>
                <w:szCs w:val="24"/>
                <w:lang w:val="it-IT"/>
              </w:rPr>
            </w:rPrChange>
          </w:rPr>
          <w:t>: DC Inversion</w:t>
        </w:r>
      </w:ins>
      <w:ins w:id="3034" w:author="Doug Oldenburg" w:date="2011-08-01T17:45:00Z">
        <w:r w:rsidR="007E3981">
          <w:rPr>
            <w:rFonts w:ascii="Times New Roman" w:hAnsi="Times New Roman"/>
            <w:b/>
            <w:sz w:val="24"/>
            <w:szCs w:val="24"/>
          </w:rPr>
          <w:t>:</w:t>
        </w:r>
      </w:ins>
      <w:ins w:id="3035" w:author="EOS" w:date="2011-06-15T11:47:00Z">
        <w:r w:rsidRPr="00962591">
          <w:rPr>
            <w:rFonts w:ascii="Times New Roman" w:hAnsi="Times New Roman"/>
            <w:b/>
            <w:sz w:val="24"/>
            <w:szCs w:val="24"/>
            <w:rPrChange w:id="3036" w:author="Doug Oldenburg" w:date="2011-06-30T13:14:00Z">
              <w:rPr>
                <w:rFonts w:ascii="Times New Roman" w:hAnsi="Times New Roman"/>
                <w:b/>
                <w:sz w:val="24"/>
                <w:szCs w:val="24"/>
                <w:lang w:val="it-IT"/>
              </w:rPr>
            </w:rPrChange>
          </w:rPr>
          <w:t xml:space="preserve"> </w:t>
        </w:r>
      </w:ins>
      <w:ins w:id="3037" w:author="EOS" w:date="2011-09-07T11:10:00Z">
        <w:r w:rsidR="00F93BC8">
          <w:rPr>
            <w:rFonts w:ascii="Times New Roman" w:hAnsi="Times New Roman"/>
            <w:b/>
            <w:sz w:val="24"/>
            <w:szCs w:val="24"/>
          </w:rPr>
          <w:t>U</w:t>
        </w:r>
      </w:ins>
      <w:ins w:id="3038" w:author="Doug Oldenburg" w:date="2011-08-01T17:45:00Z">
        <w:del w:id="3039" w:author="EOS" w:date="2011-09-07T11:10:00Z">
          <w:r w:rsidR="007E3981" w:rsidDel="00F93BC8">
            <w:rPr>
              <w:rFonts w:ascii="Times New Roman" w:hAnsi="Times New Roman"/>
              <w:b/>
              <w:sz w:val="24"/>
              <w:szCs w:val="24"/>
            </w:rPr>
            <w:delText>U</w:delText>
          </w:r>
        </w:del>
      </w:ins>
      <w:ins w:id="3040" w:author="EOS" w:date="2011-06-15T11:59:00Z">
        <w:del w:id="3041" w:author="Doug Oldenburg" w:date="2011-08-01T17:45:00Z">
          <w:r w:rsidRPr="00962591">
            <w:rPr>
              <w:rFonts w:ascii="Times New Roman" w:hAnsi="Times New Roman"/>
              <w:b/>
              <w:sz w:val="24"/>
              <w:szCs w:val="24"/>
              <w:rPrChange w:id="3042" w:author="Doug Oldenburg" w:date="2011-06-30T13:14:00Z">
                <w:rPr>
                  <w:rFonts w:ascii="Times New Roman" w:hAnsi="Times New Roman"/>
                  <w:b/>
                  <w:sz w:val="24"/>
                  <w:szCs w:val="24"/>
                  <w:lang w:val="it-IT"/>
                </w:rPr>
              </w:rPrChange>
            </w:rPr>
            <w:delText>u</w:delText>
          </w:r>
        </w:del>
        <w:r w:rsidRPr="00962591">
          <w:rPr>
            <w:rFonts w:ascii="Times New Roman" w:hAnsi="Times New Roman"/>
            <w:b/>
            <w:sz w:val="24"/>
            <w:szCs w:val="24"/>
            <w:rPrChange w:id="3043" w:author="Doug Oldenburg" w:date="2011-06-30T13:14:00Z">
              <w:rPr>
                <w:rFonts w:ascii="Times New Roman" w:hAnsi="Times New Roman"/>
                <w:b/>
                <w:sz w:val="24"/>
                <w:szCs w:val="24"/>
                <w:lang w:val="it-IT"/>
              </w:rPr>
            </w:rPrChange>
          </w:rPr>
          <w:t>sing weighting function</w:t>
        </w:r>
      </w:ins>
      <w:ins w:id="3044" w:author="Doug Oldenburg" w:date="2011-08-01T17:45:00Z">
        <w:r w:rsidR="007E3981">
          <w:rPr>
            <w:rFonts w:ascii="Times New Roman" w:hAnsi="Times New Roman"/>
            <w:b/>
            <w:sz w:val="24"/>
            <w:szCs w:val="24"/>
          </w:rPr>
          <w:t>s</w:t>
        </w:r>
      </w:ins>
    </w:p>
    <w:p w:rsidR="007E3981" w:rsidDel="003F3443" w:rsidRDefault="007E3981" w:rsidP="002E7447">
      <w:pPr>
        <w:numPr>
          <w:ins w:id="3045" w:author="Doug Oldenburg" w:date="2011-08-01T17:46:00Z"/>
        </w:numPr>
        <w:spacing w:before="100" w:beforeAutospacing="1" w:after="100" w:afterAutospacing="1"/>
        <w:rPr>
          <w:ins w:id="3046" w:author="Doug Oldenburg" w:date="2011-08-01T17:46:00Z"/>
          <w:del w:id="3047" w:author="EOS" w:date="2011-08-02T13:58:00Z"/>
          <w:rFonts w:ascii="Times New Roman" w:hAnsi="Times New Roman"/>
          <w:sz w:val="24"/>
          <w:szCs w:val="24"/>
        </w:rPr>
      </w:pPr>
    </w:p>
    <w:p w:rsidR="007E3981" w:rsidRPr="007E3981" w:rsidDel="003F3443" w:rsidRDefault="007E3981" w:rsidP="002E7447">
      <w:pPr>
        <w:numPr>
          <w:ins w:id="3048" w:author="Doug Oldenburg" w:date="2011-08-01T17:46:00Z"/>
        </w:numPr>
        <w:spacing w:before="100" w:beforeAutospacing="1" w:after="100" w:afterAutospacing="1"/>
        <w:rPr>
          <w:ins w:id="3049" w:author="Doug Oldenburg" w:date="2011-08-01T17:46:00Z"/>
          <w:del w:id="3050" w:author="EOS" w:date="2011-08-02T13:58:00Z"/>
          <w:rFonts w:ascii="Times New Roman" w:hAnsi="Times New Roman"/>
          <w:b/>
          <w:sz w:val="24"/>
          <w:szCs w:val="24"/>
          <w:rPrChange w:id="3051" w:author="Doug Oldenburg" w:date="2011-08-01T17:46:00Z">
            <w:rPr>
              <w:ins w:id="3052" w:author="Doug Oldenburg" w:date="2011-08-01T17:46:00Z"/>
              <w:del w:id="3053" w:author="EOS" w:date="2011-08-02T13:58:00Z"/>
              <w:rFonts w:ascii="Times New Roman" w:hAnsi="Times New Roman"/>
              <w:sz w:val="24"/>
              <w:szCs w:val="24"/>
            </w:rPr>
          </w:rPrChange>
        </w:rPr>
      </w:pPr>
      <w:ins w:id="3054" w:author="Doug Oldenburg" w:date="2011-08-01T17:46:00Z">
        <w:del w:id="3055" w:author="EOS" w:date="2011-08-02T13:58:00Z">
          <w:r w:rsidDel="003F3443">
            <w:rPr>
              <w:rFonts w:ascii="Times New Roman" w:hAnsi="Times New Roman"/>
              <w:b/>
              <w:sz w:val="24"/>
              <w:szCs w:val="24"/>
            </w:rPr>
            <w:delText>This has changed. We can now incorporate Wx, Wz separately. Talk to roman about the new functionality</w:delText>
          </w:r>
        </w:del>
      </w:ins>
    </w:p>
    <w:p w:rsidR="007E3981" w:rsidRDefault="007E3981" w:rsidP="002E7447">
      <w:pPr>
        <w:spacing w:before="100" w:beforeAutospacing="1" w:after="100" w:afterAutospacing="1"/>
        <w:rPr>
          <w:ins w:id="3056" w:author="EOS" w:date="2011-06-15T11:47:00Z"/>
          <w:rFonts w:ascii="Times New Roman" w:hAnsi="Times New Roman"/>
          <w:sz w:val="24"/>
          <w:szCs w:val="24"/>
        </w:rPr>
      </w:pPr>
      <w:ins w:id="3057" w:author="EOS" w:date="2011-06-15T11:47:00Z">
        <w:r>
          <w:rPr>
            <w:rFonts w:ascii="Times New Roman" w:hAnsi="Times New Roman"/>
            <w:sz w:val="24"/>
            <w:szCs w:val="24"/>
          </w:rPr>
          <w:t>T</w:t>
        </w:r>
        <w:r w:rsidRPr="00BA6E3B">
          <w:rPr>
            <w:rFonts w:ascii="Times New Roman" w:hAnsi="Times New Roman"/>
            <w:sz w:val="24"/>
            <w:szCs w:val="24"/>
          </w:rPr>
          <w:t>h</w:t>
        </w:r>
        <w:r>
          <w:rPr>
            <w:rFonts w:ascii="Times New Roman" w:hAnsi="Times New Roman"/>
            <w:sz w:val="24"/>
            <w:szCs w:val="24"/>
          </w:rPr>
          <w:t>e</w:t>
        </w:r>
        <w:r w:rsidRPr="00BA6E3B">
          <w:rPr>
            <w:rFonts w:ascii="Times New Roman" w:hAnsi="Times New Roman"/>
            <w:sz w:val="24"/>
            <w:szCs w:val="24"/>
          </w:rPr>
          <w:t xml:space="preserve"> </w:t>
        </w:r>
        <w:r>
          <w:rPr>
            <w:rFonts w:ascii="Times New Roman" w:hAnsi="Times New Roman"/>
            <w:sz w:val="24"/>
            <w:szCs w:val="24"/>
          </w:rPr>
          <w:t xml:space="preserve">next </w:t>
        </w:r>
        <w:r w:rsidRPr="00BA6E3B">
          <w:rPr>
            <w:rFonts w:ascii="Times New Roman" w:hAnsi="Times New Roman"/>
            <w:sz w:val="24"/>
            <w:szCs w:val="24"/>
          </w:rPr>
          <w:t xml:space="preserve">example illustrates </w:t>
        </w:r>
        <w:r>
          <w:rPr>
            <w:rFonts w:ascii="Times New Roman" w:hAnsi="Times New Roman"/>
            <w:sz w:val="24"/>
            <w:szCs w:val="24"/>
          </w:rPr>
          <w:t>the situation when a-priori information is incorporated using the weighting function (</w:t>
        </w:r>
        <w:r w:rsidR="00962591">
          <w:rPr>
            <w:rFonts w:ascii="Times New Roman" w:hAnsi="Times New Roman"/>
            <w:sz w:val="24"/>
            <w:szCs w:val="24"/>
          </w:rPr>
          <w:fldChar w:fldCharType="begin"/>
        </w:r>
        <w:r>
          <w:rPr>
            <w:rFonts w:ascii="Times New Roman" w:hAnsi="Times New Roman"/>
            <w:sz w:val="24"/>
            <w:szCs w:val="24"/>
          </w:rPr>
          <w:instrText xml:space="preserve"> HYPERLINK  \l "wdat_elements" </w:instrText>
        </w:r>
        <w:r w:rsidR="00962591">
          <w:rPr>
            <w:rFonts w:ascii="Times New Roman" w:hAnsi="Times New Roman"/>
            <w:sz w:val="24"/>
            <w:szCs w:val="24"/>
          </w:rPr>
          <w:fldChar w:fldCharType="separate"/>
        </w:r>
        <w:r w:rsidRPr="002E7447">
          <w:rPr>
            <w:rStyle w:val="Hyperlink"/>
            <w:rFonts w:ascii="Times New Roman" w:hAnsi="Times New Roman"/>
            <w:sz w:val="24"/>
            <w:szCs w:val="24"/>
          </w:rPr>
          <w:t>W.dat</w:t>
        </w:r>
        <w:r w:rsidR="00962591">
          <w:rPr>
            <w:rFonts w:ascii="Times New Roman" w:hAnsi="Times New Roman"/>
            <w:sz w:val="24"/>
            <w:szCs w:val="24"/>
          </w:rPr>
          <w:fldChar w:fldCharType="end"/>
        </w:r>
        <w:r>
          <w:rPr>
            <w:rFonts w:ascii="Times New Roman" w:hAnsi="Times New Roman"/>
            <w:sz w:val="24"/>
            <w:szCs w:val="24"/>
          </w:rPr>
          <w:t xml:space="preserve"> file) The synthetic model for this example is the same as illustrated </w:t>
        </w:r>
        <w:proofErr w:type="gramStart"/>
        <w:r>
          <w:rPr>
            <w:rFonts w:ascii="Times New Roman" w:hAnsi="Times New Roman"/>
            <w:sz w:val="24"/>
            <w:szCs w:val="24"/>
          </w:rPr>
          <w:t>in</w:t>
        </w:r>
      </w:ins>
      <w:ins w:id="3058" w:author="EOS" w:date="2011-08-02T15:50:00Z">
        <w:r w:rsidR="00040946">
          <w:rPr>
            <w:rFonts w:ascii="Times New Roman" w:hAnsi="Times New Roman"/>
            <w:sz w:val="24"/>
            <w:szCs w:val="24"/>
          </w:rPr>
          <w:t xml:space="preserve"> </w:t>
        </w:r>
      </w:ins>
      <w:proofErr w:type="gramEnd"/>
      <w:ins w:id="3059" w:author="EOS" w:date="2011-06-15T12:19:00Z">
        <w:r w:rsidR="00962591" w:rsidRPr="00756019">
          <w:rPr>
            <w:rFonts w:ascii="Times New Roman" w:hAnsi="Times New Roman"/>
            <w:color w:val="0000FF"/>
            <w:sz w:val="24"/>
            <w:szCs w:val="24"/>
            <w:u w:val="single"/>
          </w:rPr>
          <w:fldChar w:fldCharType="begin"/>
        </w:r>
        <w:r w:rsidR="00962591" w:rsidRPr="00962591">
          <w:rPr>
            <w:rFonts w:ascii="Times New Roman" w:hAnsi="Times New Roman"/>
            <w:color w:val="0000FF"/>
            <w:sz w:val="24"/>
            <w:szCs w:val="24"/>
            <w:u w:val="single"/>
            <w:rPrChange w:id="3060" w:author="EOS" w:date="2011-07-18T17:28:00Z">
              <w:rPr>
                <w:rFonts w:ascii="Times New Roman" w:hAnsi="Times New Roman"/>
                <w:sz w:val="24"/>
                <w:szCs w:val="24"/>
              </w:rPr>
            </w:rPrChange>
          </w:rPr>
          <w:instrText xml:space="preserve"> HYPERLINK  </w:instrText>
        </w:r>
        <w:r w:rsidRPr="00ED0F6A">
          <w:rPr>
            <w:rFonts w:ascii="Times New Roman" w:hAnsi="Times New Roman"/>
            <w:color w:val="0000FF"/>
            <w:sz w:val="24"/>
            <w:szCs w:val="24"/>
            <w:u w:val="single"/>
          </w:rPr>
          <w:instrText>\</w:instrText>
        </w:r>
        <w:r w:rsidR="00962591" w:rsidRPr="00962591">
          <w:rPr>
            <w:rFonts w:ascii="Times New Roman" w:hAnsi="Times New Roman"/>
            <w:color w:val="0000FF"/>
            <w:sz w:val="24"/>
            <w:szCs w:val="24"/>
            <w:u w:val="single"/>
            <w:rPrChange w:id="3061" w:author="EOS" w:date="2011-07-18T17:28:00Z">
              <w:rPr>
                <w:rFonts w:ascii="Times New Roman" w:hAnsi="Times New Roman"/>
                <w:sz w:val="24"/>
                <w:szCs w:val="24"/>
              </w:rPr>
            </w:rPrChange>
          </w:rPr>
          <w:instrText xml:space="preserve">l "FIG21" </w:instrText>
        </w:r>
        <w:r w:rsidR="00962591" w:rsidRPr="00756019">
          <w:rPr>
            <w:rFonts w:ascii="Times New Roman" w:hAnsi="Times New Roman"/>
            <w:color w:val="0000FF"/>
            <w:sz w:val="24"/>
            <w:szCs w:val="24"/>
            <w:u w:val="single"/>
            <w:rPrChange w:id="3062" w:author="EOS" w:date="2011-07-18T17:28:00Z">
              <w:rPr>
                <w:rFonts w:ascii="Times New Roman" w:hAnsi="Times New Roman"/>
                <w:color w:val="0000FF"/>
                <w:sz w:val="24"/>
                <w:szCs w:val="24"/>
                <w:u w:val="single"/>
              </w:rPr>
            </w:rPrChange>
          </w:rPr>
          <w:fldChar w:fldCharType="separate"/>
        </w:r>
      </w:ins>
      <w:ins w:id="3063" w:author="EOS" w:date="2011-07-18T17:28:00Z">
        <w:r w:rsidR="00962591">
          <w:rPr>
            <w:rFonts w:ascii="Times New Roman" w:hAnsi="Times New Roman"/>
            <w:color w:val="0000FF"/>
            <w:sz w:val="24"/>
            <w:szCs w:val="24"/>
            <w:u w:val="single"/>
          </w:rPr>
          <w:fldChar w:fldCharType="begin"/>
        </w:r>
        <w:r>
          <w:rPr>
            <w:rFonts w:ascii="Times New Roman" w:hAnsi="Times New Roman"/>
            <w:color w:val="0000FF"/>
            <w:sz w:val="24"/>
            <w:szCs w:val="24"/>
            <w:u w:val="single"/>
          </w:rPr>
          <w:instrText xml:space="preserve"> REF _Ref298772982 \h </w:instrText>
        </w:r>
      </w:ins>
      <w:r>
        <w:rPr>
          <w:rStyle w:val="Hyperlink"/>
          <w:rFonts w:ascii="Times New Roman" w:hAnsi="Times New Roman"/>
          <w:sz w:val="24"/>
          <w:szCs w:val="24"/>
        </w:rPr>
        <w:instrText xml:space="preserve"> \* MERGEFORMAT </w:instrText>
      </w:r>
      <w:r w:rsidR="00962591">
        <w:rPr>
          <w:rFonts w:ascii="Times New Roman" w:hAnsi="Times New Roman"/>
          <w:color w:val="0000FF"/>
          <w:sz w:val="24"/>
          <w:szCs w:val="24"/>
          <w:u w:val="single"/>
        </w:rPr>
      </w:r>
      <w:ins w:id="3064" w:author="EOS" w:date="2011-07-18T17:28:00Z">
        <w:r w:rsidR="00962591">
          <w:rPr>
            <w:rFonts w:ascii="Times New Roman" w:hAnsi="Times New Roman"/>
            <w:color w:val="0000FF"/>
            <w:sz w:val="24"/>
            <w:szCs w:val="24"/>
            <w:u w:val="single"/>
          </w:rPr>
          <w:fldChar w:fldCharType="separate"/>
        </w:r>
      </w:ins>
      <w:ins w:id="3065" w:author="EOS" w:date="2011-09-07T12:31:00Z">
        <w:r w:rsidR="00962591" w:rsidRPr="00962591">
          <w:rPr>
            <w:rStyle w:val="FigurestyleChar"/>
            <w:rFonts w:ascii="Times New Roman" w:hAnsi="Times New Roman"/>
            <w:color w:val="0000FF"/>
            <w:u w:val="single"/>
            <w:rPrChange w:id="3066" w:author="EOS" w:date="2011-09-07T12:31:00Z">
              <w:rPr>
                <w:rStyle w:val="FigurestyleChar"/>
                <w:b/>
                <w:color w:val="0000FF"/>
                <w:sz w:val="18"/>
                <w:u w:val="single"/>
              </w:rPr>
            </w:rPrChange>
          </w:rPr>
          <w:t xml:space="preserve">Figure </w:t>
        </w:r>
        <w:r w:rsidR="00962591" w:rsidRPr="00962591">
          <w:rPr>
            <w:rStyle w:val="FigurestyleChar"/>
            <w:rFonts w:ascii="Times New Roman" w:hAnsi="Times New Roman"/>
            <w:noProof/>
            <w:color w:val="0000FF"/>
            <w:u w:val="single"/>
            <w:rPrChange w:id="3067" w:author="EOS" w:date="2011-09-07T12:31:00Z">
              <w:rPr>
                <w:rStyle w:val="FigurestyleChar"/>
                <w:noProof/>
                <w:sz w:val="22"/>
              </w:rPr>
            </w:rPrChange>
          </w:rPr>
          <w:t>23</w:t>
        </w:r>
      </w:ins>
      <w:ins w:id="3068" w:author="Doug Oldenburg" w:date="2011-08-01T16:42:00Z">
        <w:del w:id="3069" w:author="EOS" w:date="2011-08-02T15:00:00Z">
          <w:r w:rsidR="00962591" w:rsidRPr="00962591">
            <w:rPr>
              <w:rStyle w:val="FigurestyleChar"/>
              <w:rFonts w:ascii="Times New Roman" w:hAnsi="Times New Roman"/>
              <w:color w:val="0000FF"/>
              <w:u w:val="single"/>
              <w:rPrChange w:id="3070" w:author="Doug Oldenburg" w:date="2011-08-01T16:42:00Z">
                <w:rPr>
                  <w:rStyle w:val="FigurestyleChar"/>
                  <w:color w:val="0000FF"/>
                  <w:sz w:val="18"/>
                  <w:u w:val="single"/>
                </w:rPr>
              </w:rPrChange>
            </w:rPr>
            <w:delText xml:space="preserve">Figure </w:delText>
          </w:r>
          <w:r w:rsidR="00962591" w:rsidRPr="00962591">
            <w:rPr>
              <w:rStyle w:val="FigurestyleChar"/>
              <w:rFonts w:ascii="Times New Roman" w:hAnsi="Times New Roman"/>
              <w:noProof/>
              <w:color w:val="0000FF"/>
              <w:u w:val="single"/>
              <w:rPrChange w:id="3071" w:author="Doug Oldenburg" w:date="2011-08-01T16:42:00Z">
                <w:rPr>
                  <w:rStyle w:val="FigurestyleChar"/>
                  <w:noProof/>
                  <w:sz w:val="22"/>
                </w:rPr>
              </w:rPrChange>
            </w:rPr>
            <w:delText>23</w:delText>
          </w:r>
        </w:del>
      </w:ins>
      <w:ins w:id="3072" w:author="EOS" w:date="2011-07-18T17:28:00Z">
        <w:r w:rsidR="00962591">
          <w:rPr>
            <w:rFonts w:ascii="Times New Roman" w:hAnsi="Times New Roman"/>
            <w:color w:val="0000FF"/>
            <w:sz w:val="24"/>
            <w:szCs w:val="24"/>
            <w:u w:val="single"/>
          </w:rPr>
          <w:fldChar w:fldCharType="end"/>
        </w:r>
      </w:ins>
      <w:ins w:id="3073" w:author="EOS" w:date="2011-06-15T12:19:00Z">
        <w:r w:rsidR="00962591" w:rsidRPr="00756019">
          <w:rPr>
            <w:rFonts w:ascii="Times New Roman" w:hAnsi="Times New Roman"/>
            <w:color w:val="0000FF"/>
            <w:sz w:val="24"/>
            <w:szCs w:val="24"/>
            <w:u w:val="single"/>
          </w:rPr>
          <w:fldChar w:fldCharType="end"/>
        </w:r>
      </w:ins>
      <w:ins w:id="3074" w:author="EOS" w:date="2011-06-15T11:47:00Z">
        <w:r>
          <w:rPr>
            <w:rFonts w:ascii="Times New Roman" w:hAnsi="Times New Roman"/>
            <w:sz w:val="24"/>
            <w:szCs w:val="24"/>
          </w:rPr>
          <w:t xml:space="preserve">. Instead of reference model, a w.dat file was used. </w:t>
        </w:r>
      </w:ins>
      <w:ins w:id="3075" w:author="EOS" w:date="2011-07-02T19:25:00Z">
        <w:r>
          <w:rPr>
            <w:rFonts w:ascii="Times New Roman" w:hAnsi="Times New Roman"/>
            <w:sz w:val="24"/>
            <w:szCs w:val="24"/>
          </w:rPr>
          <w:t>T</w:t>
        </w:r>
      </w:ins>
      <w:ins w:id="3076" w:author="EOS" w:date="2011-06-15T11:47:00Z">
        <w:r>
          <w:rPr>
            <w:rFonts w:ascii="Times New Roman" w:hAnsi="Times New Roman"/>
            <w:sz w:val="24"/>
            <w:szCs w:val="24"/>
          </w:rPr>
          <w:t>he control file used for this inversion</w:t>
        </w:r>
      </w:ins>
      <w:ins w:id="3077" w:author="EOS" w:date="2011-07-02T19:26:00Z">
        <w:r>
          <w:rPr>
            <w:rFonts w:ascii="Times New Roman" w:hAnsi="Times New Roman"/>
            <w:sz w:val="24"/>
            <w:szCs w:val="24"/>
          </w:rPr>
          <w:t xml:space="preserve"> is shown below</w:t>
        </w:r>
      </w:ins>
      <w:ins w:id="3078" w:author="EOS" w:date="2011-06-15T11:47:00Z">
        <w:r>
          <w:rPr>
            <w:rFonts w:ascii="Times New Roman" w:hAnsi="Times New Roman"/>
            <w:sz w:val="24"/>
            <w:szCs w:val="24"/>
          </w:rPr>
          <w:t>. The reference to the W.dat file is provided in line 11</w:t>
        </w:r>
      </w:ins>
      <w:ins w:id="3079" w:author="EOS" w:date="2011-06-15T12:19:00Z">
        <w:r>
          <w:rPr>
            <w:rFonts w:ascii="Times New Roman" w:hAnsi="Times New Roman"/>
            <w:sz w:val="24"/>
            <w:szCs w:val="24"/>
          </w:rPr>
          <w:t xml:space="preserve"> </w:t>
        </w:r>
      </w:ins>
      <w:ins w:id="3080" w:author="EOS" w:date="2011-06-15T11:47:00Z">
        <w:r>
          <w:rPr>
            <w:rFonts w:ascii="Times New Roman" w:hAnsi="Times New Roman"/>
            <w:sz w:val="24"/>
            <w:szCs w:val="24"/>
          </w:rPr>
          <w:t>(</w:t>
        </w:r>
        <w:r w:rsidRPr="00134CC8">
          <w:rPr>
            <w:rFonts w:ascii="Courier New" w:hAnsi="Courier New" w:cs="Courier New"/>
            <w:color w:val="993300"/>
            <w:sz w:val="20"/>
            <w:szCs w:val="20"/>
          </w:rPr>
          <w:t>WEIGHT W.DAT</w:t>
        </w:r>
        <w:r>
          <w:rPr>
            <w:rFonts w:ascii="Times New Roman" w:hAnsi="Times New Roman"/>
            <w:sz w:val="24"/>
            <w:szCs w:val="24"/>
          </w:rPr>
          <w:t>).</w:t>
        </w:r>
      </w:ins>
    </w:p>
    <w:p w:rsidR="007E3981" w:rsidRDefault="00F24369" w:rsidP="002E7447">
      <w:pPr>
        <w:pStyle w:val="HTMLPreformatted"/>
        <w:rPr>
          <w:ins w:id="3081" w:author="EOS" w:date="2011-06-15T11:47:00Z"/>
          <w:color w:val="993300"/>
        </w:rPr>
      </w:pPr>
      <w:ins w:id="3082" w:author="EOS" w:date="2011-06-15T11:47:00Z">
        <w:r>
          <w:pict>
            <v:rect id="_x0000_i1140" style="width:0;height:1.5pt" o:hralign="center" o:hrstd="t" o:hr="t" fillcolor="#a0a0a0" stroked="f"/>
          </w:pict>
        </w:r>
      </w:ins>
    </w:p>
    <w:p w:rsidR="007E3981" w:rsidRPr="002E7447" w:rsidRDefault="007E3981" w:rsidP="002E7447">
      <w:pPr>
        <w:pStyle w:val="HTMLPreformatted"/>
        <w:rPr>
          <w:ins w:id="3083" w:author="EOS" w:date="2011-06-15T11:47:00Z"/>
          <w:color w:val="993300"/>
        </w:rPr>
      </w:pPr>
      <w:ins w:id="3084" w:author="EOS" w:date="2011-06-15T11:47:00Z">
        <w:r w:rsidRPr="002E7447">
          <w:rPr>
            <w:color w:val="993300"/>
          </w:rPr>
          <w:t>OBS LOC_X obs_</w:t>
        </w:r>
        <w:proofErr w:type="gramStart"/>
        <w:r w:rsidRPr="002E7447">
          <w:rPr>
            <w:color w:val="993300"/>
          </w:rPr>
          <w:t>dc.dat  !</w:t>
        </w:r>
        <w:proofErr w:type="gramEnd"/>
        <w:r w:rsidRPr="002E7447">
          <w:rPr>
            <w:color w:val="993300"/>
          </w:rPr>
          <w:t xml:space="preserve"> Data file</w:t>
        </w:r>
      </w:ins>
    </w:p>
    <w:p w:rsidR="007E3981" w:rsidRPr="002E7447" w:rsidRDefault="007E3981" w:rsidP="002E7447">
      <w:pPr>
        <w:pStyle w:val="HTMLPreformatted"/>
        <w:rPr>
          <w:ins w:id="3085" w:author="EOS" w:date="2011-06-15T11:47:00Z"/>
          <w:color w:val="993300"/>
        </w:rPr>
      </w:pPr>
      <w:ins w:id="3086" w:author="EOS" w:date="2011-06-15T11:47:00Z">
        <w:r w:rsidRPr="002E7447">
          <w:rPr>
            <w:color w:val="993300"/>
          </w:rPr>
          <w:t>MESH FILE dcinv2d.msh</w:t>
        </w:r>
      </w:ins>
    </w:p>
    <w:p w:rsidR="007E3981" w:rsidRPr="002E7447" w:rsidRDefault="007E3981" w:rsidP="002E7447">
      <w:pPr>
        <w:pStyle w:val="HTMLPreformatted"/>
        <w:rPr>
          <w:ins w:id="3087" w:author="EOS" w:date="2011-06-15T11:47:00Z"/>
          <w:color w:val="993300"/>
        </w:rPr>
      </w:pPr>
      <w:ins w:id="3088" w:author="EOS" w:date="2011-06-15T11:47:00Z">
        <w:r w:rsidRPr="002E7447">
          <w:rPr>
            <w:color w:val="993300"/>
          </w:rPr>
          <w:t>CHIFACT 1</w:t>
        </w:r>
      </w:ins>
    </w:p>
    <w:p w:rsidR="007E3981" w:rsidRPr="002E7447" w:rsidRDefault="007E3981" w:rsidP="002E7447">
      <w:pPr>
        <w:pStyle w:val="HTMLPreformatted"/>
        <w:rPr>
          <w:ins w:id="3089" w:author="EOS" w:date="2011-06-15T11:47:00Z"/>
          <w:color w:val="993300"/>
        </w:rPr>
      </w:pPr>
      <w:ins w:id="3090" w:author="EOS" w:date="2011-06-15T11:47:00Z">
        <w:r w:rsidRPr="002E7447">
          <w:rPr>
            <w:color w:val="993300"/>
          </w:rPr>
          <w:t>NITER 50</w:t>
        </w:r>
      </w:ins>
    </w:p>
    <w:p w:rsidR="007E3981" w:rsidRPr="002E7447" w:rsidRDefault="007E3981" w:rsidP="002E7447">
      <w:pPr>
        <w:pStyle w:val="HTMLPreformatted"/>
        <w:rPr>
          <w:ins w:id="3091" w:author="EOS" w:date="2011-06-15T11:47:00Z"/>
          <w:color w:val="993300"/>
        </w:rPr>
      </w:pPr>
      <w:ins w:id="3092" w:author="EOS" w:date="2011-06-15T11:47:00Z">
        <w:r w:rsidRPr="002E7447">
          <w:rPr>
            <w:color w:val="993300"/>
          </w:rPr>
          <w:t>TOPO FILE topo.dat</w:t>
        </w:r>
      </w:ins>
    </w:p>
    <w:p w:rsidR="007E3981" w:rsidRPr="002E7447" w:rsidRDefault="007E3981" w:rsidP="002E7447">
      <w:pPr>
        <w:pStyle w:val="HTMLPreformatted"/>
        <w:rPr>
          <w:ins w:id="3093" w:author="EOS" w:date="2011-06-15T11:47:00Z"/>
          <w:color w:val="993300"/>
        </w:rPr>
      </w:pPr>
      <w:ins w:id="3094" w:author="EOS" w:date="2011-06-15T11:47:00Z">
        <w:r w:rsidRPr="002E7447">
          <w:rPr>
            <w:color w:val="993300"/>
          </w:rPr>
          <w:t>INIT_MOD VALUE 2.E-03</w:t>
        </w:r>
      </w:ins>
    </w:p>
    <w:p w:rsidR="007E3981" w:rsidRPr="002E7447" w:rsidRDefault="007E3981" w:rsidP="002E7447">
      <w:pPr>
        <w:pStyle w:val="HTMLPreformatted"/>
        <w:rPr>
          <w:ins w:id="3095" w:author="EOS" w:date="2011-06-15T11:47:00Z"/>
          <w:color w:val="993300"/>
        </w:rPr>
      </w:pPr>
      <w:ins w:id="3096" w:author="EOS" w:date="2011-06-15T11:47:00Z">
        <w:r w:rsidRPr="002E7447">
          <w:rPr>
            <w:color w:val="993300"/>
          </w:rPr>
          <w:t>REF_MOD VALUE 2.E-03</w:t>
        </w:r>
      </w:ins>
    </w:p>
    <w:p w:rsidR="007E3981" w:rsidRPr="002E7447" w:rsidRDefault="007E3981" w:rsidP="002E7447">
      <w:pPr>
        <w:pStyle w:val="HTMLPreformatted"/>
        <w:rPr>
          <w:ins w:id="3097" w:author="EOS" w:date="2011-06-15T11:47:00Z"/>
          <w:color w:val="993300"/>
        </w:rPr>
      </w:pPr>
      <w:proofErr w:type="gramStart"/>
      <w:ins w:id="3098" w:author="EOS" w:date="2011-06-15T11:47:00Z">
        <w:r w:rsidRPr="002E7447">
          <w:rPr>
            <w:color w:val="993300"/>
          </w:rPr>
          <w:t>ALPHA VALUE 1.e-03 1.</w:t>
        </w:r>
        <w:proofErr w:type="gramEnd"/>
        <w:r w:rsidRPr="002E7447">
          <w:rPr>
            <w:color w:val="993300"/>
          </w:rPr>
          <w:t xml:space="preserve"> 1.</w:t>
        </w:r>
      </w:ins>
    </w:p>
    <w:p w:rsidR="007E3981" w:rsidRPr="002E7447" w:rsidRDefault="007E3981" w:rsidP="002E7447">
      <w:pPr>
        <w:pStyle w:val="HTMLPreformatted"/>
        <w:rPr>
          <w:ins w:id="3099" w:author="EOS" w:date="2011-06-15T11:47:00Z"/>
          <w:color w:val="993300"/>
        </w:rPr>
      </w:pPr>
      <w:ins w:id="3100" w:author="EOS" w:date="2011-06-15T11:47:00Z">
        <w:r w:rsidRPr="002E7447">
          <w:rPr>
            <w:color w:val="993300"/>
          </w:rPr>
          <w:t>INVMODE CG</w:t>
        </w:r>
      </w:ins>
    </w:p>
    <w:p w:rsidR="007E3981" w:rsidRPr="002E7447" w:rsidRDefault="007E3981" w:rsidP="002E7447">
      <w:pPr>
        <w:pStyle w:val="HTMLPreformatted"/>
        <w:rPr>
          <w:ins w:id="3101" w:author="EOS" w:date="2011-06-15T11:47:00Z"/>
          <w:color w:val="993300"/>
        </w:rPr>
      </w:pPr>
      <w:ins w:id="3102" w:author="EOS" w:date="2011-06-15T11:47:00Z">
        <w:r w:rsidRPr="002E7447">
          <w:rPr>
            <w:color w:val="993300"/>
          </w:rPr>
          <w:t xml:space="preserve">USE_MREF </w:t>
        </w:r>
      </w:ins>
      <w:ins w:id="3103" w:author="EOS" w:date="2011-07-02T19:26:00Z">
        <w:r>
          <w:rPr>
            <w:color w:val="993300"/>
          </w:rPr>
          <w:t>FALSE</w:t>
        </w:r>
      </w:ins>
    </w:p>
    <w:p w:rsidR="007E3981" w:rsidRDefault="007E3981" w:rsidP="002E7447">
      <w:pPr>
        <w:pStyle w:val="HTMLPreformatted"/>
        <w:rPr>
          <w:ins w:id="3104" w:author="EOS" w:date="2011-06-15T11:47:00Z"/>
          <w:rFonts w:ascii="Times New Roman" w:hAnsi="Times New Roman"/>
          <w:sz w:val="24"/>
          <w:szCs w:val="24"/>
        </w:rPr>
      </w:pPr>
      <w:ins w:id="3105" w:author="EOS" w:date="2011-06-15T11:47:00Z">
        <w:r w:rsidRPr="002E7447">
          <w:rPr>
            <w:color w:val="993300"/>
          </w:rPr>
          <w:t>WEIGHT W.DAT</w:t>
        </w:r>
        <w:r w:rsidR="00F24369">
          <w:pict>
            <v:rect id="_x0000_i1141" style="width:0;height:1.5pt" o:hralign="center" o:hrstd="t" o:hr="t" fillcolor="#a0a0a0" stroked="f"/>
          </w:pict>
        </w:r>
      </w:ins>
    </w:p>
    <w:p w:rsidR="007E3981" w:rsidRDefault="007E3981" w:rsidP="002E7447">
      <w:pPr>
        <w:spacing w:before="100" w:beforeAutospacing="1" w:after="100" w:afterAutospacing="1"/>
        <w:rPr>
          <w:ins w:id="3106" w:author="EOS" w:date="2011-06-15T11:47:00Z"/>
          <w:rFonts w:ascii="Times New Roman" w:hAnsi="Times New Roman"/>
          <w:sz w:val="24"/>
          <w:szCs w:val="24"/>
        </w:rPr>
      </w:pPr>
      <w:ins w:id="3107" w:author="EOS" w:date="2011-06-15T11:47:00Z">
        <w:r>
          <w:rPr>
            <w:rFonts w:ascii="Times New Roman" w:hAnsi="Times New Roman"/>
            <w:sz w:val="24"/>
            <w:szCs w:val="24"/>
          </w:rPr>
          <w:t xml:space="preserve">The recovered model is illustrated in </w:t>
        </w:r>
      </w:ins>
      <w:ins w:id="3108" w:author="EOS" w:date="2011-06-15T12:20:00Z">
        <w:r w:rsidR="00962591">
          <w:rPr>
            <w:rFonts w:ascii="Times New Roman" w:hAnsi="Times New Roman"/>
            <w:color w:val="0000FF"/>
            <w:sz w:val="24"/>
            <w:szCs w:val="24"/>
            <w:u w:val="single"/>
          </w:rPr>
          <w:fldChar w:fldCharType="begin"/>
        </w:r>
        <w:r>
          <w:rPr>
            <w:rFonts w:ascii="Times New Roman" w:hAnsi="Times New Roman"/>
            <w:color w:val="0000FF"/>
            <w:sz w:val="24"/>
            <w:szCs w:val="24"/>
            <w:u w:val="single"/>
          </w:rPr>
          <w:instrText xml:space="preserve"> HYPERLINK  \l "FIG26" </w:instrText>
        </w:r>
        <w:r w:rsidR="00962591">
          <w:rPr>
            <w:rFonts w:ascii="Times New Roman" w:hAnsi="Times New Roman"/>
            <w:color w:val="0000FF"/>
            <w:sz w:val="24"/>
            <w:szCs w:val="24"/>
            <w:u w:val="single"/>
          </w:rPr>
          <w:fldChar w:fldCharType="separate"/>
        </w:r>
      </w:ins>
      <w:ins w:id="3109" w:author="EOS" w:date="2011-07-18T17:29:00Z">
        <w:r w:rsidR="00962591">
          <w:rPr>
            <w:rFonts w:ascii="Times New Roman" w:hAnsi="Times New Roman"/>
            <w:color w:val="0000FF"/>
            <w:sz w:val="24"/>
            <w:szCs w:val="24"/>
            <w:u w:val="single"/>
          </w:rPr>
          <w:fldChar w:fldCharType="begin"/>
        </w:r>
        <w:r>
          <w:rPr>
            <w:rFonts w:ascii="Times New Roman" w:hAnsi="Times New Roman"/>
            <w:color w:val="0000FF"/>
            <w:sz w:val="24"/>
            <w:szCs w:val="24"/>
            <w:u w:val="single"/>
          </w:rPr>
          <w:instrText xml:space="preserve"> REF _Ref298773518 \h </w:instrText>
        </w:r>
      </w:ins>
      <w:r>
        <w:rPr>
          <w:rStyle w:val="Hyperlink"/>
          <w:rFonts w:ascii="Times New Roman" w:hAnsi="Times New Roman"/>
          <w:sz w:val="24"/>
          <w:szCs w:val="24"/>
        </w:rPr>
        <w:instrText xml:space="preserve"> \* MERGEFORMAT </w:instrText>
      </w:r>
      <w:r w:rsidR="00962591">
        <w:rPr>
          <w:rFonts w:ascii="Times New Roman" w:hAnsi="Times New Roman"/>
          <w:color w:val="0000FF"/>
          <w:sz w:val="24"/>
          <w:szCs w:val="24"/>
          <w:u w:val="single"/>
        </w:rPr>
      </w:r>
      <w:ins w:id="3110" w:author="EOS" w:date="2011-07-18T17:29:00Z">
        <w:r w:rsidR="00962591">
          <w:rPr>
            <w:rFonts w:ascii="Times New Roman" w:hAnsi="Times New Roman"/>
            <w:color w:val="0000FF"/>
            <w:sz w:val="24"/>
            <w:szCs w:val="24"/>
            <w:u w:val="single"/>
          </w:rPr>
          <w:fldChar w:fldCharType="separate"/>
        </w:r>
      </w:ins>
      <w:ins w:id="3111" w:author="EOS" w:date="2011-09-07T12:31:00Z">
        <w:r w:rsidR="00962591" w:rsidRPr="00962591">
          <w:rPr>
            <w:rFonts w:ascii="Times New Roman" w:hAnsi="Times New Roman"/>
            <w:color w:val="0000FF"/>
            <w:sz w:val="24"/>
            <w:szCs w:val="24"/>
            <w:u w:val="single"/>
            <w:rPrChange w:id="3112" w:author="EOS" w:date="2011-09-07T12:31:00Z">
              <w:rPr>
                <w:sz w:val="24"/>
                <w:szCs w:val="24"/>
              </w:rPr>
            </w:rPrChange>
          </w:rPr>
          <w:t xml:space="preserve">Figure </w:t>
        </w:r>
        <w:r w:rsidR="00962591" w:rsidRPr="00962591">
          <w:rPr>
            <w:rFonts w:ascii="Times New Roman" w:hAnsi="Times New Roman"/>
            <w:noProof/>
            <w:color w:val="0000FF"/>
            <w:sz w:val="24"/>
            <w:szCs w:val="24"/>
            <w:u w:val="single"/>
            <w:rPrChange w:id="3113" w:author="EOS" w:date="2011-09-07T12:31:00Z">
              <w:rPr>
                <w:noProof/>
                <w:sz w:val="24"/>
                <w:szCs w:val="24"/>
              </w:rPr>
            </w:rPrChange>
          </w:rPr>
          <w:t>28</w:t>
        </w:r>
      </w:ins>
      <w:ins w:id="3114" w:author="Doug Oldenburg" w:date="2011-08-01T16:42:00Z">
        <w:del w:id="3115" w:author="EOS" w:date="2011-08-02T13:58:00Z">
          <w:r w:rsidR="00962591" w:rsidRPr="00962591">
            <w:rPr>
              <w:rFonts w:ascii="Times New Roman" w:hAnsi="Times New Roman"/>
              <w:color w:val="0000FF"/>
              <w:sz w:val="24"/>
              <w:szCs w:val="24"/>
              <w:u w:val="single"/>
              <w:rPrChange w:id="3116" w:author="Doug Oldenburg" w:date="2011-08-01T16:42:00Z">
                <w:rPr>
                  <w:sz w:val="24"/>
                  <w:szCs w:val="24"/>
                </w:rPr>
              </w:rPrChange>
            </w:rPr>
            <w:delText>F</w:delText>
          </w:r>
        </w:del>
        <w:del w:id="3117" w:author="EOS" w:date="2011-08-02T15:00:00Z">
          <w:r w:rsidR="00962591" w:rsidRPr="00962591">
            <w:rPr>
              <w:rFonts w:ascii="Times New Roman" w:hAnsi="Times New Roman"/>
              <w:color w:val="0000FF"/>
              <w:sz w:val="24"/>
              <w:szCs w:val="24"/>
              <w:u w:val="single"/>
              <w:rPrChange w:id="3118" w:author="Doug Oldenburg" w:date="2011-08-01T16:42:00Z">
                <w:rPr>
                  <w:sz w:val="24"/>
                  <w:szCs w:val="24"/>
                </w:rPr>
              </w:rPrChange>
            </w:rPr>
            <w:delText xml:space="preserve">igure </w:delText>
          </w:r>
          <w:r w:rsidR="00962591" w:rsidRPr="00962591">
            <w:rPr>
              <w:rFonts w:ascii="Times New Roman" w:hAnsi="Times New Roman"/>
              <w:noProof/>
              <w:color w:val="0000FF"/>
              <w:sz w:val="24"/>
              <w:szCs w:val="24"/>
              <w:u w:val="single"/>
              <w:rPrChange w:id="3119" w:author="Doug Oldenburg" w:date="2011-08-01T16:42:00Z">
                <w:rPr>
                  <w:noProof/>
                  <w:sz w:val="24"/>
                  <w:szCs w:val="24"/>
                </w:rPr>
              </w:rPrChange>
            </w:rPr>
            <w:delText>28</w:delText>
          </w:r>
        </w:del>
      </w:ins>
      <w:ins w:id="3120" w:author="EOS" w:date="2011-07-18T17:29:00Z">
        <w:r w:rsidR="00962591">
          <w:rPr>
            <w:rFonts w:ascii="Times New Roman" w:hAnsi="Times New Roman"/>
            <w:color w:val="0000FF"/>
            <w:sz w:val="24"/>
            <w:szCs w:val="24"/>
            <w:u w:val="single"/>
          </w:rPr>
          <w:fldChar w:fldCharType="end"/>
        </w:r>
      </w:ins>
      <w:ins w:id="3121" w:author="EOS" w:date="2011-06-15T12:20:00Z">
        <w:r w:rsidR="00962591">
          <w:rPr>
            <w:rFonts w:ascii="Times New Roman" w:hAnsi="Times New Roman"/>
            <w:color w:val="0000FF"/>
            <w:sz w:val="24"/>
            <w:szCs w:val="24"/>
            <w:u w:val="single"/>
          </w:rPr>
          <w:fldChar w:fldCharType="end"/>
        </w:r>
      </w:ins>
      <w:ins w:id="3122" w:author="EOS" w:date="2011-06-15T11:47:00Z">
        <w:r>
          <w:rPr>
            <w:rFonts w:ascii="Times New Roman" w:hAnsi="Times New Roman"/>
            <w:sz w:val="24"/>
            <w:szCs w:val="24"/>
          </w:rPr>
          <w:t xml:space="preserve"> and is very similar to the model shown in </w:t>
        </w:r>
      </w:ins>
      <w:ins w:id="3123" w:author="EOS" w:date="2011-06-15T12:20:00Z">
        <w:r w:rsidR="00962591">
          <w:rPr>
            <w:rFonts w:ascii="Times New Roman" w:hAnsi="Times New Roman"/>
            <w:color w:val="0000FF"/>
            <w:sz w:val="24"/>
            <w:szCs w:val="24"/>
            <w:u w:val="single"/>
          </w:rPr>
          <w:fldChar w:fldCharType="begin"/>
        </w:r>
        <w:r>
          <w:rPr>
            <w:rFonts w:ascii="Times New Roman" w:hAnsi="Times New Roman"/>
            <w:color w:val="0000FF"/>
            <w:sz w:val="24"/>
            <w:szCs w:val="24"/>
            <w:u w:val="single"/>
          </w:rPr>
          <w:instrText xml:space="preserve"> HYPERLINK  \l "FIG22" </w:instrText>
        </w:r>
        <w:r w:rsidR="00962591">
          <w:rPr>
            <w:rFonts w:ascii="Times New Roman" w:hAnsi="Times New Roman"/>
            <w:color w:val="0000FF"/>
            <w:sz w:val="24"/>
            <w:szCs w:val="24"/>
            <w:u w:val="single"/>
          </w:rPr>
          <w:fldChar w:fldCharType="separate"/>
        </w:r>
      </w:ins>
      <w:ins w:id="3124" w:author="EOS" w:date="2011-07-18T17:29:00Z">
        <w:r w:rsidR="00962591">
          <w:rPr>
            <w:rFonts w:ascii="Times New Roman" w:hAnsi="Times New Roman"/>
            <w:color w:val="0000FF"/>
            <w:sz w:val="24"/>
            <w:szCs w:val="24"/>
            <w:u w:val="single"/>
          </w:rPr>
          <w:fldChar w:fldCharType="begin"/>
        </w:r>
        <w:r>
          <w:rPr>
            <w:rFonts w:ascii="Times New Roman" w:hAnsi="Times New Roman"/>
            <w:color w:val="0000FF"/>
            <w:sz w:val="24"/>
            <w:szCs w:val="24"/>
            <w:u w:val="single"/>
          </w:rPr>
          <w:instrText xml:space="preserve"> REF _Ref298773012 \h </w:instrText>
        </w:r>
      </w:ins>
      <w:r>
        <w:rPr>
          <w:rStyle w:val="Hyperlink"/>
          <w:rFonts w:ascii="Times New Roman" w:hAnsi="Times New Roman"/>
          <w:sz w:val="24"/>
          <w:szCs w:val="24"/>
        </w:rPr>
        <w:instrText xml:space="preserve"> \* MERGEFORMAT </w:instrText>
      </w:r>
      <w:r w:rsidR="00962591">
        <w:rPr>
          <w:rFonts w:ascii="Times New Roman" w:hAnsi="Times New Roman"/>
          <w:color w:val="0000FF"/>
          <w:sz w:val="24"/>
          <w:szCs w:val="24"/>
          <w:u w:val="single"/>
        </w:rPr>
      </w:r>
      <w:ins w:id="3125" w:author="EOS" w:date="2011-07-18T17:29:00Z">
        <w:r w:rsidR="00962591">
          <w:rPr>
            <w:rFonts w:ascii="Times New Roman" w:hAnsi="Times New Roman"/>
            <w:color w:val="0000FF"/>
            <w:sz w:val="24"/>
            <w:szCs w:val="24"/>
            <w:u w:val="single"/>
          </w:rPr>
          <w:fldChar w:fldCharType="separate"/>
        </w:r>
      </w:ins>
      <w:ins w:id="3126" w:author="EOS" w:date="2011-09-07T12:31:00Z">
        <w:r w:rsidR="00962591" w:rsidRPr="00962591">
          <w:rPr>
            <w:rFonts w:ascii="Times New Roman" w:hAnsi="Times New Roman"/>
            <w:color w:val="0000FF"/>
            <w:sz w:val="24"/>
            <w:szCs w:val="24"/>
            <w:u w:val="single"/>
            <w:rPrChange w:id="3127" w:author="EOS" w:date="2011-09-07T12:31:00Z">
              <w:rPr>
                <w:sz w:val="24"/>
                <w:szCs w:val="24"/>
              </w:rPr>
            </w:rPrChange>
          </w:rPr>
          <w:t xml:space="preserve">Figure </w:t>
        </w:r>
        <w:r w:rsidR="00962591" w:rsidRPr="00962591">
          <w:rPr>
            <w:rFonts w:ascii="Times New Roman" w:hAnsi="Times New Roman"/>
            <w:noProof/>
            <w:color w:val="0000FF"/>
            <w:sz w:val="24"/>
            <w:szCs w:val="24"/>
            <w:u w:val="single"/>
            <w:rPrChange w:id="3128" w:author="EOS" w:date="2011-09-07T12:31:00Z">
              <w:rPr>
                <w:noProof/>
                <w:sz w:val="24"/>
                <w:szCs w:val="24"/>
              </w:rPr>
            </w:rPrChange>
          </w:rPr>
          <w:t>24</w:t>
        </w:r>
      </w:ins>
      <w:ins w:id="3129" w:author="Doug Oldenburg" w:date="2011-08-01T16:42:00Z">
        <w:del w:id="3130" w:author="EOS" w:date="2011-08-02T13:58:00Z">
          <w:r w:rsidR="00962591" w:rsidRPr="00962591">
            <w:rPr>
              <w:rFonts w:ascii="Times New Roman" w:hAnsi="Times New Roman"/>
              <w:color w:val="0000FF"/>
              <w:sz w:val="24"/>
              <w:szCs w:val="24"/>
              <w:u w:val="single"/>
              <w:rPrChange w:id="3131" w:author="Doug Oldenburg" w:date="2011-08-01T16:42:00Z">
                <w:rPr>
                  <w:sz w:val="24"/>
                  <w:szCs w:val="24"/>
                </w:rPr>
              </w:rPrChange>
            </w:rPr>
            <w:delText>F</w:delText>
          </w:r>
        </w:del>
        <w:del w:id="3132" w:author="EOS" w:date="2011-08-02T15:00:00Z">
          <w:r w:rsidR="00962591" w:rsidRPr="00962591">
            <w:rPr>
              <w:rFonts w:ascii="Times New Roman" w:hAnsi="Times New Roman"/>
              <w:color w:val="0000FF"/>
              <w:sz w:val="24"/>
              <w:szCs w:val="24"/>
              <w:u w:val="single"/>
              <w:rPrChange w:id="3133" w:author="Doug Oldenburg" w:date="2011-08-01T16:42:00Z">
                <w:rPr>
                  <w:sz w:val="24"/>
                  <w:szCs w:val="24"/>
                </w:rPr>
              </w:rPrChange>
            </w:rPr>
            <w:delText xml:space="preserve">igure </w:delText>
          </w:r>
          <w:r w:rsidR="00962591" w:rsidRPr="00962591">
            <w:rPr>
              <w:rFonts w:ascii="Times New Roman" w:hAnsi="Times New Roman"/>
              <w:noProof/>
              <w:color w:val="0000FF"/>
              <w:sz w:val="24"/>
              <w:szCs w:val="24"/>
              <w:u w:val="single"/>
              <w:rPrChange w:id="3134" w:author="Doug Oldenburg" w:date="2011-08-01T16:42:00Z">
                <w:rPr>
                  <w:noProof/>
                  <w:sz w:val="24"/>
                  <w:szCs w:val="24"/>
                </w:rPr>
              </w:rPrChange>
            </w:rPr>
            <w:delText>24</w:delText>
          </w:r>
        </w:del>
      </w:ins>
      <w:ins w:id="3135" w:author="EOS" w:date="2011-07-18T17:29:00Z">
        <w:r w:rsidR="00962591">
          <w:rPr>
            <w:rFonts w:ascii="Times New Roman" w:hAnsi="Times New Roman"/>
            <w:color w:val="0000FF"/>
            <w:sz w:val="24"/>
            <w:szCs w:val="24"/>
            <w:u w:val="single"/>
          </w:rPr>
          <w:fldChar w:fldCharType="end"/>
        </w:r>
      </w:ins>
      <w:ins w:id="3136" w:author="EOS" w:date="2011-07-18T17:30:00Z">
        <w:r>
          <w:rPr>
            <w:rStyle w:val="Hyperlink"/>
            <w:rFonts w:ascii="Times New Roman" w:hAnsi="Times New Roman"/>
            <w:sz w:val="24"/>
            <w:szCs w:val="24"/>
          </w:rPr>
          <w:t>b</w:t>
        </w:r>
      </w:ins>
      <w:ins w:id="3137" w:author="EOS" w:date="2011-06-15T12:20:00Z">
        <w:r w:rsidR="00962591">
          <w:rPr>
            <w:rFonts w:ascii="Times New Roman" w:hAnsi="Times New Roman"/>
            <w:color w:val="0000FF"/>
            <w:sz w:val="24"/>
            <w:szCs w:val="24"/>
            <w:u w:val="single"/>
          </w:rPr>
          <w:fldChar w:fldCharType="end"/>
        </w:r>
      </w:ins>
      <w:ins w:id="3138" w:author="EOS" w:date="2011-06-15T11:47:00Z">
        <w:r>
          <w:rPr>
            <w:rFonts w:ascii="Times New Roman" w:hAnsi="Times New Roman"/>
            <w:sz w:val="24"/>
            <w:szCs w:val="24"/>
          </w:rPr>
          <w:t xml:space="preserve">. The alternative of using W.dat file instead of the reference model facilitated the technical implementation of the a-priori constraints and brings an additional degree of freedom in being able to adjust the level of certainty in the a-priori information by editing the weighting coefficients. In our case the weighting coefficients were edited for the </w:t>
        </w:r>
        <w:proofErr w:type="spellStart"/>
        <w:r>
          <w:rPr>
            <w:rFonts w:ascii="Times New Roman" w:hAnsi="Times New Roman"/>
            <w:sz w:val="24"/>
            <w:szCs w:val="24"/>
          </w:rPr>
          <w:t>Wz</w:t>
        </w:r>
        <w:proofErr w:type="spellEnd"/>
        <w:r>
          <w:rPr>
            <w:rFonts w:ascii="Times New Roman" w:hAnsi="Times New Roman"/>
            <w:sz w:val="24"/>
            <w:szCs w:val="24"/>
          </w:rPr>
          <w:t xml:space="preserve"> matrix, where the sixth interface (corresponding to the bottom of the overburden) was set to 0.1 (as opposed to default weights of 1.0).</w:t>
        </w:r>
      </w:ins>
    </w:p>
    <w:p w:rsidR="007E3981" w:rsidRDefault="00EF6550" w:rsidP="006C7532">
      <w:pPr>
        <w:spacing w:before="100" w:beforeAutospacing="1" w:after="100" w:afterAutospacing="1"/>
        <w:ind w:left="360" w:hanging="360"/>
        <w:jc w:val="center"/>
        <w:rPr>
          <w:ins w:id="3139" w:author="EOS" w:date="2011-06-15T11:47:00Z"/>
          <w:rFonts w:ascii="Times New Roman" w:hAnsi="Times New Roman"/>
          <w:b/>
          <w:sz w:val="24"/>
          <w:szCs w:val="24"/>
        </w:rPr>
      </w:pPr>
      <w:ins w:id="3140" w:author="EOS" w:date="2011-06-15T11:52:00Z">
        <w:r>
          <w:rPr>
            <w:rFonts w:ascii="Times New Roman" w:hAnsi="Times New Roman"/>
            <w:b/>
            <w:noProof/>
            <w:sz w:val="24"/>
            <w:szCs w:val="24"/>
            <w:lang w:val="en-CA" w:eastAsia="en-CA"/>
            <w:rPrChange w:id="3141" w:author="Unknown">
              <w:rPr>
                <w:noProof/>
                <w:sz w:val="24"/>
                <w:szCs w:val="24"/>
                <w:lang w:val="en-CA" w:eastAsia="en-CA"/>
              </w:rPr>
            </w:rPrChange>
          </w:rPr>
          <w:lastRenderedPageBreak/>
          <w:drawing>
            <wp:inline distT="0" distB="0" distL="0" distR="0">
              <wp:extent cx="5740400" cy="2667000"/>
              <wp:effectExtent l="0" t="0" r="0" b="0"/>
              <wp:docPr id="266"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0400" cy="2667000"/>
                      </a:xfrm>
                      <a:prstGeom prst="rect">
                        <a:avLst/>
                      </a:prstGeom>
                      <a:noFill/>
                      <a:ln>
                        <a:noFill/>
                      </a:ln>
                    </pic:spPr>
                  </pic:pic>
                </a:graphicData>
              </a:graphic>
            </wp:inline>
          </w:drawing>
        </w:r>
      </w:ins>
    </w:p>
    <w:p w:rsidR="00EF6550" w:rsidRDefault="007E3981">
      <w:pPr>
        <w:pStyle w:val="Figurestyle"/>
        <w:rPr>
          <w:ins w:id="3142" w:author="EOS" w:date="2011-06-15T12:01:00Z"/>
        </w:rPr>
        <w:pPrChange w:id="3143" w:author="EOS" w:date="2011-06-16T16:50:00Z">
          <w:pPr>
            <w:pStyle w:val="Figurestyle"/>
            <w:spacing w:before="100" w:beforeAutospacing="1" w:after="100" w:afterAutospacing="1"/>
            <w:ind w:left="360" w:hanging="360"/>
          </w:pPr>
        </w:pPrChange>
      </w:pPr>
      <w:bookmarkStart w:id="3144" w:name="_Ref298773518"/>
      <w:proofErr w:type="gramStart"/>
      <w:ins w:id="3145" w:author="EOS" w:date="2011-06-16T16:50:00Z">
        <w:r>
          <w:t xml:space="preserve">Figure </w:t>
        </w:r>
        <w:proofErr w:type="gramEnd"/>
        <w:r w:rsidR="00962591">
          <w:fldChar w:fldCharType="begin"/>
        </w:r>
        <w:r>
          <w:instrText xml:space="preserve"> SEQ Figure \* ARABIC </w:instrText>
        </w:r>
        <w:r w:rsidR="00962591">
          <w:fldChar w:fldCharType="separate"/>
        </w:r>
      </w:ins>
      <w:ins w:id="3146" w:author="EOS" w:date="2011-09-07T12:31:00Z">
        <w:r w:rsidR="00F26A78">
          <w:rPr>
            <w:noProof/>
          </w:rPr>
          <w:t>28</w:t>
        </w:r>
      </w:ins>
      <w:ins w:id="3147" w:author="EOS" w:date="2011-06-16T16:50:00Z">
        <w:r w:rsidR="00962591">
          <w:fldChar w:fldCharType="end"/>
        </w:r>
        <w:bookmarkEnd w:id="3144"/>
        <w:proofErr w:type="gramStart"/>
        <w:r>
          <w:t>.</w:t>
        </w:r>
        <w:proofErr w:type="gramEnd"/>
        <w:r>
          <w:t xml:space="preserve"> </w:t>
        </w:r>
      </w:ins>
      <w:ins w:id="3148" w:author="EOS" w:date="2011-06-15T11:47:00Z">
        <w:r>
          <w:t xml:space="preserve">Inversion </w:t>
        </w:r>
      </w:ins>
      <w:ins w:id="3149" w:author="EOS" w:date="2011-06-15T11:48:00Z">
        <w:r>
          <w:t>using weighting file (W.dat)</w:t>
        </w:r>
      </w:ins>
    </w:p>
    <w:p w:rsidR="007E3981" w:rsidRPr="007E3981" w:rsidRDefault="00962591" w:rsidP="008611B0">
      <w:pPr>
        <w:spacing w:before="100" w:beforeAutospacing="1" w:after="100" w:afterAutospacing="1"/>
        <w:rPr>
          <w:ins w:id="3150" w:author="EOS" w:date="2011-06-15T12:01:00Z"/>
          <w:rFonts w:ascii="Times New Roman" w:hAnsi="Times New Roman"/>
          <w:b/>
          <w:sz w:val="24"/>
          <w:szCs w:val="24"/>
          <w:u w:val="single"/>
          <w:rPrChange w:id="3151" w:author="Unknown">
            <w:rPr>
              <w:ins w:id="3152" w:author="EOS" w:date="2011-06-15T12:01:00Z"/>
              <w:rFonts w:ascii="Times New Roman" w:hAnsi="Times New Roman"/>
              <w:b/>
              <w:sz w:val="24"/>
              <w:szCs w:val="24"/>
            </w:rPr>
          </w:rPrChange>
        </w:rPr>
      </w:pPr>
      <w:ins w:id="3153" w:author="EOS" w:date="2011-06-15T12:01:00Z">
        <w:r w:rsidRPr="00962591">
          <w:rPr>
            <w:rFonts w:ascii="Times New Roman" w:hAnsi="Times New Roman"/>
            <w:b/>
            <w:sz w:val="24"/>
            <w:szCs w:val="24"/>
            <w:u w:val="single"/>
            <w:rPrChange w:id="3154" w:author="EOS" w:date="2011-06-15T12:01:00Z">
              <w:rPr>
                <w:rFonts w:ascii="Times New Roman" w:hAnsi="Times New Roman"/>
                <w:b/>
                <w:color w:val="0000FF"/>
                <w:sz w:val="24"/>
                <w:szCs w:val="24"/>
                <w:u w:val="single"/>
              </w:rPr>
            </w:rPrChange>
          </w:rPr>
          <w:t>Using Huber norm for data misfit</w:t>
        </w:r>
      </w:ins>
    </w:p>
    <w:p w:rsidR="007E3981" w:rsidRPr="00450397" w:rsidRDefault="007E3981" w:rsidP="008611B0">
      <w:pPr>
        <w:spacing w:before="100" w:beforeAutospacing="1" w:after="100" w:afterAutospacing="1"/>
        <w:rPr>
          <w:ins w:id="3155" w:author="EOS" w:date="2011-06-15T12:01:00Z"/>
          <w:rFonts w:ascii="Times New Roman" w:hAnsi="Times New Roman"/>
          <w:b/>
          <w:sz w:val="24"/>
          <w:szCs w:val="24"/>
        </w:rPr>
      </w:pPr>
      <w:proofErr w:type="gramStart"/>
      <w:ins w:id="3156" w:author="EOS" w:date="2011-06-15T12:01:00Z">
        <w:r>
          <w:rPr>
            <w:rFonts w:ascii="Times New Roman" w:hAnsi="Times New Roman"/>
            <w:b/>
            <w:sz w:val="24"/>
            <w:szCs w:val="24"/>
          </w:rPr>
          <w:t xml:space="preserve">Ex </w:t>
        </w:r>
      </w:ins>
      <w:ins w:id="3157" w:author="EOS" w:date="2011-06-15T12:03:00Z">
        <w:r>
          <w:rPr>
            <w:rFonts w:ascii="Times New Roman" w:hAnsi="Times New Roman"/>
            <w:b/>
            <w:sz w:val="24"/>
            <w:szCs w:val="24"/>
          </w:rPr>
          <w:t>7</w:t>
        </w:r>
      </w:ins>
      <w:ins w:id="3158" w:author="EOS" w:date="2011-06-15T12:01:00Z">
        <w:r>
          <w:rPr>
            <w:rFonts w:ascii="Times New Roman" w:hAnsi="Times New Roman"/>
            <w:b/>
            <w:sz w:val="24"/>
            <w:szCs w:val="24"/>
          </w:rPr>
          <w:t>.</w:t>
        </w:r>
        <w:proofErr w:type="gramEnd"/>
        <w:r>
          <w:rPr>
            <w:rFonts w:ascii="Times New Roman" w:hAnsi="Times New Roman"/>
            <w:b/>
            <w:sz w:val="24"/>
            <w:szCs w:val="24"/>
          </w:rPr>
          <w:t xml:space="preserve"> </w:t>
        </w:r>
        <w:proofErr w:type="gramStart"/>
        <w:r>
          <w:rPr>
            <w:rFonts w:ascii="Times New Roman" w:hAnsi="Times New Roman"/>
            <w:b/>
            <w:sz w:val="24"/>
            <w:szCs w:val="24"/>
          </w:rPr>
          <w:t>DC Inversion Using Huber norm for Data Misfit.</w:t>
        </w:r>
        <w:proofErr w:type="gramEnd"/>
      </w:ins>
    </w:p>
    <w:p w:rsidR="007E3981" w:rsidRDefault="007E3981" w:rsidP="008611B0">
      <w:pPr>
        <w:spacing w:before="100" w:beforeAutospacing="1" w:after="100" w:afterAutospacing="1"/>
        <w:rPr>
          <w:ins w:id="3159" w:author="Doug Oldenburg" w:date="2011-07-17T10:47:00Z"/>
          <w:rFonts w:ascii="Times New Roman" w:hAnsi="Times New Roman"/>
          <w:sz w:val="24"/>
          <w:szCs w:val="24"/>
        </w:rPr>
      </w:pPr>
      <w:ins w:id="3160" w:author="EOS" w:date="2011-06-15T12:01:00Z">
        <w:r>
          <w:rPr>
            <w:rFonts w:ascii="Times New Roman" w:hAnsi="Times New Roman"/>
            <w:sz w:val="24"/>
            <w:szCs w:val="24"/>
          </w:rPr>
          <w:t>T</w:t>
        </w:r>
        <w:r w:rsidRPr="00BA6E3B">
          <w:rPr>
            <w:rFonts w:ascii="Times New Roman" w:hAnsi="Times New Roman"/>
            <w:sz w:val="24"/>
            <w:szCs w:val="24"/>
          </w:rPr>
          <w:t>h</w:t>
        </w:r>
        <w:r>
          <w:rPr>
            <w:rFonts w:ascii="Times New Roman" w:hAnsi="Times New Roman"/>
            <w:sz w:val="24"/>
            <w:szCs w:val="24"/>
          </w:rPr>
          <w:t>e</w:t>
        </w:r>
        <w:r w:rsidRPr="00BA6E3B">
          <w:rPr>
            <w:rFonts w:ascii="Times New Roman" w:hAnsi="Times New Roman"/>
            <w:sz w:val="24"/>
            <w:szCs w:val="24"/>
          </w:rPr>
          <w:t xml:space="preserve"> </w:t>
        </w:r>
        <w:r>
          <w:rPr>
            <w:rFonts w:ascii="Times New Roman" w:hAnsi="Times New Roman"/>
            <w:sz w:val="24"/>
            <w:szCs w:val="24"/>
          </w:rPr>
          <w:t xml:space="preserve">next </w:t>
        </w:r>
        <w:r w:rsidRPr="00BA6E3B">
          <w:rPr>
            <w:rFonts w:ascii="Times New Roman" w:hAnsi="Times New Roman"/>
            <w:sz w:val="24"/>
            <w:szCs w:val="24"/>
          </w:rPr>
          <w:t xml:space="preserve">example illustrates </w:t>
        </w:r>
        <w:r>
          <w:rPr>
            <w:rFonts w:ascii="Times New Roman" w:hAnsi="Times New Roman"/>
            <w:sz w:val="24"/>
            <w:szCs w:val="24"/>
          </w:rPr>
          <w:t xml:space="preserve">the effects that large data errors can have on the inversion and how these can be ameliorated with the Huber norm. </w:t>
        </w:r>
      </w:ins>
      <w:ins w:id="3161" w:author="EOS" w:date="2011-07-02T19:30:00Z">
        <w:r>
          <w:rPr>
            <w:rFonts w:ascii="Times New Roman" w:hAnsi="Times New Roman"/>
            <w:sz w:val="24"/>
            <w:szCs w:val="24"/>
          </w:rPr>
          <w:t xml:space="preserve">The data are the same as used in previous examples except that 5 data have been severely perturbed. </w:t>
        </w:r>
      </w:ins>
      <w:ins w:id="3162" w:author="EOS" w:date="2011-06-15T12:01:00Z">
        <w:r>
          <w:rPr>
            <w:rFonts w:ascii="Times New Roman" w:hAnsi="Times New Roman"/>
            <w:sz w:val="24"/>
            <w:szCs w:val="24"/>
          </w:rPr>
          <w:t xml:space="preserve">The </w:t>
        </w:r>
        <w:r w:rsidRPr="00BA6E3B">
          <w:rPr>
            <w:rFonts w:ascii="Times New Roman" w:hAnsi="Times New Roman"/>
            <w:sz w:val="24"/>
            <w:szCs w:val="24"/>
          </w:rPr>
          <w:t xml:space="preserve">inversions </w:t>
        </w:r>
        <w:r>
          <w:rPr>
            <w:rFonts w:ascii="Times New Roman" w:hAnsi="Times New Roman"/>
            <w:sz w:val="24"/>
            <w:szCs w:val="24"/>
          </w:rPr>
          <w:t xml:space="preserve">are carried out with </w:t>
        </w:r>
      </w:ins>
      <w:ins w:id="3163" w:author="EOS" w:date="2011-07-02T19:29:00Z">
        <w:r>
          <w:rPr>
            <w:rFonts w:ascii="Times New Roman" w:hAnsi="Times New Roman"/>
            <w:sz w:val="24"/>
            <w:szCs w:val="24"/>
          </w:rPr>
          <w:t>the same</w:t>
        </w:r>
      </w:ins>
      <w:ins w:id="3164" w:author="EOS" w:date="2011-06-15T12:01:00Z">
        <w:r w:rsidRPr="00BA6E3B">
          <w:rPr>
            <w:rFonts w:ascii="Times New Roman" w:hAnsi="Times New Roman"/>
            <w:sz w:val="24"/>
            <w:szCs w:val="24"/>
          </w:rPr>
          <w:t xml:space="preserve"> </w:t>
        </w:r>
        <w:r>
          <w:rPr>
            <w:rFonts w:ascii="Times New Roman" w:hAnsi="Times New Roman"/>
            <w:sz w:val="24"/>
            <w:szCs w:val="24"/>
          </w:rPr>
          <w:t>STD</w:t>
        </w:r>
        <w:r w:rsidRPr="00BA6E3B">
          <w:rPr>
            <w:rFonts w:ascii="Times New Roman" w:hAnsi="Times New Roman"/>
            <w:sz w:val="24"/>
            <w:szCs w:val="24"/>
          </w:rPr>
          <w:t xml:space="preserve"> estimates</w:t>
        </w:r>
        <w:r>
          <w:rPr>
            <w:rFonts w:ascii="Times New Roman" w:hAnsi="Times New Roman"/>
            <w:sz w:val="24"/>
            <w:szCs w:val="24"/>
          </w:rPr>
          <w:t>,</w:t>
        </w:r>
      </w:ins>
      <w:ins w:id="3165" w:author="EOS" w:date="2011-07-02T19:29:00Z">
        <w:r>
          <w:rPr>
            <w:rFonts w:ascii="Times New Roman" w:hAnsi="Times New Roman"/>
            <w:sz w:val="24"/>
            <w:szCs w:val="24"/>
          </w:rPr>
          <w:t xml:space="preserve"> as used previously,</w:t>
        </w:r>
      </w:ins>
      <w:ins w:id="3166" w:author="EOS" w:date="2011-06-15T12:01:00Z">
        <w:del w:id="3167" w:author="Doug Oldenburg" w:date="2011-07-17T10:35:00Z">
          <w:r w:rsidRPr="00BA6E3B" w:rsidDel="0086235A">
            <w:rPr>
              <w:rFonts w:ascii="Times New Roman" w:hAnsi="Times New Roman"/>
              <w:sz w:val="24"/>
              <w:szCs w:val="24"/>
            </w:rPr>
            <w:delText xml:space="preserve"> </w:delText>
          </w:r>
          <w:r w:rsidDel="0086235A">
            <w:rPr>
              <w:rFonts w:ascii="Times New Roman" w:hAnsi="Times New Roman"/>
              <w:sz w:val="24"/>
              <w:szCs w:val="24"/>
            </w:rPr>
            <w:delText xml:space="preserve">the reference model illustrated in </w:delText>
          </w:r>
          <w:r w:rsidR="00962591" w:rsidDel="0086235A">
            <w:fldChar w:fldCharType="begin"/>
          </w:r>
          <w:r w:rsidDel="0086235A">
            <w:delInstrText xml:space="preserve"> HYPERLINK \l "FIG18" </w:delInstrText>
          </w:r>
          <w:r w:rsidR="00962591" w:rsidDel="0086235A">
            <w:fldChar w:fldCharType="separate"/>
          </w:r>
          <w:r w:rsidDel="0086235A">
            <w:rPr>
              <w:rStyle w:val="Hyperlink"/>
              <w:rFonts w:ascii="Times New Roman" w:hAnsi="Times New Roman"/>
              <w:sz w:val="24"/>
              <w:szCs w:val="24"/>
            </w:rPr>
            <w:delText>f</w:delText>
          </w:r>
          <w:r w:rsidRPr="00B070EE" w:rsidDel="0086235A">
            <w:rPr>
              <w:rStyle w:val="Hyperlink"/>
              <w:rFonts w:ascii="Times New Roman" w:hAnsi="Times New Roman"/>
              <w:sz w:val="24"/>
              <w:szCs w:val="24"/>
            </w:rPr>
            <w:delText xml:space="preserve">igure </w:delText>
          </w:r>
          <w:r w:rsidDel="0086235A">
            <w:rPr>
              <w:rStyle w:val="Hyperlink"/>
              <w:rFonts w:ascii="Times New Roman" w:hAnsi="Times New Roman"/>
              <w:sz w:val="24"/>
              <w:szCs w:val="24"/>
            </w:rPr>
            <w:delText>18</w:delText>
          </w:r>
          <w:r w:rsidR="00962591" w:rsidDel="0086235A">
            <w:fldChar w:fldCharType="end"/>
          </w:r>
        </w:del>
        <w:r>
          <w:rPr>
            <w:rFonts w:ascii="Times New Roman" w:hAnsi="Times New Roman"/>
            <w:sz w:val="24"/>
            <w:szCs w:val="24"/>
          </w:rPr>
          <w:t xml:space="preserve"> </w:t>
        </w:r>
      </w:ins>
      <w:ins w:id="3168" w:author="Doug Oldenburg" w:date="2011-07-17T10:35:00Z">
        <w:r>
          <w:rPr>
            <w:rFonts w:ascii="Times New Roman" w:hAnsi="Times New Roman"/>
            <w:sz w:val="24"/>
            <w:szCs w:val="24"/>
          </w:rPr>
          <w:t xml:space="preserve">a 1000 ohm-m background, </w:t>
        </w:r>
      </w:ins>
      <w:ins w:id="3169" w:author="EOS" w:date="2011-06-15T12:01:00Z">
        <w:r>
          <w:rPr>
            <w:rFonts w:ascii="Times New Roman" w:hAnsi="Times New Roman"/>
            <w:sz w:val="24"/>
            <w:szCs w:val="24"/>
          </w:rPr>
          <w:t xml:space="preserve">and a data file contaminated with bad apparent resistivity values. </w:t>
        </w:r>
      </w:ins>
      <w:ins w:id="3170" w:author="EOS" w:date="2011-06-15T12:21:00Z">
        <w:r w:rsidR="00962591" w:rsidRPr="007E3981">
          <w:rPr>
            <w:rFonts w:ascii="Times New Roman" w:hAnsi="Times New Roman"/>
            <w:color w:val="0000FF"/>
            <w:sz w:val="24"/>
            <w:szCs w:val="24"/>
            <w:u w:val="single"/>
          </w:rPr>
          <w:fldChar w:fldCharType="begin"/>
        </w:r>
        <w:r w:rsidR="00962591" w:rsidRPr="00962591">
          <w:rPr>
            <w:rFonts w:ascii="Times New Roman" w:hAnsi="Times New Roman"/>
            <w:color w:val="0000FF"/>
            <w:sz w:val="24"/>
            <w:szCs w:val="24"/>
            <w:u w:val="single"/>
            <w:rPrChange w:id="3171" w:author="EOS" w:date="2011-07-18T17:31:00Z">
              <w:rPr>
                <w:color w:val="0000FF"/>
                <w:sz w:val="24"/>
                <w:szCs w:val="24"/>
                <w:u w:val="single"/>
              </w:rPr>
            </w:rPrChange>
          </w:rPr>
          <w:instrText xml:space="preserve">HYPERLINK  </w:instrText>
        </w:r>
        <w:r w:rsidRPr="00ED0F6A">
          <w:rPr>
            <w:rFonts w:ascii="Times New Roman" w:hAnsi="Times New Roman"/>
            <w:color w:val="0000FF"/>
            <w:sz w:val="24"/>
            <w:szCs w:val="24"/>
            <w:u w:val="single"/>
          </w:rPr>
          <w:instrText>\</w:instrText>
        </w:r>
        <w:r w:rsidR="00962591" w:rsidRPr="00962591">
          <w:rPr>
            <w:rFonts w:ascii="Times New Roman" w:hAnsi="Times New Roman"/>
            <w:color w:val="0000FF"/>
            <w:sz w:val="24"/>
            <w:szCs w:val="24"/>
            <w:u w:val="single"/>
            <w:rPrChange w:id="3172" w:author="EOS" w:date="2011-07-18T17:31:00Z">
              <w:rPr>
                <w:color w:val="0000FF"/>
                <w:sz w:val="24"/>
                <w:szCs w:val="24"/>
                <w:u w:val="single"/>
              </w:rPr>
            </w:rPrChange>
          </w:rPr>
          <w:instrText>l "FIG27"</w:instrText>
        </w:r>
        <w:r w:rsidR="00962591" w:rsidRPr="007E3981">
          <w:rPr>
            <w:rFonts w:ascii="Times New Roman" w:hAnsi="Times New Roman"/>
            <w:color w:val="0000FF"/>
            <w:sz w:val="24"/>
            <w:szCs w:val="24"/>
            <w:u w:val="single"/>
            <w:rPrChange w:id="3173" w:author="EOS" w:date="2011-07-18T17:31:00Z">
              <w:rPr>
                <w:rFonts w:ascii="Times New Roman" w:hAnsi="Times New Roman"/>
                <w:color w:val="0000FF"/>
                <w:sz w:val="24"/>
                <w:szCs w:val="24"/>
                <w:u w:val="single"/>
              </w:rPr>
            </w:rPrChange>
          </w:rPr>
          <w:fldChar w:fldCharType="separate"/>
        </w:r>
      </w:ins>
      <w:ins w:id="3174" w:author="EOS" w:date="2011-07-18T17:31:00Z">
        <w:r w:rsidR="00962591" w:rsidRPr="007E3981">
          <w:rPr>
            <w:rFonts w:ascii="Times New Roman" w:hAnsi="Times New Roman"/>
            <w:color w:val="0000FF"/>
            <w:sz w:val="24"/>
            <w:szCs w:val="24"/>
            <w:u w:val="single"/>
            <w:rPrChange w:id="3175" w:author="EOS" w:date="2011-07-18T17:31:00Z">
              <w:rPr>
                <w:rFonts w:ascii="Times New Roman" w:hAnsi="Times New Roman"/>
                <w:color w:val="0000FF"/>
                <w:sz w:val="24"/>
                <w:szCs w:val="24"/>
                <w:u w:val="single"/>
              </w:rPr>
            </w:rPrChange>
          </w:rPr>
          <w:fldChar w:fldCharType="begin"/>
        </w:r>
        <w:r w:rsidR="00962591" w:rsidRPr="00962591">
          <w:rPr>
            <w:rFonts w:ascii="Times New Roman" w:hAnsi="Times New Roman"/>
            <w:color w:val="0000FF"/>
            <w:sz w:val="24"/>
            <w:szCs w:val="24"/>
            <w:u w:val="single"/>
            <w:rPrChange w:id="3176" w:author="EOS" w:date="2011-07-18T17:31:00Z">
              <w:rPr>
                <w:color w:val="0000FF"/>
                <w:sz w:val="24"/>
                <w:szCs w:val="24"/>
                <w:u w:val="single"/>
              </w:rPr>
            </w:rPrChange>
          </w:rPr>
          <w:instrText xml:space="preserve"> REF _Ref298773619 </w:instrText>
        </w:r>
        <w:r w:rsidRPr="00ED0F6A">
          <w:rPr>
            <w:rFonts w:ascii="Times New Roman" w:hAnsi="Times New Roman"/>
            <w:color w:val="0000FF"/>
            <w:sz w:val="24"/>
            <w:szCs w:val="24"/>
            <w:u w:val="single"/>
          </w:rPr>
          <w:instrText>\</w:instrText>
        </w:r>
        <w:r w:rsidR="00962591" w:rsidRPr="00962591">
          <w:rPr>
            <w:rFonts w:ascii="Times New Roman" w:hAnsi="Times New Roman"/>
            <w:color w:val="0000FF"/>
            <w:sz w:val="24"/>
            <w:szCs w:val="24"/>
            <w:u w:val="single"/>
            <w:rPrChange w:id="3177" w:author="EOS" w:date="2011-07-18T17:31:00Z">
              <w:rPr>
                <w:color w:val="0000FF"/>
                <w:sz w:val="24"/>
                <w:szCs w:val="24"/>
                <w:u w:val="single"/>
              </w:rPr>
            </w:rPrChange>
          </w:rPr>
          <w:instrText xml:space="preserve">h </w:instrText>
        </w:r>
      </w:ins>
      <w:r>
        <w:rPr>
          <w:rStyle w:val="Hyperlink"/>
          <w:rFonts w:ascii="Times New Roman" w:hAnsi="Times New Roman"/>
          <w:sz w:val="24"/>
          <w:szCs w:val="24"/>
        </w:rPr>
        <w:instrText xml:space="preserve"> \* MERGEFORMAT </w:instrText>
      </w:r>
      <w:r w:rsidR="00962591" w:rsidRPr="007E3981">
        <w:rPr>
          <w:rFonts w:ascii="Times New Roman" w:hAnsi="Times New Roman"/>
          <w:color w:val="0000FF"/>
          <w:sz w:val="24"/>
          <w:szCs w:val="24"/>
          <w:u w:val="single"/>
          <w:rPrChange w:id="3178" w:author="EOS" w:date="2011-07-18T17:31:00Z">
            <w:rPr>
              <w:rFonts w:ascii="Times New Roman" w:hAnsi="Times New Roman"/>
              <w:color w:val="0000FF"/>
              <w:sz w:val="24"/>
              <w:szCs w:val="24"/>
              <w:u w:val="single"/>
            </w:rPr>
          </w:rPrChange>
        </w:rPr>
      </w:r>
      <w:ins w:id="3179" w:author="EOS" w:date="2011-07-18T17:31:00Z">
        <w:r w:rsidR="00962591" w:rsidRPr="007E3981">
          <w:rPr>
            <w:rFonts w:ascii="Times New Roman" w:hAnsi="Times New Roman"/>
            <w:color w:val="0000FF"/>
            <w:sz w:val="24"/>
            <w:szCs w:val="24"/>
            <w:u w:val="single"/>
            <w:rPrChange w:id="3180" w:author="EOS" w:date="2011-07-18T17:31:00Z">
              <w:rPr>
                <w:rFonts w:ascii="Times New Roman" w:hAnsi="Times New Roman"/>
                <w:color w:val="0000FF"/>
                <w:sz w:val="24"/>
                <w:szCs w:val="24"/>
                <w:u w:val="single"/>
              </w:rPr>
            </w:rPrChange>
          </w:rPr>
          <w:fldChar w:fldCharType="separate"/>
        </w:r>
      </w:ins>
      <w:ins w:id="3181" w:author="EOS" w:date="2011-09-07T12:31:00Z">
        <w:r w:rsidR="00962591" w:rsidRPr="00962591">
          <w:rPr>
            <w:rStyle w:val="FigurestyleChar"/>
            <w:rFonts w:ascii="Times New Roman" w:hAnsi="Times New Roman"/>
            <w:color w:val="0000FF"/>
            <w:u w:val="single"/>
            <w:rPrChange w:id="3182" w:author="EOS" w:date="2011-09-07T12:31:00Z">
              <w:rPr>
                <w:rStyle w:val="FigurestyleChar"/>
                <w:color w:val="0000FF"/>
                <w:sz w:val="22"/>
                <w:u w:val="single"/>
              </w:rPr>
            </w:rPrChange>
          </w:rPr>
          <w:t xml:space="preserve">Figure </w:t>
        </w:r>
        <w:r w:rsidR="00962591" w:rsidRPr="00962591">
          <w:rPr>
            <w:rStyle w:val="FigurestyleChar"/>
            <w:rFonts w:ascii="Times New Roman" w:hAnsi="Times New Roman"/>
            <w:noProof/>
            <w:color w:val="0000FF"/>
            <w:u w:val="single"/>
            <w:rPrChange w:id="3183" w:author="EOS" w:date="2011-09-07T12:31:00Z">
              <w:rPr>
                <w:rStyle w:val="FigurestyleChar"/>
                <w:noProof/>
                <w:sz w:val="22"/>
              </w:rPr>
            </w:rPrChange>
          </w:rPr>
          <w:t>29</w:t>
        </w:r>
      </w:ins>
      <w:ins w:id="3184" w:author="Doug Oldenburg" w:date="2011-08-01T16:42:00Z">
        <w:del w:id="3185" w:author="EOS" w:date="2011-08-02T15:00:00Z">
          <w:r w:rsidR="00962591" w:rsidRPr="00962591">
            <w:rPr>
              <w:rStyle w:val="FigurestyleChar"/>
              <w:rFonts w:ascii="Times New Roman" w:hAnsi="Times New Roman"/>
              <w:color w:val="0000FF"/>
              <w:u w:val="single"/>
              <w:rPrChange w:id="3186" w:author="Doug Oldenburg" w:date="2011-08-01T16:42:00Z">
                <w:rPr>
                  <w:rStyle w:val="FigurestyleChar"/>
                  <w:color w:val="0000FF"/>
                  <w:sz w:val="22"/>
                  <w:u w:val="single"/>
                </w:rPr>
              </w:rPrChange>
            </w:rPr>
            <w:delText xml:space="preserve">Figure </w:delText>
          </w:r>
          <w:r w:rsidR="00962591" w:rsidRPr="00962591">
            <w:rPr>
              <w:rStyle w:val="FigurestyleChar"/>
              <w:rFonts w:ascii="Times New Roman" w:hAnsi="Times New Roman"/>
              <w:noProof/>
              <w:color w:val="0000FF"/>
              <w:u w:val="single"/>
              <w:rPrChange w:id="3187" w:author="Doug Oldenburg" w:date="2011-08-01T16:42:00Z">
                <w:rPr>
                  <w:rStyle w:val="FigurestyleChar"/>
                  <w:noProof/>
                  <w:sz w:val="22"/>
                </w:rPr>
              </w:rPrChange>
            </w:rPr>
            <w:delText>29</w:delText>
          </w:r>
        </w:del>
      </w:ins>
      <w:ins w:id="3188" w:author="EOS" w:date="2011-07-18T17:31:00Z">
        <w:r w:rsidR="00962591" w:rsidRPr="007E3981">
          <w:rPr>
            <w:rFonts w:ascii="Times New Roman" w:hAnsi="Times New Roman"/>
            <w:color w:val="0000FF"/>
            <w:sz w:val="24"/>
            <w:szCs w:val="24"/>
            <w:u w:val="single"/>
            <w:rPrChange w:id="3189" w:author="EOS" w:date="2011-07-18T17:31:00Z">
              <w:rPr>
                <w:rFonts w:ascii="Times New Roman" w:hAnsi="Times New Roman"/>
                <w:color w:val="0000FF"/>
                <w:sz w:val="24"/>
                <w:szCs w:val="24"/>
                <w:u w:val="single"/>
              </w:rPr>
            </w:rPrChange>
          </w:rPr>
          <w:fldChar w:fldCharType="end"/>
        </w:r>
      </w:ins>
      <w:ins w:id="3190" w:author="EOS" w:date="2011-06-15T12:21:00Z">
        <w:r w:rsidR="00962591" w:rsidRPr="007E3981">
          <w:rPr>
            <w:rFonts w:ascii="Times New Roman" w:hAnsi="Times New Roman"/>
            <w:color w:val="0000FF"/>
            <w:sz w:val="24"/>
            <w:szCs w:val="24"/>
            <w:u w:val="single"/>
            <w:rPrChange w:id="3191" w:author="EOS" w:date="2011-07-18T17:31:00Z">
              <w:rPr>
                <w:rFonts w:ascii="Times New Roman" w:hAnsi="Times New Roman"/>
                <w:color w:val="0000FF"/>
                <w:sz w:val="24"/>
                <w:szCs w:val="24"/>
                <w:u w:val="single"/>
              </w:rPr>
            </w:rPrChange>
          </w:rPr>
          <w:fldChar w:fldCharType="end"/>
        </w:r>
      </w:ins>
      <w:ins w:id="3192" w:author="EOS" w:date="2011-06-15T12:01:00Z">
        <w:r w:rsidRPr="008F4288">
          <w:rPr>
            <w:rFonts w:ascii="Times New Roman" w:hAnsi="Times New Roman"/>
            <w:color w:val="1802BE"/>
            <w:sz w:val="24"/>
            <w:szCs w:val="24"/>
          </w:rPr>
          <w:t xml:space="preserve"> </w:t>
        </w:r>
        <w:proofErr w:type="gramStart"/>
        <w:r>
          <w:rPr>
            <w:rFonts w:ascii="Times New Roman" w:hAnsi="Times New Roman"/>
            <w:sz w:val="24"/>
            <w:szCs w:val="24"/>
          </w:rPr>
          <w:t>shows</w:t>
        </w:r>
        <w:proofErr w:type="gramEnd"/>
        <w:r>
          <w:rPr>
            <w:rFonts w:ascii="Times New Roman" w:hAnsi="Times New Roman"/>
            <w:sz w:val="24"/>
            <w:szCs w:val="24"/>
          </w:rPr>
          <w:t xml:space="preserve"> the contamination introduced to the apparent resistivity file used for the inversions.</w:t>
        </w:r>
      </w:ins>
    </w:p>
    <w:p w:rsidR="007E3981" w:rsidRDefault="00962591" w:rsidP="008611B0">
      <w:pPr>
        <w:spacing w:before="100" w:beforeAutospacing="1" w:after="100" w:afterAutospacing="1"/>
        <w:ind w:left="360"/>
        <w:jc w:val="center"/>
        <w:rPr>
          <w:ins w:id="3193" w:author="EOS" w:date="2011-06-15T12:01:00Z"/>
          <w:rFonts w:ascii="Times New Roman" w:hAnsi="Times New Roman"/>
          <w:sz w:val="24"/>
          <w:szCs w:val="24"/>
        </w:rPr>
      </w:pPr>
      <w:ins w:id="3194" w:author="Doug Oldenburg" w:date="2011-07-17T11:08:00Z">
        <w:del w:id="3195" w:author="EOS" w:date="2011-07-18T15:11:00Z">
          <w:r w:rsidRPr="00962591">
            <w:rPr>
              <w:rFonts w:ascii="Times New Roman" w:hAnsi="Times New Roman"/>
              <w:b/>
              <w:sz w:val="24"/>
              <w:szCs w:val="24"/>
              <w:rPrChange w:id="3196" w:author="Doug Oldenburg" w:date="2011-07-17T11:09:00Z">
                <w:rPr>
                  <w:rFonts w:ascii="Times New Roman" w:hAnsi="Times New Roman"/>
                  <w:color w:val="0000FF"/>
                  <w:sz w:val="24"/>
                  <w:szCs w:val="24"/>
                  <w:u w:val="single"/>
                  <w:lang w:val="it-IT"/>
                </w:rPr>
              </w:rPrChange>
            </w:rPr>
            <w:delText>Vlad... highlight the location of the five erroneous data</w:delText>
          </w:r>
        </w:del>
      </w:ins>
      <w:ins w:id="3197" w:author="EOS" w:date="2011-07-18T15:06:00Z">
        <w:r w:rsidR="00EF6550">
          <w:rPr>
            <w:rFonts w:ascii="Times New Roman" w:hAnsi="Times New Roman"/>
            <w:noProof/>
            <w:sz w:val="24"/>
            <w:szCs w:val="24"/>
            <w:lang w:val="en-CA" w:eastAsia="en-CA"/>
            <w:rPrChange w:id="3198" w:author="Unknown">
              <w:rPr>
                <w:noProof/>
                <w:sz w:val="24"/>
                <w:szCs w:val="24"/>
                <w:lang w:val="en-CA" w:eastAsia="en-CA"/>
              </w:rPr>
            </w:rPrChange>
          </w:rPr>
          <w:drawing>
            <wp:inline distT="0" distB="0" distL="0" distR="0">
              <wp:extent cx="4775200" cy="289560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75200" cy="2895600"/>
                      </a:xfrm>
                      <a:prstGeom prst="rect">
                        <a:avLst/>
                      </a:prstGeom>
                      <a:noFill/>
                      <a:ln>
                        <a:noFill/>
                      </a:ln>
                    </pic:spPr>
                  </pic:pic>
                </a:graphicData>
              </a:graphic>
            </wp:inline>
          </w:drawing>
        </w:r>
      </w:ins>
    </w:p>
    <w:p w:rsidR="007E3981" w:rsidRDefault="00962591">
      <w:pPr>
        <w:keepNext/>
        <w:spacing w:before="100" w:beforeAutospacing="1" w:after="100" w:afterAutospacing="1"/>
        <w:ind w:left="360" w:hanging="360"/>
        <w:jc w:val="center"/>
        <w:rPr>
          <w:ins w:id="3199" w:author="EOS" w:date="2011-06-15T12:01:00Z"/>
          <w:rFonts w:ascii="Times New Roman" w:hAnsi="Times New Roman"/>
          <w:sz w:val="24"/>
          <w:szCs w:val="24"/>
        </w:rPr>
      </w:pPr>
      <w:bookmarkStart w:id="3200" w:name="_Ref298773619"/>
      <w:proofErr w:type="gramStart"/>
      <w:ins w:id="3201" w:author="EOS" w:date="2011-06-16T16:50:00Z">
        <w:r w:rsidRPr="00962591">
          <w:rPr>
            <w:rStyle w:val="FigurestyleChar"/>
            <w:sz w:val="22"/>
            <w:rPrChange w:id="3202" w:author="EOS" w:date="2011-06-16T16:51:00Z">
              <w:rPr>
                <w:rStyle w:val="FigurestyleChar"/>
                <w:color w:val="0000FF"/>
                <w:sz w:val="22"/>
                <w:u w:val="single"/>
              </w:rPr>
            </w:rPrChange>
          </w:rPr>
          <w:t xml:space="preserve">Figure </w:t>
        </w:r>
        <w:proofErr w:type="gramEnd"/>
        <w:r w:rsidRPr="00756019">
          <w:rPr>
            <w:rStyle w:val="FigurestyleChar"/>
            <w:sz w:val="22"/>
          </w:rPr>
          <w:fldChar w:fldCharType="begin"/>
        </w:r>
        <w:r w:rsidRPr="00962591">
          <w:rPr>
            <w:rStyle w:val="FigurestyleChar"/>
            <w:sz w:val="22"/>
            <w:rPrChange w:id="3203" w:author="EOS" w:date="2011-06-16T16:51:00Z">
              <w:rPr>
                <w:rStyle w:val="FigurestyleChar"/>
                <w:color w:val="0000FF"/>
                <w:sz w:val="22"/>
                <w:u w:val="single"/>
              </w:rPr>
            </w:rPrChange>
          </w:rPr>
          <w:instrText xml:space="preserve"> SEQ Figure </w:instrText>
        </w:r>
        <w:r w:rsidR="007E3981" w:rsidRPr="00E66FE7">
          <w:rPr>
            <w:rStyle w:val="FigurestyleChar"/>
            <w:sz w:val="22"/>
          </w:rPr>
          <w:instrText>\</w:instrText>
        </w:r>
        <w:r w:rsidRPr="00962591">
          <w:rPr>
            <w:rStyle w:val="FigurestyleChar"/>
            <w:sz w:val="22"/>
            <w:rPrChange w:id="3204" w:author="EOS" w:date="2011-06-16T16:51:00Z">
              <w:rPr>
                <w:rStyle w:val="FigurestyleChar"/>
                <w:color w:val="0000FF"/>
                <w:sz w:val="22"/>
                <w:u w:val="single"/>
              </w:rPr>
            </w:rPrChange>
          </w:rPr>
          <w:instrText xml:space="preserve">* ARABIC </w:instrText>
        </w:r>
        <w:r w:rsidRPr="00756019">
          <w:rPr>
            <w:rStyle w:val="FigurestyleChar"/>
            <w:sz w:val="22"/>
            <w:rPrChange w:id="3205" w:author="EOS" w:date="2011-06-16T16:51:00Z">
              <w:rPr>
                <w:rStyle w:val="FigurestyleChar"/>
                <w:sz w:val="22"/>
              </w:rPr>
            </w:rPrChange>
          </w:rPr>
          <w:fldChar w:fldCharType="separate"/>
        </w:r>
      </w:ins>
      <w:ins w:id="3206" w:author="EOS" w:date="2011-09-07T12:31:00Z">
        <w:r w:rsidR="00F26A78">
          <w:rPr>
            <w:rStyle w:val="FigurestyleChar"/>
            <w:noProof/>
            <w:sz w:val="22"/>
          </w:rPr>
          <w:t>29</w:t>
        </w:r>
      </w:ins>
      <w:ins w:id="3207" w:author="EOS" w:date="2011-06-16T16:50:00Z">
        <w:r w:rsidRPr="00756019">
          <w:rPr>
            <w:rStyle w:val="FigurestyleChar"/>
            <w:sz w:val="22"/>
          </w:rPr>
          <w:fldChar w:fldCharType="end"/>
        </w:r>
        <w:bookmarkEnd w:id="3200"/>
        <w:proofErr w:type="gramStart"/>
        <w:r w:rsidRPr="00962591">
          <w:rPr>
            <w:rStyle w:val="FigurestyleChar"/>
            <w:sz w:val="22"/>
            <w:rPrChange w:id="3208" w:author="EOS" w:date="2011-06-16T16:51:00Z">
              <w:rPr>
                <w:rStyle w:val="FigurestyleChar"/>
                <w:color w:val="0000FF"/>
                <w:sz w:val="22"/>
                <w:u w:val="single"/>
              </w:rPr>
            </w:rPrChange>
          </w:rPr>
          <w:t>.</w:t>
        </w:r>
        <w:proofErr w:type="gramEnd"/>
        <w:r w:rsidRPr="00962591">
          <w:rPr>
            <w:rStyle w:val="FigurestyleChar"/>
            <w:sz w:val="22"/>
            <w:rPrChange w:id="3209" w:author="EOS" w:date="2011-06-16T16:51:00Z">
              <w:rPr>
                <w:rStyle w:val="FigurestyleChar"/>
                <w:color w:val="0000FF"/>
                <w:sz w:val="22"/>
                <w:u w:val="single"/>
              </w:rPr>
            </w:rPrChange>
          </w:rPr>
          <w:t xml:space="preserve"> </w:t>
        </w:r>
      </w:ins>
      <w:ins w:id="3210" w:author="EOS" w:date="2011-06-15T12:01:00Z">
        <w:r w:rsidRPr="00962591">
          <w:rPr>
            <w:rStyle w:val="FigurestyleChar"/>
            <w:sz w:val="22"/>
            <w:rPrChange w:id="3211" w:author="EOS" w:date="2011-06-16T16:51:00Z">
              <w:rPr>
                <w:rStyle w:val="FigurestyleChar"/>
                <w:rFonts w:ascii="Times New Roman" w:hAnsi="Times New Roman"/>
                <w:color w:val="0000FF"/>
                <w:u w:val="single"/>
              </w:rPr>
            </w:rPrChange>
          </w:rPr>
          <w:t xml:space="preserve"> (</w:t>
        </w:r>
        <w:proofErr w:type="gramStart"/>
        <w:r w:rsidRPr="00962591">
          <w:rPr>
            <w:rStyle w:val="FigurestyleChar"/>
            <w:sz w:val="22"/>
            <w:rPrChange w:id="3212" w:author="EOS" w:date="2011-06-16T16:51:00Z">
              <w:rPr>
                <w:rStyle w:val="FigurestyleChar"/>
                <w:rFonts w:ascii="Times New Roman" w:hAnsi="Times New Roman"/>
                <w:color w:val="0000FF"/>
                <w:u w:val="single"/>
              </w:rPr>
            </w:rPrChange>
          </w:rPr>
          <w:t>a</w:t>
        </w:r>
        <w:proofErr w:type="gramEnd"/>
        <w:r w:rsidRPr="00962591">
          <w:rPr>
            <w:rStyle w:val="FigurestyleChar"/>
            <w:sz w:val="22"/>
            <w:rPrChange w:id="3213" w:author="EOS" w:date="2011-06-16T16:51:00Z">
              <w:rPr>
                <w:rStyle w:val="FigurestyleChar"/>
                <w:rFonts w:ascii="Times New Roman" w:hAnsi="Times New Roman"/>
                <w:color w:val="0000FF"/>
                <w:u w:val="single"/>
              </w:rPr>
            </w:rPrChange>
          </w:rPr>
          <w:t xml:space="preserve">): </w:t>
        </w:r>
      </w:ins>
      <w:ins w:id="3214" w:author="EOS" w:date="2011-06-16T16:50:00Z">
        <w:r w:rsidRPr="00962591">
          <w:rPr>
            <w:rStyle w:val="FigurestyleChar"/>
            <w:sz w:val="22"/>
            <w:rPrChange w:id="3215" w:author="EOS" w:date="2011-06-16T16:51:00Z">
              <w:rPr>
                <w:rStyle w:val="FigurestyleChar"/>
                <w:rFonts w:ascii="Times New Roman" w:hAnsi="Times New Roman"/>
                <w:color w:val="0000FF"/>
                <w:u w:val="single"/>
              </w:rPr>
            </w:rPrChange>
          </w:rPr>
          <w:t>U</w:t>
        </w:r>
      </w:ins>
      <w:ins w:id="3216" w:author="EOS" w:date="2011-06-15T12:01:00Z">
        <w:r w:rsidRPr="00962591">
          <w:rPr>
            <w:rStyle w:val="FigurestyleChar"/>
            <w:sz w:val="22"/>
            <w:rPrChange w:id="3217" w:author="EOS" w:date="2011-06-16T16:51:00Z">
              <w:rPr>
                <w:rStyle w:val="FigurestyleChar"/>
                <w:rFonts w:ascii="Times New Roman" w:hAnsi="Times New Roman"/>
                <w:color w:val="0000FF"/>
                <w:u w:val="single"/>
              </w:rPr>
            </w:rPrChange>
          </w:rPr>
          <w:t>ncontaminated data; (b)</w:t>
        </w:r>
      </w:ins>
      <w:ins w:id="3218" w:author="EOS" w:date="2011-06-16T16:50:00Z">
        <w:r w:rsidRPr="00962591">
          <w:rPr>
            <w:rStyle w:val="FigurestyleChar"/>
            <w:sz w:val="22"/>
            <w:rPrChange w:id="3219" w:author="EOS" w:date="2011-06-16T16:51:00Z">
              <w:rPr>
                <w:rStyle w:val="FigurestyleChar"/>
                <w:rFonts w:ascii="Times New Roman" w:hAnsi="Times New Roman"/>
                <w:color w:val="0000FF"/>
                <w:u w:val="single"/>
              </w:rPr>
            </w:rPrChange>
          </w:rPr>
          <w:t>:</w:t>
        </w:r>
      </w:ins>
      <w:ins w:id="3220" w:author="EOS" w:date="2011-06-15T12:01:00Z">
        <w:r w:rsidRPr="00962591">
          <w:rPr>
            <w:rStyle w:val="FigurestyleChar"/>
            <w:sz w:val="22"/>
            <w:rPrChange w:id="3221" w:author="EOS" w:date="2011-06-16T16:51:00Z">
              <w:rPr>
                <w:rStyle w:val="FigurestyleChar"/>
                <w:rFonts w:ascii="Times New Roman" w:hAnsi="Times New Roman"/>
                <w:color w:val="0000FF"/>
                <w:u w:val="single"/>
              </w:rPr>
            </w:rPrChange>
          </w:rPr>
          <w:t xml:space="preserve"> contaminated data</w:t>
        </w:r>
        <w:r w:rsidR="007E3981">
          <w:rPr>
            <w:rFonts w:ascii="Times New Roman" w:hAnsi="Times New Roman"/>
            <w:sz w:val="24"/>
            <w:szCs w:val="24"/>
          </w:rPr>
          <w:t>.</w:t>
        </w:r>
      </w:ins>
    </w:p>
    <w:p w:rsidR="007E3981" w:rsidRDefault="007E3981" w:rsidP="008611B0">
      <w:pPr>
        <w:spacing w:before="100" w:beforeAutospacing="1" w:after="100" w:afterAutospacing="1"/>
        <w:rPr>
          <w:ins w:id="3222" w:author="EOS" w:date="2011-07-18T15:14:00Z"/>
          <w:rFonts w:ascii="Times New Roman" w:hAnsi="Times New Roman"/>
          <w:sz w:val="24"/>
          <w:szCs w:val="24"/>
        </w:rPr>
      </w:pPr>
    </w:p>
    <w:p w:rsidR="007E3981" w:rsidDel="009A6AF8" w:rsidRDefault="007E3981" w:rsidP="008611B0">
      <w:pPr>
        <w:spacing w:before="100" w:beforeAutospacing="1" w:after="100" w:afterAutospacing="1"/>
        <w:rPr>
          <w:ins w:id="3223" w:author="Doug Oldenburg" w:date="2011-07-17T10:49:00Z"/>
          <w:del w:id="3224" w:author="EOS" w:date="2011-07-25T23:07:00Z"/>
          <w:rFonts w:ascii="Times New Roman" w:hAnsi="Times New Roman"/>
          <w:sz w:val="24"/>
          <w:szCs w:val="24"/>
        </w:rPr>
      </w:pPr>
      <w:ins w:id="3225" w:author="EOS" w:date="2011-06-15T12:01:00Z">
        <w:r>
          <w:rPr>
            <w:rFonts w:ascii="Times New Roman" w:hAnsi="Times New Roman"/>
            <w:sz w:val="24"/>
            <w:szCs w:val="24"/>
          </w:rPr>
          <w:lastRenderedPageBreak/>
          <w:t>The contaminated data were inverted using a standard L</w:t>
        </w:r>
        <w:r w:rsidRPr="00ED5F17">
          <w:rPr>
            <w:rFonts w:ascii="Times New Roman" w:hAnsi="Times New Roman"/>
            <w:sz w:val="24"/>
            <w:szCs w:val="24"/>
            <w:vertAlign w:val="subscript"/>
          </w:rPr>
          <w:t>2</w:t>
        </w:r>
        <w:r>
          <w:rPr>
            <w:rFonts w:ascii="Times New Roman" w:hAnsi="Times New Roman"/>
            <w:sz w:val="24"/>
            <w:szCs w:val="24"/>
          </w:rPr>
          <w:t xml:space="preserve"> normalization for the data misfit. The control file for this inversion is provided below: </w:t>
        </w:r>
      </w:ins>
    </w:p>
    <w:p w:rsidR="007E3981" w:rsidRDefault="007E3981">
      <w:pPr>
        <w:numPr>
          <w:ins w:id="3226" w:author="Doug Oldenburg" w:date="2011-07-17T10:49:00Z"/>
        </w:numPr>
        <w:spacing w:before="100" w:beforeAutospacing="1" w:after="100" w:afterAutospacing="1"/>
        <w:rPr>
          <w:ins w:id="3227" w:author="Doug Oldenburg" w:date="2011-07-17T10:49:00Z"/>
          <w:del w:id="3228" w:author="EOS" w:date="2011-07-18T15:10:00Z"/>
          <w:rFonts w:ascii="Times New Roman" w:hAnsi="Times New Roman"/>
          <w:sz w:val="24"/>
          <w:szCs w:val="24"/>
        </w:rPr>
      </w:pPr>
    </w:p>
    <w:p w:rsidR="007E3981" w:rsidRPr="007E3981" w:rsidDel="00D2080C" w:rsidRDefault="00962591" w:rsidP="00594595">
      <w:pPr>
        <w:numPr>
          <w:ins w:id="3229" w:author="Doug Oldenburg" w:date="2011-07-17T10:49:00Z"/>
        </w:numPr>
        <w:spacing w:before="100" w:beforeAutospacing="1" w:after="100" w:afterAutospacing="1"/>
        <w:rPr>
          <w:ins w:id="3230" w:author="Doug Oldenburg" w:date="2011-07-17T10:49:00Z"/>
          <w:del w:id="3231" w:author="EOS" w:date="2011-07-18T15:10:00Z"/>
          <w:rFonts w:ascii="Times New Roman" w:hAnsi="Times New Roman"/>
          <w:b/>
          <w:sz w:val="24"/>
          <w:szCs w:val="24"/>
          <w:rPrChange w:id="3232" w:author="Unknown">
            <w:rPr>
              <w:ins w:id="3233" w:author="Doug Oldenburg" w:date="2011-07-17T10:49:00Z"/>
              <w:del w:id="3234" w:author="EOS" w:date="2011-07-18T15:10:00Z"/>
              <w:rFonts w:ascii="Times New Roman" w:hAnsi="Times New Roman"/>
              <w:sz w:val="24"/>
              <w:szCs w:val="24"/>
            </w:rPr>
          </w:rPrChange>
        </w:rPr>
      </w:pPr>
      <w:ins w:id="3235" w:author="Doug Oldenburg" w:date="2011-07-17T10:49:00Z">
        <w:del w:id="3236" w:author="EOS" w:date="2011-07-18T15:10:00Z">
          <w:r w:rsidRPr="00962591">
            <w:rPr>
              <w:rFonts w:ascii="Times New Roman" w:hAnsi="Times New Roman"/>
              <w:b/>
              <w:sz w:val="24"/>
              <w:szCs w:val="24"/>
              <w:rPrChange w:id="3237" w:author="Doug Oldenburg" w:date="2011-07-17T11:09:00Z">
                <w:rPr>
                  <w:rFonts w:ascii="Times New Roman" w:hAnsi="Times New Roman"/>
                  <w:sz w:val="24"/>
                  <w:szCs w:val="24"/>
                </w:rPr>
              </w:rPrChange>
            </w:rPr>
            <w:delText>Vlad… run it with these variables.  Also, if you ran the SVD you would get about the same result</w:delText>
          </w:r>
        </w:del>
      </w:ins>
    </w:p>
    <w:p w:rsidR="007E3981" w:rsidDel="009A6AF8" w:rsidRDefault="007E3981" w:rsidP="00594595">
      <w:pPr>
        <w:numPr>
          <w:ins w:id="3238" w:author="Doug Oldenburg" w:date="2011-07-17T10:49:00Z"/>
        </w:numPr>
        <w:autoSpaceDE w:val="0"/>
        <w:autoSpaceDN w:val="0"/>
        <w:adjustRightInd w:val="0"/>
        <w:rPr>
          <w:ins w:id="3239" w:author="Doug Oldenburg" w:date="2011-07-17T10:49:00Z"/>
          <w:del w:id="3240" w:author="EOS" w:date="2011-07-25T23:07:00Z"/>
          <w:rFonts w:ascii="Courier New" w:eastAsia="SimSun" w:hAnsi="Courier New" w:cs="Courier New"/>
          <w:sz w:val="20"/>
          <w:szCs w:val="20"/>
          <w:lang w:eastAsia="zh-CN"/>
        </w:rPr>
      </w:pPr>
      <w:ins w:id="3241" w:author="Doug Oldenburg" w:date="2011-07-17T10:49:00Z">
        <w:del w:id="3242" w:author="EOS" w:date="2011-07-18T15:10:00Z">
          <w:r w:rsidDel="00D2080C">
            <w:rPr>
              <w:rFonts w:ascii="Courier New" w:eastAsia="SimSun" w:hAnsi="Courier New" w:cs="Courier New"/>
              <w:sz w:val="20"/>
              <w:szCs w:val="20"/>
              <w:lang w:eastAsia="zh-CN"/>
            </w:rPr>
            <w:delText>OBS LOC_X obs_dc.dat</w:delText>
          </w:r>
        </w:del>
      </w:ins>
    </w:p>
    <w:p w:rsidR="007E3981" w:rsidDel="009A6AF8" w:rsidRDefault="007E3981" w:rsidP="00594595">
      <w:pPr>
        <w:numPr>
          <w:ins w:id="3243" w:author="Doug Oldenburg" w:date="2011-07-17T10:49:00Z"/>
        </w:numPr>
        <w:autoSpaceDE w:val="0"/>
        <w:autoSpaceDN w:val="0"/>
        <w:adjustRightInd w:val="0"/>
        <w:rPr>
          <w:ins w:id="3244" w:author="Doug Oldenburg" w:date="2011-07-17T10:49:00Z"/>
          <w:del w:id="3245" w:author="EOS" w:date="2011-07-25T23:07:00Z"/>
          <w:rFonts w:ascii="Courier New" w:eastAsia="SimSun" w:hAnsi="Courier New" w:cs="Courier New"/>
          <w:sz w:val="20"/>
          <w:szCs w:val="20"/>
          <w:lang w:eastAsia="zh-CN"/>
        </w:rPr>
      </w:pPr>
      <w:ins w:id="3246" w:author="Doug Oldenburg" w:date="2011-07-17T10:49:00Z">
        <w:del w:id="3247" w:author="EOS" w:date="2011-07-18T15:10:00Z">
          <w:r w:rsidDel="00D2080C">
            <w:rPr>
              <w:rFonts w:ascii="Courier New" w:eastAsia="SimSun" w:hAnsi="Courier New" w:cs="Courier New"/>
              <w:sz w:val="20"/>
              <w:szCs w:val="20"/>
              <w:lang w:eastAsia="zh-CN"/>
            </w:rPr>
            <w:delText>TOPO FILE topo.dat</w:delText>
          </w:r>
        </w:del>
      </w:ins>
    </w:p>
    <w:p w:rsidR="007E3981" w:rsidDel="009A6AF8" w:rsidRDefault="007E3981" w:rsidP="00594595">
      <w:pPr>
        <w:numPr>
          <w:ins w:id="3248" w:author="Doug Oldenburg" w:date="2011-07-17T10:49:00Z"/>
        </w:numPr>
        <w:autoSpaceDE w:val="0"/>
        <w:autoSpaceDN w:val="0"/>
        <w:adjustRightInd w:val="0"/>
        <w:rPr>
          <w:ins w:id="3249" w:author="Doug Oldenburg" w:date="2011-07-17T10:49:00Z"/>
          <w:del w:id="3250" w:author="EOS" w:date="2011-07-25T23:07:00Z"/>
          <w:rFonts w:ascii="Courier New" w:eastAsia="SimSun" w:hAnsi="Courier New" w:cs="Courier New"/>
          <w:sz w:val="20"/>
          <w:szCs w:val="20"/>
          <w:lang w:eastAsia="zh-CN"/>
        </w:rPr>
      </w:pPr>
      <w:ins w:id="3251" w:author="Doug Oldenburg" w:date="2011-07-17T10:49:00Z">
        <w:del w:id="3252" w:author="EOS" w:date="2011-07-18T15:10:00Z">
          <w:r w:rsidDel="00D2080C">
            <w:rPr>
              <w:rFonts w:ascii="Courier New" w:eastAsia="SimSun" w:hAnsi="Courier New" w:cs="Courier New"/>
              <w:sz w:val="20"/>
              <w:szCs w:val="20"/>
              <w:lang w:eastAsia="zh-CN"/>
            </w:rPr>
            <w:delText>MESH FILE dcinv2d.msh</w:delText>
          </w:r>
        </w:del>
      </w:ins>
    </w:p>
    <w:p w:rsidR="007E3981" w:rsidDel="009A6AF8" w:rsidRDefault="007E3981" w:rsidP="00594595">
      <w:pPr>
        <w:numPr>
          <w:ins w:id="3253" w:author="Doug Oldenburg" w:date="2011-07-17T10:49:00Z"/>
        </w:numPr>
        <w:autoSpaceDE w:val="0"/>
        <w:autoSpaceDN w:val="0"/>
        <w:adjustRightInd w:val="0"/>
        <w:rPr>
          <w:ins w:id="3254" w:author="Doug Oldenburg" w:date="2011-07-17T10:49:00Z"/>
          <w:del w:id="3255" w:author="EOS" w:date="2011-07-25T23:07:00Z"/>
          <w:rFonts w:ascii="Courier New" w:eastAsia="SimSun" w:hAnsi="Courier New" w:cs="Courier New"/>
          <w:sz w:val="20"/>
          <w:szCs w:val="20"/>
          <w:lang w:eastAsia="zh-CN"/>
        </w:rPr>
      </w:pPr>
      <w:ins w:id="3256" w:author="Doug Oldenburg" w:date="2011-07-17T10:49:00Z">
        <w:del w:id="3257" w:author="EOS" w:date="2011-07-18T15:10:00Z">
          <w:r w:rsidDel="00D2080C">
            <w:rPr>
              <w:rFonts w:ascii="Courier New" w:eastAsia="SimSun" w:hAnsi="Courier New" w:cs="Courier New"/>
              <w:sz w:val="20"/>
              <w:szCs w:val="20"/>
              <w:lang w:eastAsia="zh-CN"/>
            </w:rPr>
            <w:delText>ALPHA VALUE  1.e-3 1. 1.</w:delText>
          </w:r>
        </w:del>
      </w:ins>
    </w:p>
    <w:p w:rsidR="007E3981" w:rsidDel="009A6AF8" w:rsidRDefault="007E3981" w:rsidP="00594595">
      <w:pPr>
        <w:numPr>
          <w:ins w:id="3258" w:author="Doug Oldenburg" w:date="2011-07-17T10:49:00Z"/>
        </w:numPr>
        <w:autoSpaceDE w:val="0"/>
        <w:autoSpaceDN w:val="0"/>
        <w:adjustRightInd w:val="0"/>
        <w:rPr>
          <w:ins w:id="3259" w:author="Doug Oldenburg" w:date="2011-07-17T10:49:00Z"/>
          <w:del w:id="3260" w:author="EOS" w:date="2011-07-25T23:07:00Z"/>
          <w:rFonts w:ascii="Courier New" w:eastAsia="SimSun" w:hAnsi="Courier New" w:cs="Courier New"/>
          <w:sz w:val="20"/>
          <w:szCs w:val="20"/>
          <w:lang w:eastAsia="zh-CN"/>
        </w:rPr>
      </w:pPr>
      <w:ins w:id="3261" w:author="Doug Oldenburg" w:date="2011-07-17T10:49:00Z">
        <w:del w:id="3262" w:author="EOS" w:date="2011-07-18T15:10:00Z">
          <w:r w:rsidDel="00D2080C">
            <w:rPr>
              <w:rFonts w:ascii="Courier New" w:eastAsia="SimSun" w:hAnsi="Courier New" w:cs="Courier New"/>
              <w:sz w:val="20"/>
              <w:szCs w:val="20"/>
              <w:lang w:eastAsia="zh-CN"/>
            </w:rPr>
            <w:delText>REF_MOD VALUE 1.e-3</w:delText>
          </w:r>
        </w:del>
      </w:ins>
    </w:p>
    <w:p w:rsidR="007E3981" w:rsidDel="009A6AF8" w:rsidRDefault="007E3981" w:rsidP="00594595">
      <w:pPr>
        <w:numPr>
          <w:ins w:id="3263" w:author="Doug Oldenburg" w:date="2011-07-17T10:49:00Z"/>
        </w:numPr>
        <w:autoSpaceDE w:val="0"/>
        <w:autoSpaceDN w:val="0"/>
        <w:adjustRightInd w:val="0"/>
        <w:rPr>
          <w:ins w:id="3264" w:author="Doug Oldenburg" w:date="2011-07-17T10:49:00Z"/>
          <w:del w:id="3265" w:author="EOS" w:date="2011-07-25T23:07:00Z"/>
          <w:rFonts w:ascii="Courier New" w:eastAsia="SimSun" w:hAnsi="Courier New" w:cs="Courier New"/>
          <w:sz w:val="20"/>
          <w:szCs w:val="20"/>
          <w:lang w:eastAsia="zh-CN"/>
        </w:rPr>
      </w:pPr>
      <w:ins w:id="3266" w:author="Doug Oldenburg" w:date="2011-07-17T10:49:00Z">
        <w:del w:id="3267" w:author="EOS" w:date="2011-07-18T15:10:00Z">
          <w:r w:rsidDel="00D2080C">
            <w:rPr>
              <w:rFonts w:ascii="Courier New" w:eastAsia="SimSun" w:hAnsi="Courier New" w:cs="Courier New"/>
              <w:sz w:val="20"/>
              <w:szCs w:val="20"/>
              <w:lang w:eastAsia="zh-CN"/>
            </w:rPr>
            <w:delText>INIT_MOD VALUE 1.e-3</w:delText>
          </w:r>
        </w:del>
      </w:ins>
    </w:p>
    <w:p w:rsidR="007E3981" w:rsidDel="009A6AF8" w:rsidRDefault="007E3981" w:rsidP="00594595">
      <w:pPr>
        <w:numPr>
          <w:ins w:id="3268" w:author="Doug Oldenburg" w:date="2011-07-17T10:49:00Z"/>
        </w:numPr>
        <w:autoSpaceDE w:val="0"/>
        <w:autoSpaceDN w:val="0"/>
        <w:adjustRightInd w:val="0"/>
        <w:rPr>
          <w:ins w:id="3269" w:author="Doug Oldenburg" w:date="2011-07-17T10:49:00Z"/>
          <w:del w:id="3270" w:author="EOS" w:date="2011-07-25T23:07:00Z"/>
          <w:rFonts w:ascii="Courier New" w:eastAsia="SimSun" w:hAnsi="Courier New" w:cs="Courier New"/>
          <w:sz w:val="20"/>
          <w:szCs w:val="20"/>
          <w:lang w:eastAsia="zh-CN"/>
        </w:rPr>
      </w:pPr>
      <w:ins w:id="3271" w:author="Doug Oldenburg" w:date="2011-07-17T10:49:00Z">
        <w:del w:id="3272" w:author="EOS" w:date="2011-07-18T15:10:00Z">
          <w:r w:rsidDel="00D2080C">
            <w:rPr>
              <w:rFonts w:ascii="Courier New" w:eastAsia="SimSun" w:hAnsi="Courier New" w:cs="Courier New"/>
              <w:sz w:val="20"/>
              <w:szCs w:val="20"/>
              <w:lang w:eastAsia="zh-CN"/>
            </w:rPr>
            <w:delText>USE_MREF TRUE</w:delText>
          </w:r>
        </w:del>
      </w:ins>
    </w:p>
    <w:p w:rsidR="007E3981" w:rsidRPr="007E3981" w:rsidDel="009A6AF8" w:rsidRDefault="00962591" w:rsidP="00594595">
      <w:pPr>
        <w:numPr>
          <w:ins w:id="3273" w:author="Doug Oldenburg" w:date="2011-07-17T10:49:00Z"/>
        </w:numPr>
        <w:autoSpaceDE w:val="0"/>
        <w:autoSpaceDN w:val="0"/>
        <w:adjustRightInd w:val="0"/>
        <w:rPr>
          <w:ins w:id="3274" w:author="Doug Oldenburg" w:date="2011-07-17T10:49:00Z"/>
          <w:del w:id="3275" w:author="EOS" w:date="2011-07-25T23:07:00Z"/>
          <w:rFonts w:ascii="Courier New" w:eastAsia="SimSun" w:hAnsi="Courier New" w:cs="Courier New"/>
          <w:sz w:val="20"/>
          <w:szCs w:val="20"/>
          <w:lang w:eastAsia="zh-CN"/>
          <w:rPrChange w:id="3276" w:author="Unknown">
            <w:rPr>
              <w:ins w:id="3277" w:author="Doug Oldenburg" w:date="2011-07-17T10:49:00Z"/>
              <w:del w:id="3278" w:author="EOS" w:date="2011-07-25T23:07:00Z"/>
              <w:rFonts w:ascii="Courier New" w:eastAsia="SimSun" w:hAnsi="Courier New" w:cs="Courier New"/>
              <w:sz w:val="20"/>
              <w:szCs w:val="20"/>
              <w:lang w:val="it-IT" w:eastAsia="zh-CN"/>
            </w:rPr>
          </w:rPrChange>
        </w:rPr>
      </w:pPr>
      <w:ins w:id="3279" w:author="Doug Oldenburg" w:date="2011-07-17T10:49:00Z">
        <w:del w:id="3280" w:author="EOS" w:date="2011-07-18T15:10:00Z">
          <w:r w:rsidRPr="00962591">
            <w:rPr>
              <w:rFonts w:ascii="Courier New" w:eastAsia="SimSun" w:hAnsi="Courier New" w:cs="Courier New"/>
              <w:sz w:val="20"/>
              <w:szCs w:val="20"/>
              <w:lang w:eastAsia="zh-CN"/>
              <w:rPrChange w:id="3281" w:author="Doug Oldenburg" w:date="2011-07-17T10:49:00Z">
                <w:rPr>
                  <w:rFonts w:ascii="Courier New" w:eastAsia="SimSun" w:hAnsi="Courier New" w:cs="Courier New"/>
                  <w:sz w:val="20"/>
                  <w:szCs w:val="20"/>
                  <w:lang w:val="it-IT" w:eastAsia="zh-CN"/>
                </w:rPr>
              </w:rPrChange>
            </w:rPr>
            <w:delText>INVMODE CG</w:delText>
          </w:r>
        </w:del>
      </w:ins>
    </w:p>
    <w:p w:rsidR="007E3981" w:rsidRPr="007E3981" w:rsidDel="009A6AF8" w:rsidRDefault="00962591" w:rsidP="00594595">
      <w:pPr>
        <w:numPr>
          <w:ins w:id="3282" w:author="Doug Oldenburg" w:date="2011-07-17T10:49:00Z"/>
        </w:numPr>
        <w:autoSpaceDE w:val="0"/>
        <w:autoSpaceDN w:val="0"/>
        <w:adjustRightInd w:val="0"/>
        <w:rPr>
          <w:ins w:id="3283" w:author="Doug Oldenburg" w:date="2011-07-17T10:49:00Z"/>
          <w:del w:id="3284" w:author="EOS" w:date="2011-07-25T23:07:00Z"/>
          <w:rFonts w:ascii="Courier New" w:eastAsia="SimSun" w:hAnsi="Courier New" w:cs="Courier New"/>
          <w:sz w:val="20"/>
          <w:szCs w:val="20"/>
          <w:lang w:eastAsia="zh-CN"/>
          <w:rPrChange w:id="3285" w:author="Unknown">
            <w:rPr>
              <w:ins w:id="3286" w:author="Doug Oldenburg" w:date="2011-07-17T10:49:00Z"/>
              <w:del w:id="3287" w:author="EOS" w:date="2011-07-25T23:07:00Z"/>
              <w:rFonts w:ascii="Courier New" w:eastAsia="SimSun" w:hAnsi="Courier New" w:cs="Courier New"/>
              <w:sz w:val="20"/>
              <w:szCs w:val="20"/>
              <w:lang w:val="it-IT" w:eastAsia="zh-CN"/>
            </w:rPr>
          </w:rPrChange>
        </w:rPr>
      </w:pPr>
      <w:ins w:id="3288" w:author="Doug Oldenburg" w:date="2011-07-17T10:49:00Z">
        <w:del w:id="3289" w:author="EOS" w:date="2011-07-18T15:10:00Z">
          <w:r w:rsidRPr="00962591">
            <w:rPr>
              <w:rFonts w:ascii="Courier New" w:eastAsia="SimSun" w:hAnsi="Courier New" w:cs="Courier New"/>
              <w:sz w:val="20"/>
              <w:szCs w:val="20"/>
              <w:lang w:eastAsia="zh-CN"/>
              <w:rPrChange w:id="3290" w:author="Doug Oldenburg" w:date="2011-07-17T10:49:00Z">
                <w:rPr>
                  <w:rFonts w:ascii="Courier New" w:eastAsia="SimSun" w:hAnsi="Courier New" w:cs="Courier New"/>
                  <w:sz w:val="20"/>
                  <w:szCs w:val="20"/>
                  <w:lang w:val="it-IT" w:eastAsia="zh-CN"/>
                </w:rPr>
              </w:rPrChange>
            </w:rPr>
            <w:delText>NITER 20</w:delText>
          </w:r>
        </w:del>
      </w:ins>
    </w:p>
    <w:p w:rsidR="007E3981" w:rsidRPr="0086235A" w:rsidDel="009A6AF8" w:rsidRDefault="007E3981" w:rsidP="00594595">
      <w:pPr>
        <w:numPr>
          <w:ins w:id="3291" w:author="Doug Oldenburg" w:date="2011-07-17T10:49:00Z"/>
        </w:numPr>
        <w:autoSpaceDE w:val="0"/>
        <w:autoSpaceDN w:val="0"/>
        <w:adjustRightInd w:val="0"/>
        <w:rPr>
          <w:ins w:id="3292" w:author="Doug Oldenburg" w:date="2011-07-17T10:49:00Z"/>
          <w:del w:id="3293" w:author="EOS" w:date="2011-07-25T23:07:00Z"/>
          <w:rFonts w:ascii="Courier New" w:eastAsia="SimSun" w:hAnsi="Courier New" w:cs="Courier New"/>
          <w:sz w:val="20"/>
          <w:szCs w:val="20"/>
          <w:lang w:val="it-IT" w:eastAsia="zh-CN"/>
        </w:rPr>
      </w:pPr>
      <w:ins w:id="3294" w:author="Doug Oldenburg" w:date="2011-07-17T10:49:00Z">
        <w:del w:id="3295" w:author="EOS" w:date="2011-07-18T15:10:00Z">
          <w:r w:rsidRPr="0086235A" w:rsidDel="00D2080C">
            <w:rPr>
              <w:rFonts w:ascii="Courier New" w:eastAsia="SimSun" w:hAnsi="Courier New" w:cs="Courier New"/>
              <w:sz w:val="20"/>
              <w:szCs w:val="20"/>
              <w:lang w:val="it-IT" w:eastAsia="zh-CN"/>
            </w:rPr>
            <w:delText>CG_PARAM 20 1.e-2</w:delText>
          </w:r>
        </w:del>
      </w:ins>
    </w:p>
    <w:p w:rsidR="00EF6550" w:rsidRDefault="00EF6550">
      <w:pPr>
        <w:numPr>
          <w:ins w:id="3296" w:author="Doug Oldenburg" w:date="2011-07-17T10:49:00Z"/>
        </w:numPr>
        <w:autoSpaceDE w:val="0"/>
        <w:autoSpaceDN w:val="0"/>
        <w:adjustRightInd w:val="0"/>
        <w:rPr>
          <w:ins w:id="3297" w:author="Doug Oldenburg" w:date="2011-07-17T10:49:00Z"/>
          <w:del w:id="3298" w:author="EOS" w:date="2011-07-18T15:10:00Z"/>
          <w:rFonts w:ascii="Times New Roman" w:hAnsi="Times New Roman"/>
          <w:sz w:val="24"/>
          <w:szCs w:val="24"/>
        </w:rPr>
        <w:pPrChange w:id="3299" w:author="EOS" w:date="2011-07-25T23:07:00Z">
          <w:pPr>
            <w:spacing w:before="100" w:beforeAutospacing="1" w:after="100" w:afterAutospacing="1"/>
          </w:pPr>
        </w:pPrChange>
      </w:pPr>
    </w:p>
    <w:p w:rsidR="00EF6550" w:rsidRDefault="00F24369">
      <w:pPr>
        <w:rPr>
          <w:ins w:id="3300" w:author="EOS" w:date="2011-06-15T12:01:00Z"/>
          <w:color w:val="993300"/>
        </w:rPr>
        <w:pPrChange w:id="3301" w:author="EOS" w:date="2011-07-25T23:07:00Z">
          <w:pPr>
            <w:pStyle w:val="HTMLPreformatted"/>
          </w:pPr>
        </w:pPrChange>
      </w:pPr>
      <w:ins w:id="3302" w:author="EOS" w:date="2011-06-15T12:01:00Z">
        <w:r>
          <w:pict>
            <v:rect id="_x0000_i1142" style="width:0;height:1.5pt" o:hralign="center" o:hrstd="t" o:hr="t" fillcolor="#a0a0a0" stroked="f"/>
          </w:pict>
        </w:r>
      </w:ins>
    </w:p>
    <w:p w:rsidR="007E3981" w:rsidRPr="003F3443" w:rsidRDefault="00962591" w:rsidP="00D2080C">
      <w:pPr>
        <w:autoSpaceDE w:val="0"/>
        <w:autoSpaceDN w:val="0"/>
        <w:adjustRightInd w:val="0"/>
        <w:rPr>
          <w:rFonts w:ascii="Courier New" w:eastAsia="SimSun" w:hAnsi="Courier New" w:cs="Courier New"/>
          <w:color w:val="993300"/>
          <w:sz w:val="20"/>
          <w:szCs w:val="20"/>
          <w:lang w:eastAsia="zh-CN"/>
          <w:rPrChange w:id="3303" w:author="EOS" w:date="2011-08-02T13:59:00Z">
            <w:rPr>
              <w:rFonts w:ascii="Courier New" w:eastAsia="SimSun" w:hAnsi="Courier New" w:cs="Courier New"/>
              <w:sz w:val="20"/>
              <w:szCs w:val="20"/>
              <w:lang w:eastAsia="zh-CN"/>
            </w:rPr>
          </w:rPrChange>
        </w:rPr>
      </w:pPr>
      <w:ins w:id="3304" w:author="EOS" w:date="2011-07-18T15:10:00Z">
        <w:r w:rsidRPr="00962591">
          <w:rPr>
            <w:rFonts w:ascii="Courier New" w:eastAsia="SimSun" w:hAnsi="Courier New" w:cs="Courier New"/>
            <w:color w:val="993300"/>
            <w:sz w:val="20"/>
            <w:szCs w:val="20"/>
            <w:lang w:eastAsia="zh-CN"/>
            <w:rPrChange w:id="3305" w:author="EOS" w:date="2011-08-02T13:59:00Z">
              <w:rPr>
                <w:rFonts w:ascii="Courier New" w:eastAsia="SimSun" w:hAnsi="Courier New" w:cs="Courier New"/>
                <w:sz w:val="20"/>
                <w:szCs w:val="20"/>
                <w:lang w:eastAsia="zh-CN"/>
              </w:rPr>
            </w:rPrChange>
          </w:rPr>
          <w:t>OBS LOC_X obs_dc.dat</w:t>
        </w:r>
      </w:ins>
    </w:p>
    <w:p w:rsidR="007E3981" w:rsidRPr="003F3443" w:rsidRDefault="00962591" w:rsidP="00D2080C">
      <w:pPr>
        <w:autoSpaceDE w:val="0"/>
        <w:autoSpaceDN w:val="0"/>
        <w:adjustRightInd w:val="0"/>
        <w:rPr>
          <w:rFonts w:ascii="Courier New" w:eastAsia="SimSun" w:hAnsi="Courier New" w:cs="Courier New"/>
          <w:color w:val="993300"/>
          <w:sz w:val="20"/>
          <w:szCs w:val="20"/>
          <w:lang w:eastAsia="zh-CN"/>
          <w:rPrChange w:id="3306" w:author="EOS" w:date="2011-08-02T13:59:00Z">
            <w:rPr>
              <w:rFonts w:ascii="Courier New" w:eastAsia="SimSun" w:hAnsi="Courier New" w:cs="Courier New"/>
              <w:sz w:val="20"/>
              <w:szCs w:val="20"/>
              <w:lang w:eastAsia="zh-CN"/>
            </w:rPr>
          </w:rPrChange>
        </w:rPr>
      </w:pPr>
      <w:ins w:id="3307" w:author="EOS" w:date="2011-07-18T15:10:00Z">
        <w:r w:rsidRPr="00962591">
          <w:rPr>
            <w:rFonts w:ascii="Courier New" w:eastAsia="SimSun" w:hAnsi="Courier New" w:cs="Courier New"/>
            <w:color w:val="993300"/>
            <w:sz w:val="20"/>
            <w:szCs w:val="20"/>
            <w:lang w:eastAsia="zh-CN"/>
            <w:rPrChange w:id="3308" w:author="EOS" w:date="2011-08-02T13:59:00Z">
              <w:rPr>
                <w:rFonts w:ascii="Courier New" w:eastAsia="SimSun" w:hAnsi="Courier New" w:cs="Courier New"/>
                <w:sz w:val="20"/>
                <w:szCs w:val="20"/>
                <w:lang w:eastAsia="zh-CN"/>
              </w:rPr>
            </w:rPrChange>
          </w:rPr>
          <w:t>TOPO FILE topo.dat</w:t>
        </w:r>
      </w:ins>
    </w:p>
    <w:p w:rsidR="007E3981" w:rsidRPr="003F3443" w:rsidRDefault="00962591" w:rsidP="00D2080C">
      <w:pPr>
        <w:autoSpaceDE w:val="0"/>
        <w:autoSpaceDN w:val="0"/>
        <w:adjustRightInd w:val="0"/>
        <w:rPr>
          <w:rFonts w:ascii="Courier New" w:eastAsia="SimSun" w:hAnsi="Courier New" w:cs="Courier New"/>
          <w:color w:val="993300"/>
          <w:sz w:val="20"/>
          <w:szCs w:val="20"/>
          <w:lang w:eastAsia="zh-CN"/>
          <w:rPrChange w:id="3309" w:author="EOS" w:date="2011-08-02T13:59:00Z">
            <w:rPr>
              <w:rFonts w:ascii="Courier New" w:eastAsia="SimSun" w:hAnsi="Courier New" w:cs="Courier New"/>
              <w:sz w:val="20"/>
              <w:szCs w:val="20"/>
              <w:lang w:eastAsia="zh-CN"/>
            </w:rPr>
          </w:rPrChange>
        </w:rPr>
      </w:pPr>
      <w:ins w:id="3310" w:author="EOS" w:date="2011-07-18T15:10:00Z">
        <w:r w:rsidRPr="00962591">
          <w:rPr>
            <w:rFonts w:ascii="Courier New" w:eastAsia="SimSun" w:hAnsi="Courier New" w:cs="Courier New"/>
            <w:color w:val="993300"/>
            <w:sz w:val="20"/>
            <w:szCs w:val="20"/>
            <w:lang w:eastAsia="zh-CN"/>
            <w:rPrChange w:id="3311" w:author="EOS" w:date="2011-08-02T13:59:00Z">
              <w:rPr>
                <w:rFonts w:ascii="Courier New" w:eastAsia="SimSun" w:hAnsi="Courier New" w:cs="Courier New"/>
                <w:sz w:val="20"/>
                <w:szCs w:val="20"/>
                <w:lang w:eastAsia="zh-CN"/>
              </w:rPr>
            </w:rPrChange>
          </w:rPr>
          <w:t>MESH FILE dcinv2d.msh</w:t>
        </w:r>
      </w:ins>
    </w:p>
    <w:p w:rsidR="007E3981" w:rsidRPr="003F3443" w:rsidRDefault="00962591" w:rsidP="00D2080C">
      <w:pPr>
        <w:autoSpaceDE w:val="0"/>
        <w:autoSpaceDN w:val="0"/>
        <w:adjustRightInd w:val="0"/>
        <w:rPr>
          <w:rFonts w:ascii="Courier New" w:eastAsia="SimSun" w:hAnsi="Courier New" w:cs="Courier New"/>
          <w:color w:val="993300"/>
          <w:sz w:val="20"/>
          <w:szCs w:val="20"/>
          <w:lang w:eastAsia="zh-CN"/>
          <w:rPrChange w:id="3312" w:author="EOS" w:date="2011-08-02T13:59:00Z">
            <w:rPr>
              <w:rFonts w:ascii="Courier New" w:eastAsia="SimSun" w:hAnsi="Courier New" w:cs="Courier New"/>
              <w:sz w:val="20"/>
              <w:szCs w:val="20"/>
              <w:lang w:eastAsia="zh-CN"/>
            </w:rPr>
          </w:rPrChange>
        </w:rPr>
      </w:pPr>
      <w:ins w:id="3313" w:author="EOS" w:date="2011-07-18T15:10:00Z">
        <w:r w:rsidRPr="00962591">
          <w:rPr>
            <w:rFonts w:ascii="Courier New" w:eastAsia="SimSun" w:hAnsi="Courier New" w:cs="Courier New"/>
            <w:color w:val="993300"/>
            <w:sz w:val="20"/>
            <w:szCs w:val="20"/>
            <w:lang w:eastAsia="zh-CN"/>
            <w:rPrChange w:id="3314" w:author="EOS" w:date="2011-08-02T13:59:00Z">
              <w:rPr>
                <w:rFonts w:ascii="Courier New" w:eastAsia="SimSun" w:hAnsi="Courier New" w:cs="Courier New"/>
                <w:sz w:val="20"/>
                <w:szCs w:val="20"/>
                <w:lang w:eastAsia="zh-CN"/>
              </w:rPr>
            </w:rPrChange>
          </w:rPr>
          <w:t xml:space="preserve">ALPHA </w:t>
        </w:r>
        <w:proofErr w:type="gramStart"/>
        <w:r w:rsidRPr="00962591">
          <w:rPr>
            <w:rFonts w:ascii="Courier New" w:eastAsia="SimSun" w:hAnsi="Courier New" w:cs="Courier New"/>
            <w:color w:val="993300"/>
            <w:sz w:val="20"/>
            <w:szCs w:val="20"/>
            <w:lang w:eastAsia="zh-CN"/>
            <w:rPrChange w:id="3315" w:author="EOS" w:date="2011-08-02T13:59:00Z">
              <w:rPr>
                <w:rFonts w:ascii="Courier New" w:eastAsia="SimSun" w:hAnsi="Courier New" w:cs="Courier New"/>
                <w:sz w:val="20"/>
                <w:szCs w:val="20"/>
                <w:lang w:eastAsia="zh-CN"/>
              </w:rPr>
            </w:rPrChange>
          </w:rPr>
          <w:t>VALUE  1.e</w:t>
        </w:r>
        <w:proofErr w:type="gramEnd"/>
        <w:r w:rsidRPr="00962591">
          <w:rPr>
            <w:rFonts w:ascii="Courier New" w:eastAsia="SimSun" w:hAnsi="Courier New" w:cs="Courier New"/>
            <w:color w:val="993300"/>
            <w:sz w:val="20"/>
            <w:szCs w:val="20"/>
            <w:lang w:eastAsia="zh-CN"/>
            <w:rPrChange w:id="3316" w:author="EOS" w:date="2011-08-02T13:59:00Z">
              <w:rPr>
                <w:rFonts w:ascii="Courier New" w:eastAsia="SimSun" w:hAnsi="Courier New" w:cs="Courier New"/>
                <w:sz w:val="20"/>
                <w:szCs w:val="20"/>
                <w:lang w:eastAsia="zh-CN"/>
              </w:rPr>
            </w:rPrChange>
          </w:rPr>
          <w:t>-3 1. 1.</w:t>
        </w:r>
      </w:ins>
    </w:p>
    <w:p w:rsidR="007E3981" w:rsidRPr="003F3443" w:rsidRDefault="00962591" w:rsidP="00D2080C">
      <w:pPr>
        <w:autoSpaceDE w:val="0"/>
        <w:autoSpaceDN w:val="0"/>
        <w:adjustRightInd w:val="0"/>
        <w:rPr>
          <w:rFonts w:ascii="Courier New" w:eastAsia="SimSun" w:hAnsi="Courier New" w:cs="Courier New"/>
          <w:color w:val="993300"/>
          <w:sz w:val="20"/>
          <w:szCs w:val="20"/>
          <w:lang w:eastAsia="zh-CN"/>
          <w:rPrChange w:id="3317" w:author="EOS" w:date="2011-08-02T13:59:00Z">
            <w:rPr>
              <w:rFonts w:ascii="Courier New" w:eastAsia="SimSun" w:hAnsi="Courier New" w:cs="Courier New"/>
              <w:sz w:val="20"/>
              <w:szCs w:val="20"/>
              <w:lang w:eastAsia="zh-CN"/>
            </w:rPr>
          </w:rPrChange>
        </w:rPr>
      </w:pPr>
      <w:ins w:id="3318" w:author="EOS" w:date="2011-07-18T15:10:00Z">
        <w:r w:rsidRPr="00962591">
          <w:rPr>
            <w:rFonts w:ascii="Courier New" w:eastAsia="SimSun" w:hAnsi="Courier New" w:cs="Courier New"/>
            <w:color w:val="993300"/>
            <w:sz w:val="20"/>
            <w:szCs w:val="20"/>
            <w:lang w:eastAsia="zh-CN"/>
            <w:rPrChange w:id="3319" w:author="EOS" w:date="2011-08-02T13:59:00Z">
              <w:rPr>
                <w:rFonts w:ascii="Courier New" w:eastAsia="SimSun" w:hAnsi="Courier New" w:cs="Courier New"/>
                <w:sz w:val="20"/>
                <w:szCs w:val="20"/>
                <w:lang w:eastAsia="zh-CN"/>
              </w:rPr>
            </w:rPrChange>
          </w:rPr>
          <w:t>REF_MOD VALUE 1.e-3</w:t>
        </w:r>
      </w:ins>
    </w:p>
    <w:p w:rsidR="007E3981" w:rsidRPr="003F3443" w:rsidRDefault="00962591" w:rsidP="00D2080C">
      <w:pPr>
        <w:autoSpaceDE w:val="0"/>
        <w:autoSpaceDN w:val="0"/>
        <w:adjustRightInd w:val="0"/>
        <w:rPr>
          <w:rFonts w:ascii="Courier New" w:eastAsia="SimSun" w:hAnsi="Courier New" w:cs="Courier New"/>
          <w:color w:val="993300"/>
          <w:sz w:val="20"/>
          <w:szCs w:val="20"/>
          <w:lang w:eastAsia="zh-CN"/>
          <w:rPrChange w:id="3320" w:author="EOS" w:date="2011-08-02T13:59:00Z">
            <w:rPr>
              <w:rFonts w:ascii="Courier New" w:eastAsia="SimSun" w:hAnsi="Courier New" w:cs="Courier New"/>
              <w:sz w:val="20"/>
              <w:szCs w:val="20"/>
              <w:lang w:eastAsia="zh-CN"/>
            </w:rPr>
          </w:rPrChange>
        </w:rPr>
      </w:pPr>
      <w:ins w:id="3321" w:author="EOS" w:date="2011-07-18T15:10:00Z">
        <w:r w:rsidRPr="00962591">
          <w:rPr>
            <w:rFonts w:ascii="Courier New" w:eastAsia="SimSun" w:hAnsi="Courier New" w:cs="Courier New"/>
            <w:color w:val="993300"/>
            <w:sz w:val="20"/>
            <w:szCs w:val="20"/>
            <w:lang w:eastAsia="zh-CN"/>
            <w:rPrChange w:id="3322" w:author="EOS" w:date="2011-08-02T13:59:00Z">
              <w:rPr>
                <w:rFonts w:ascii="Courier New" w:eastAsia="SimSun" w:hAnsi="Courier New" w:cs="Courier New"/>
                <w:sz w:val="20"/>
                <w:szCs w:val="20"/>
                <w:lang w:eastAsia="zh-CN"/>
              </w:rPr>
            </w:rPrChange>
          </w:rPr>
          <w:t>INIT_MOD VALUE 1.e-3</w:t>
        </w:r>
      </w:ins>
    </w:p>
    <w:p w:rsidR="007E3981" w:rsidRPr="003F3443" w:rsidRDefault="00962591" w:rsidP="00D2080C">
      <w:pPr>
        <w:autoSpaceDE w:val="0"/>
        <w:autoSpaceDN w:val="0"/>
        <w:adjustRightInd w:val="0"/>
        <w:rPr>
          <w:rFonts w:ascii="Courier New" w:eastAsia="SimSun" w:hAnsi="Courier New" w:cs="Courier New"/>
          <w:color w:val="993300"/>
          <w:sz w:val="20"/>
          <w:szCs w:val="20"/>
          <w:lang w:eastAsia="zh-CN"/>
          <w:rPrChange w:id="3323" w:author="EOS" w:date="2011-08-02T13:59:00Z">
            <w:rPr>
              <w:rFonts w:ascii="Courier New" w:eastAsia="SimSun" w:hAnsi="Courier New" w:cs="Courier New"/>
              <w:sz w:val="20"/>
              <w:szCs w:val="20"/>
              <w:lang w:eastAsia="zh-CN"/>
            </w:rPr>
          </w:rPrChange>
        </w:rPr>
      </w:pPr>
      <w:ins w:id="3324" w:author="EOS" w:date="2011-07-18T15:10:00Z">
        <w:r w:rsidRPr="00962591">
          <w:rPr>
            <w:rFonts w:ascii="Courier New" w:eastAsia="SimSun" w:hAnsi="Courier New" w:cs="Courier New"/>
            <w:color w:val="993300"/>
            <w:sz w:val="20"/>
            <w:szCs w:val="20"/>
            <w:lang w:eastAsia="zh-CN"/>
            <w:rPrChange w:id="3325" w:author="EOS" w:date="2011-08-02T13:59:00Z">
              <w:rPr>
                <w:rFonts w:ascii="Courier New" w:eastAsia="SimSun" w:hAnsi="Courier New" w:cs="Courier New"/>
                <w:sz w:val="20"/>
                <w:szCs w:val="20"/>
                <w:lang w:eastAsia="zh-CN"/>
              </w:rPr>
            </w:rPrChange>
          </w:rPr>
          <w:t>USE_MREF TRUE</w:t>
        </w:r>
      </w:ins>
    </w:p>
    <w:p w:rsidR="007E3981" w:rsidRPr="003F3443" w:rsidRDefault="00962591" w:rsidP="00D2080C">
      <w:pPr>
        <w:autoSpaceDE w:val="0"/>
        <w:autoSpaceDN w:val="0"/>
        <w:adjustRightInd w:val="0"/>
        <w:rPr>
          <w:rFonts w:ascii="Courier New" w:eastAsia="SimSun" w:hAnsi="Courier New" w:cs="Courier New"/>
          <w:color w:val="993300"/>
          <w:sz w:val="20"/>
          <w:szCs w:val="20"/>
          <w:lang w:eastAsia="zh-CN"/>
          <w:rPrChange w:id="3326" w:author="EOS" w:date="2011-08-02T13:59:00Z">
            <w:rPr>
              <w:rFonts w:ascii="Courier New" w:eastAsia="SimSun" w:hAnsi="Courier New" w:cs="Courier New"/>
              <w:sz w:val="20"/>
              <w:szCs w:val="20"/>
              <w:lang w:eastAsia="zh-CN"/>
            </w:rPr>
          </w:rPrChange>
        </w:rPr>
      </w:pPr>
      <w:ins w:id="3327" w:author="EOS" w:date="2011-07-18T15:10:00Z">
        <w:r w:rsidRPr="00962591">
          <w:rPr>
            <w:rFonts w:ascii="Courier New" w:eastAsia="SimSun" w:hAnsi="Courier New" w:cs="Courier New"/>
            <w:color w:val="993300"/>
            <w:sz w:val="20"/>
            <w:szCs w:val="20"/>
            <w:lang w:eastAsia="zh-CN"/>
            <w:rPrChange w:id="3328" w:author="EOS" w:date="2011-08-02T13:59:00Z">
              <w:rPr>
                <w:rFonts w:ascii="Courier New" w:eastAsia="SimSun" w:hAnsi="Courier New" w:cs="Courier New"/>
                <w:sz w:val="20"/>
                <w:szCs w:val="20"/>
                <w:lang w:eastAsia="zh-CN"/>
              </w:rPr>
            </w:rPrChange>
          </w:rPr>
          <w:t>INVMODE CG</w:t>
        </w:r>
      </w:ins>
    </w:p>
    <w:p w:rsidR="007E3981" w:rsidRPr="003F3443" w:rsidRDefault="00962591" w:rsidP="00D2080C">
      <w:pPr>
        <w:autoSpaceDE w:val="0"/>
        <w:autoSpaceDN w:val="0"/>
        <w:adjustRightInd w:val="0"/>
        <w:rPr>
          <w:rFonts w:ascii="Courier New" w:eastAsia="SimSun" w:hAnsi="Courier New" w:cs="Courier New"/>
          <w:color w:val="993300"/>
          <w:sz w:val="20"/>
          <w:szCs w:val="20"/>
          <w:lang w:eastAsia="zh-CN"/>
          <w:rPrChange w:id="3329" w:author="EOS" w:date="2011-08-02T13:59:00Z">
            <w:rPr>
              <w:rFonts w:ascii="Courier New" w:eastAsia="SimSun" w:hAnsi="Courier New" w:cs="Courier New"/>
              <w:sz w:val="20"/>
              <w:szCs w:val="20"/>
              <w:lang w:eastAsia="zh-CN"/>
            </w:rPr>
          </w:rPrChange>
        </w:rPr>
      </w:pPr>
      <w:ins w:id="3330" w:author="EOS" w:date="2011-07-18T15:10:00Z">
        <w:r w:rsidRPr="00962591">
          <w:rPr>
            <w:rFonts w:ascii="Courier New" w:eastAsia="SimSun" w:hAnsi="Courier New" w:cs="Courier New"/>
            <w:color w:val="993300"/>
            <w:sz w:val="20"/>
            <w:szCs w:val="20"/>
            <w:lang w:eastAsia="zh-CN"/>
            <w:rPrChange w:id="3331" w:author="EOS" w:date="2011-08-02T13:59:00Z">
              <w:rPr>
                <w:rFonts w:ascii="Courier New" w:eastAsia="SimSun" w:hAnsi="Courier New" w:cs="Courier New"/>
                <w:sz w:val="20"/>
                <w:szCs w:val="20"/>
                <w:lang w:eastAsia="zh-CN"/>
              </w:rPr>
            </w:rPrChange>
          </w:rPr>
          <w:t>NITER 20</w:t>
        </w:r>
      </w:ins>
    </w:p>
    <w:p w:rsidR="007E3981" w:rsidRPr="003F3443" w:rsidRDefault="00962591" w:rsidP="00D2080C">
      <w:pPr>
        <w:autoSpaceDE w:val="0"/>
        <w:autoSpaceDN w:val="0"/>
        <w:adjustRightInd w:val="0"/>
        <w:rPr>
          <w:ins w:id="3332" w:author="EOS" w:date="2011-07-18T15:10:00Z"/>
          <w:rFonts w:ascii="Courier New" w:eastAsia="SimSun" w:hAnsi="Courier New" w:cs="Courier New"/>
          <w:color w:val="993300"/>
          <w:sz w:val="20"/>
          <w:szCs w:val="20"/>
          <w:lang w:val="it-IT" w:eastAsia="zh-CN"/>
          <w:rPrChange w:id="3333" w:author="EOS" w:date="2011-08-02T13:59:00Z">
            <w:rPr>
              <w:ins w:id="3334" w:author="EOS" w:date="2011-07-18T15:10:00Z"/>
              <w:rFonts w:ascii="Courier New" w:eastAsia="SimSun" w:hAnsi="Courier New" w:cs="Courier New"/>
              <w:sz w:val="20"/>
              <w:szCs w:val="20"/>
              <w:lang w:val="it-IT" w:eastAsia="zh-CN"/>
            </w:rPr>
          </w:rPrChange>
        </w:rPr>
      </w:pPr>
      <w:ins w:id="3335" w:author="EOS" w:date="2011-07-18T15:10:00Z">
        <w:r w:rsidRPr="00962591">
          <w:rPr>
            <w:rFonts w:ascii="Courier New" w:eastAsia="SimSun" w:hAnsi="Courier New" w:cs="Courier New"/>
            <w:color w:val="993300"/>
            <w:sz w:val="20"/>
            <w:szCs w:val="20"/>
            <w:lang w:val="it-IT" w:eastAsia="zh-CN"/>
            <w:rPrChange w:id="3336" w:author="EOS" w:date="2011-08-02T13:59:00Z">
              <w:rPr>
                <w:rFonts w:ascii="Courier New" w:eastAsia="SimSun" w:hAnsi="Courier New" w:cs="Courier New"/>
                <w:sz w:val="20"/>
                <w:szCs w:val="20"/>
                <w:lang w:val="it-IT" w:eastAsia="zh-CN"/>
              </w:rPr>
            </w:rPrChange>
          </w:rPr>
          <w:t>CG_PARAM 20 1.e-2</w:t>
        </w:r>
      </w:ins>
    </w:p>
    <w:p w:rsidR="007E3981" w:rsidRPr="0086235A" w:rsidRDefault="00F24369" w:rsidP="00D2080C">
      <w:pPr>
        <w:autoSpaceDE w:val="0"/>
        <w:autoSpaceDN w:val="0"/>
        <w:adjustRightInd w:val="0"/>
        <w:rPr>
          <w:rFonts w:ascii="Courier New" w:eastAsia="SimSun" w:hAnsi="Courier New" w:cs="Courier New"/>
          <w:sz w:val="20"/>
          <w:szCs w:val="20"/>
          <w:lang w:val="it-IT" w:eastAsia="zh-CN"/>
        </w:rPr>
      </w:pPr>
      <w:ins w:id="3337" w:author="EOS" w:date="2011-07-18T15:10:00Z">
        <w:r>
          <w:pict>
            <v:rect id="_x0000_i1143" style="width:0;height:1.5pt" o:hralign="center" o:hrstd="t" o:hr="t" fillcolor="#a0a0a0" stroked="f"/>
          </w:pict>
        </w:r>
      </w:ins>
    </w:p>
    <w:p w:rsidR="00EF6550" w:rsidRDefault="007E3981">
      <w:pPr>
        <w:spacing w:before="100" w:beforeAutospacing="1" w:after="100" w:afterAutospacing="1"/>
        <w:rPr>
          <w:ins w:id="3338" w:author="Doug Oldenburg" w:date="2011-07-17T10:51:00Z"/>
          <w:del w:id="3339" w:author="EOS" w:date="2011-07-18T15:15:00Z"/>
          <w:rFonts w:ascii="Times New Roman" w:hAnsi="Times New Roman"/>
          <w:sz w:val="24"/>
          <w:szCs w:val="24"/>
        </w:rPr>
        <w:pPrChange w:id="3340" w:author="EOS" w:date="2011-07-18T15:11:00Z">
          <w:pPr>
            <w:spacing w:before="100" w:beforeAutospacing="1" w:after="100" w:afterAutospacing="1"/>
            <w:ind w:left="360"/>
          </w:pPr>
        </w:pPrChange>
      </w:pPr>
      <w:ins w:id="3341" w:author="EOS" w:date="2011-06-15T12:01:00Z">
        <w:del w:id="3342" w:author="Doug Oldenburg" w:date="2011-07-17T10:49:00Z">
          <w:r w:rsidDel="00594595">
            <w:rPr>
              <w:rFonts w:ascii="Times New Roman" w:hAnsi="Times New Roman"/>
              <w:sz w:val="24"/>
              <w:szCs w:val="24"/>
            </w:rPr>
            <w:delText xml:space="preserve">While running this inversion the </w:delText>
          </w:r>
          <w:r w:rsidR="00962591" w:rsidDel="00594595">
            <w:fldChar w:fldCharType="begin"/>
          </w:r>
          <w:r w:rsidDel="00594595">
            <w:delInstrText xml:space="preserve"> HYPERLINK "mailto:DCINV@D_V5.0" </w:delInstrText>
          </w:r>
          <w:r w:rsidR="00962591" w:rsidDel="00594595">
            <w:fldChar w:fldCharType="separate"/>
          </w:r>
          <w:r w:rsidRPr="00425B69" w:rsidDel="00594595">
            <w:rPr>
              <w:rStyle w:val="Hyperlink"/>
              <w:rFonts w:ascii="Times New Roman" w:hAnsi="Times New Roman"/>
              <w:sz w:val="24"/>
              <w:szCs w:val="24"/>
            </w:rPr>
            <w:delText>DCINV</w:delText>
          </w:r>
          <w:r w:rsidDel="00594595">
            <w:rPr>
              <w:rStyle w:val="Hyperlink"/>
              <w:rFonts w:ascii="Times New Roman" w:hAnsi="Times New Roman"/>
              <w:sz w:val="24"/>
              <w:szCs w:val="24"/>
            </w:rPr>
            <w:delText>2</w:delText>
          </w:r>
          <w:r w:rsidRPr="00425B69" w:rsidDel="00594595">
            <w:rPr>
              <w:rStyle w:val="Hyperlink"/>
              <w:rFonts w:ascii="Times New Roman" w:hAnsi="Times New Roman"/>
              <w:sz w:val="24"/>
              <w:szCs w:val="24"/>
            </w:rPr>
            <w:delText>D_V5.0</w:delText>
          </w:r>
          <w:r w:rsidR="00962591" w:rsidDel="00594595">
            <w:fldChar w:fldCharType="end"/>
          </w:r>
          <w:r w:rsidDel="00594595">
            <w:rPr>
              <w:rFonts w:ascii="Times New Roman" w:hAnsi="Times New Roman"/>
              <w:sz w:val="24"/>
              <w:szCs w:val="24"/>
            </w:rPr>
            <w:delText xml:space="preserve"> returned an error that recovered conductivity values were becoming increasingly unrealistic and therefore the inversion ended in early termination. Therefore line 9 in the input file had to be edited to accommodate boundary values to prevent the inversion from premature termination. </w:delText>
          </w:r>
        </w:del>
        <w:r>
          <w:rPr>
            <w:rFonts w:ascii="Times New Roman" w:hAnsi="Times New Roman"/>
            <w:sz w:val="24"/>
            <w:szCs w:val="24"/>
          </w:rPr>
          <w:t>The results of the inversion are shown in (</w:t>
        </w:r>
      </w:ins>
      <w:ins w:id="3343" w:author="EOS" w:date="2011-06-15T12:22:00Z">
        <w:r w:rsidR="00962591" w:rsidRPr="007E3981">
          <w:rPr>
            <w:rFonts w:ascii="Times New Roman" w:hAnsi="Times New Roman"/>
            <w:color w:val="0000FF"/>
            <w:sz w:val="24"/>
            <w:szCs w:val="24"/>
            <w:u w:val="single"/>
          </w:rPr>
          <w:fldChar w:fldCharType="begin"/>
        </w:r>
        <w:r w:rsidR="00962591" w:rsidRPr="00962591">
          <w:rPr>
            <w:rFonts w:ascii="Times New Roman" w:hAnsi="Times New Roman"/>
            <w:color w:val="0000FF"/>
            <w:sz w:val="24"/>
            <w:szCs w:val="24"/>
            <w:u w:val="single"/>
            <w:rPrChange w:id="3344" w:author="EOS" w:date="2011-07-18T17:33:00Z">
              <w:rPr>
                <w:sz w:val="24"/>
                <w:szCs w:val="24"/>
              </w:rPr>
            </w:rPrChange>
          </w:rPr>
          <w:instrText xml:space="preserve">HYPERLINK  </w:instrText>
        </w:r>
        <w:r w:rsidRPr="00ED0F6A">
          <w:rPr>
            <w:rFonts w:ascii="Times New Roman" w:hAnsi="Times New Roman"/>
            <w:color w:val="0000FF"/>
            <w:sz w:val="24"/>
            <w:szCs w:val="24"/>
            <w:u w:val="single"/>
          </w:rPr>
          <w:instrText>\</w:instrText>
        </w:r>
        <w:r w:rsidR="00962591" w:rsidRPr="00962591">
          <w:rPr>
            <w:rFonts w:ascii="Times New Roman" w:hAnsi="Times New Roman"/>
            <w:color w:val="0000FF"/>
            <w:sz w:val="24"/>
            <w:szCs w:val="24"/>
            <w:u w:val="single"/>
            <w:rPrChange w:id="3345" w:author="EOS" w:date="2011-07-18T17:33:00Z">
              <w:rPr>
                <w:sz w:val="24"/>
                <w:szCs w:val="24"/>
              </w:rPr>
            </w:rPrChange>
          </w:rPr>
          <w:instrText>l "FIG28"</w:instrText>
        </w:r>
        <w:r w:rsidR="00962591" w:rsidRPr="007E3981">
          <w:rPr>
            <w:rFonts w:ascii="Times New Roman" w:hAnsi="Times New Roman"/>
            <w:color w:val="0000FF"/>
            <w:sz w:val="24"/>
            <w:szCs w:val="24"/>
            <w:u w:val="single"/>
            <w:rPrChange w:id="3346" w:author="EOS" w:date="2011-07-18T17:33:00Z">
              <w:rPr>
                <w:rFonts w:ascii="Times New Roman" w:hAnsi="Times New Roman"/>
                <w:color w:val="0000FF"/>
                <w:sz w:val="24"/>
                <w:szCs w:val="24"/>
                <w:u w:val="single"/>
              </w:rPr>
            </w:rPrChange>
          </w:rPr>
          <w:fldChar w:fldCharType="separate"/>
        </w:r>
      </w:ins>
      <w:ins w:id="3347" w:author="EOS" w:date="2011-07-18T17:32:00Z">
        <w:r w:rsidR="00962591" w:rsidRPr="007E3981">
          <w:rPr>
            <w:rFonts w:ascii="Times New Roman" w:hAnsi="Times New Roman"/>
            <w:color w:val="0000FF"/>
            <w:sz w:val="24"/>
            <w:szCs w:val="24"/>
            <w:u w:val="single"/>
            <w:rPrChange w:id="3348" w:author="EOS" w:date="2011-07-18T17:33:00Z">
              <w:rPr>
                <w:rFonts w:ascii="Times New Roman" w:hAnsi="Times New Roman"/>
                <w:color w:val="0000FF"/>
                <w:sz w:val="24"/>
                <w:szCs w:val="24"/>
                <w:u w:val="single"/>
              </w:rPr>
            </w:rPrChange>
          </w:rPr>
          <w:fldChar w:fldCharType="begin"/>
        </w:r>
        <w:r w:rsidR="00962591" w:rsidRPr="00962591">
          <w:rPr>
            <w:rFonts w:ascii="Times New Roman" w:hAnsi="Times New Roman"/>
            <w:color w:val="0000FF"/>
            <w:sz w:val="24"/>
            <w:szCs w:val="24"/>
            <w:u w:val="single"/>
            <w:rPrChange w:id="3349" w:author="EOS" w:date="2011-07-18T17:33:00Z">
              <w:rPr>
                <w:color w:val="0000FF"/>
                <w:sz w:val="24"/>
                <w:szCs w:val="24"/>
                <w:u w:val="single"/>
              </w:rPr>
            </w:rPrChange>
          </w:rPr>
          <w:instrText xml:space="preserve"> REF _Ref298773705 </w:instrText>
        </w:r>
        <w:r w:rsidRPr="00ED0F6A">
          <w:rPr>
            <w:rFonts w:ascii="Times New Roman" w:hAnsi="Times New Roman"/>
            <w:color w:val="0000FF"/>
            <w:sz w:val="24"/>
            <w:szCs w:val="24"/>
            <w:u w:val="single"/>
          </w:rPr>
          <w:instrText>\</w:instrText>
        </w:r>
        <w:r w:rsidR="00962591" w:rsidRPr="00962591">
          <w:rPr>
            <w:rFonts w:ascii="Times New Roman" w:hAnsi="Times New Roman"/>
            <w:color w:val="0000FF"/>
            <w:sz w:val="24"/>
            <w:szCs w:val="24"/>
            <w:u w:val="single"/>
            <w:rPrChange w:id="3350" w:author="EOS" w:date="2011-07-18T17:33:00Z">
              <w:rPr>
                <w:color w:val="0000FF"/>
                <w:sz w:val="24"/>
                <w:szCs w:val="24"/>
                <w:u w:val="single"/>
              </w:rPr>
            </w:rPrChange>
          </w:rPr>
          <w:instrText xml:space="preserve">h </w:instrText>
        </w:r>
      </w:ins>
      <w:r>
        <w:rPr>
          <w:rStyle w:val="Hyperlink"/>
          <w:rFonts w:ascii="Times New Roman" w:hAnsi="Times New Roman"/>
          <w:sz w:val="24"/>
          <w:szCs w:val="24"/>
        </w:rPr>
        <w:instrText xml:space="preserve"> \* MERGEFORMAT </w:instrText>
      </w:r>
      <w:r w:rsidR="00962591" w:rsidRPr="007E3981">
        <w:rPr>
          <w:rFonts w:ascii="Times New Roman" w:hAnsi="Times New Roman"/>
          <w:color w:val="0000FF"/>
          <w:sz w:val="24"/>
          <w:szCs w:val="24"/>
          <w:u w:val="single"/>
          <w:rPrChange w:id="3351" w:author="EOS" w:date="2011-07-18T17:33:00Z">
            <w:rPr>
              <w:rFonts w:ascii="Times New Roman" w:hAnsi="Times New Roman"/>
              <w:color w:val="0000FF"/>
              <w:sz w:val="24"/>
              <w:szCs w:val="24"/>
              <w:u w:val="single"/>
            </w:rPr>
          </w:rPrChange>
        </w:rPr>
      </w:r>
      <w:ins w:id="3352" w:author="EOS" w:date="2011-07-18T17:32:00Z">
        <w:r w:rsidR="00962591" w:rsidRPr="007E3981">
          <w:rPr>
            <w:rFonts w:ascii="Times New Roman" w:hAnsi="Times New Roman"/>
            <w:color w:val="0000FF"/>
            <w:sz w:val="24"/>
            <w:szCs w:val="24"/>
            <w:u w:val="single"/>
            <w:rPrChange w:id="3353" w:author="EOS" w:date="2011-07-18T17:33:00Z">
              <w:rPr>
                <w:rFonts w:ascii="Times New Roman" w:hAnsi="Times New Roman"/>
                <w:color w:val="0000FF"/>
                <w:sz w:val="24"/>
                <w:szCs w:val="24"/>
                <w:u w:val="single"/>
              </w:rPr>
            </w:rPrChange>
          </w:rPr>
          <w:fldChar w:fldCharType="separate"/>
        </w:r>
      </w:ins>
      <w:ins w:id="3354" w:author="EOS" w:date="2011-09-07T12:31:00Z">
        <w:r w:rsidR="00962591" w:rsidRPr="00962591">
          <w:rPr>
            <w:rFonts w:ascii="Times New Roman" w:hAnsi="Times New Roman"/>
            <w:color w:val="0000FF"/>
            <w:sz w:val="24"/>
            <w:szCs w:val="24"/>
            <w:u w:val="single"/>
            <w:rPrChange w:id="3355" w:author="EOS" w:date="2011-09-07T12:31:00Z">
              <w:rPr>
                <w:sz w:val="24"/>
                <w:szCs w:val="24"/>
              </w:rPr>
            </w:rPrChange>
          </w:rPr>
          <w:t xml:space="preserve">Figure </w:t>
        </w:r>
        <w:r w:rsidR="00962591" w:rsidRPr="00962591">
          <w:rPr>
            <w:rFonts w:ascii="Times New Roman" w:hAnsi="Times New Roman"/>
            <w:noProof/>
            <w:color w:val="0000FF"/>
            <w:sz w:val="24"/>
            <w:szCs w:val="24"/>
            <w:u w:val="single"/>
            <w:rPrChange w:id="3356" w:author="EOS" w:date="2011-09-07T12:31:00Z">
              <w:rPr>
                <w:noProof/>
                <w:sz w:val="24"/>
                <w:szCs w:val="24"/>
              </w:rPr>
            </w:rPrChange>
          </w:rPr>
          <w:t>30</w:t>
        </w:r>
      </w:ins>
      <w:ins w:id="3357" w:author="Doug Oldenburg" w:date="2011-08-01T16:42:00Z">
        <w:del w:id="3358" w:author="EOS" w:date="2011-08-02T13:59:00Z">
          <w:r w:rsidR="00962591" w:rsidRPr="00962591">
            <w:rPr>
              <w:rFonts w:ascii="Times New Roman" w:hAnsi="Times New Roman"/>
              <w:color w:val="0000FF"/>
              <w:sz w:val="24"/>
              <w:szCs w:val="24"/>
              <w:u w:val="single"/>
              <w:rPrChange w:id="3359" w:author="Doug Oldenburg" w:date="2011-08-01T16:42:00Z">
                <w:rPr>
                  <w:sz w:val="24"/>
                  <w:szCs w:val="24"/>
                </w:rPr>
              </w:rPrChange>
            </w:rPr>
            <w:delText>F</w:delText>
          </w:r>
        </w:del>
        <w:del w:id="3360" w:author="EOS" w:date="2011-08-02T15:00:00Z">
          <w:r w:rsidR="00962591" w:rsidRPr="00962591">
            <w:rPr>
              <w:rFonts w:ascii="Times New Roman" w:hAnsi="Times New Roman"/>
              <w:color w:val="0000FF"/>
              <w:sz w:val="24"/>
              <w:szCs w:val="24"/>
              <w:u w:val="single"/>
              <w:rPrChange w:id="3361" w:author="Doug Oldenburg" w:date="2011-08-01T16:42:00Z">
                <w:rPr>
                  <w:sz w:val="24"/>
                  <w:szCs w:val="24"/>
                </w:rPr>
              </w:rPrChange>
            </w:rPr>
            <w:delText xml:space="preserve">igure </w:delText>
          </w:r>
          <w:r w:rsidR="00962591" w:rsidRPr="00962591">
            <w:rPr>
              <w:rFonts w:ascii="Times New Roman" w:hAnsi="Times New Roman"/>
              <w:noProof/>
              <w:color w:val="0000FF"/>
              <w:sz w:val="24"/>
              <w:szCs w:val="24"/>
              <w:u w:val="single"/>
              <w:rPrChange w:id="3362" w:author="Doug Oldenburg" w:date="2011-08-01T16:42:00Z">
                <w:rPr>
                  <w:noProof/>
                  <w:sz w:val="24"/>
                  <w:szCs w:val="24"/>
                </w:rPr>
              </w:rPrChange>
            </w:rPr>
            <w:delText>30</w:delText>
          </w:r>
        </w:del>
      </w:ins>
      <w:ins w:id="3363" w:author="EOS" w:date="2011-07-18T17:32:00Z">
        <w:r w:rsidR="00962591" w:rsidRPr="007E3981">
          <w:rPr>
            <w:rFonts w:ascii="Times New Roman" w:hAnsi="Times New Roman"/>
            <w:color w:val="0000FF"/>
            <w:sz w:val="24"/>
            <w:szCs w:val="24"/>
            <w:u w:val="single"/>
            <w:rPrChange w:id="3364" w:author="EOS" w:date="2011-07-18T17:33:00Z">
              <w:rPr>
                <w:rFonts w:ascii="Times New Roman" w:hAnsi="Times New Roman"/>
                <w:color w:val="0000FF"/>
                <w:sz w:val="24"/>
                <w:szCs w:val="24"/>
                <w:u w:val="single"/>
              </w:rPr>
            </w:rPrChange>
          </w:rPr>
          <w:fldChar w:fldCharType="end"/>
        </w:r>
      </w:ins>
      <w:ins w:id="3365" w:author="EOS" w:date="2011-06-15T12:22:00Z">
        <w:r w:rsidR="00962591" w:rsidRPr="007E3981">
          <w:rPr>
            <w:rFonts w:ascii="Times New Roman" w:hAnsi="Times New Roman"/>
            <w:color w:val="0000FF"/>
            <w:sz w:val="24"/>
            <w:szCs w:val="24"/>
            <w:u w:val="single"/>
            <w:rPrChange w:id="3366" w:author="EOS" w:date="2011-07-18T17:33:00Z">
              <w:rPr>
                <w:rFonts w:ascii="Times New Roman" w:hAnsi="Times New Roman"/>
                <w:color w:val="0000FF"/>
                <w:sz w:val="24"/>
                <w:szCs w:val="24"/>
                <w:u w:val="single"/>
              </w:rPr>
            </w:rPrChange>
          </w:rPr>
          <w:fldChar w:fldCharType="end"/>
        </w:r>
      </w:ins>
      <w:ins w:id="3367" w:author="EOS" w:date="2011-06-15T12:01:00Z">
        <w:r>
          <w:rPr>
            <w:rFonts w:ascii="Times New Roman" w:hAnsi="Times New Roman"/>
            <w:sz w:val="24"/>
            <w:szCs w:val="24"/>
          </w:rPr>
          <w:t>). The inversion ran for</w:t>
        </w:r>
      </w:ins>
      <w:ins w:id="3368" w:author="Doug Oldenburg" w:date="2011-07-17T10:49:00Z">
        <w:r>
          <w:rPr>
            <w:rFonts w:ascii="Times New Roman" w:hAnsi="Times New Roman"/>
            <w:sz w:val="24"/>
            <w:szCs w:val="24"/>
          </w:rPr>
          <w:t xml:space="preserve"> </w:t>
        </w:r>
      </w:ins>
      <w:ins w:id="3369" w:author="EOS" w:date="2011-06-15T12:01:00Z">
        <w:del w:id="3370" w:author="Doug Oldenburg" w:date="2011-07-17T10:49:00Z">
          <w:r w:rsidDel="00594595">
            <w:rPr>
              <w:rFonts w:ascii="Times New Roman" w:hAnsi="Times New Roman"/>
              <w:sz w:val="24"/>
              <w:szCs w:val="24"/>
            </w:rPr>
            <w:delText xml:space="preserve"> 100</w:delText>
          </w:r>
        </w:del>
      </w:ins>
      <w:ins w:id="3371" w:author="Doug Oldenburg" w:date="2011-07-17T10:49:00Z">
        <w:r>
          <w:rPr>
            <w:rFonts w:ascii="Times New Roman" w:hAnsi="Times New Roman"/>
            <w:sz w:val="24"/>
            <w:szCs w:val="24"/>
          </w:rPr>
          <w:t>20</w:t>
        </w:r>
      </w:ins>
      <w:ins w:id="3372" w:author="EOS" w:date="2011-06-15T12:01:00Z">
        <w:r>
          <w:rPr>
            <w:rFonts w:ascii="Times New Roman" w:hAnsi="Times New Roman"/>
            <w:sz w:val="24"/>
            <w:szCs w:val="24"/>
          </w:rPr>
          <w:t xml:space="preserve"> iterations </w:t>
        </w:r>
      </w:ins>
      <w:ins w:id="3373" w:author="Doug Oldenburg" w:date="2011-07-17T10:49:00Z">
        <w:r>
          <w:rPr>
            <w:rFonts w:ascii="Times New Roman" w:hAnsi="Times New Roman"/>
            <w:sz w:val="24"/>
            <w:szCs w:val="24"/>
          </w:rPr>
          <w:t>and the target misfit was not achieved</w:t>
        </w:r>
      </w:ins>
      <w:ins w:id="3374" w:author="Doug Oldenburg" w:date="2011-07-17T10:50:00Z">
        <w:r>
          <w:rPr>
            <w:rFonts w:ascii="Times New Roman" w:hAnsi="Times New Roman"/>
            <w:sz w:val="24"/>
            <w:szCs w:val="24"/>
          </w:rPr>
          <w:t xml:space="preserve"> and there were many artifacts. The reason is that the great effort was being made to fit the five erroneous data.</w:t>
        </w:r>
      </w:ins>
    </w:p>
    <w:p w:rsidR="00EF6550" w:rsidRDefault="00EF6550">
      <w:pPr>
        <w:numPr>
          <w:ins w:id="3375" w:author="Doug Oldenburg" w:date="2011-07-17T10:51:00Z"/>
        </w:numPr>
        <w:spacing w:before="100" w:beforeAutospacing="1" w:after="100" w:afterAutospacing="1"/>
        <w:rPr>
          <w:ins w:id="3376" w:author="Doug Oldenburg" w:date="2011-07-17T10:51:00Z"/>
          <w:del w:id="3377" w:author="EOS" w:date="2011-07-18T15:15:00Z"/>
          <w:rFonts w:ascii="Times New Roman" w:hAnsi="Times New Roman"/>
          <w:sz w:val="24"/>
          <w:szCs w:val="24"/>
        </w:rPr>
        <w:pPrChange w:id="3378" w:author="EOS" w:date="2011-07-18T15:15:00Z">
          <w:pPr>
            <w:spacing w:before="100" w:beforeAutospacing="1" w:after="100" w:afterAutospacing="1"/>
            <w:ind w:left="360"/>
          </w:pPr>
        </w:pPrChange>
      </w:pPr>
    </w:p>
    <w:p w:rsidR="00EF6550" w:rsidRDefault="00EF6550">
      <w:pPr>
        <w:spacing w:before="100" w:beforeAutospacing="1" w:after="100" w:afterAutospacing="1"/>
        <w:rPr>
          <w:ins w:id="3379" w:author="Doug Oldenburg" w:date="2011-07-17T10:51:00Z"/>
          <w:rFonts w:ascii="Times New Roman" w:hAnsi="Times New Roman"/>
          <w:sz w:val="24"/>
          <w:szCs w:val="24"/>
        </w:rPr>
        <w:pPrChange w:id="3380" w:author="EOS" w:date="2011-07-18T15:15:00Z">
          <w:pPr>
            <w:spacing w:before="100" w:beforeAutospacing="1" w:after="100" w:afterAutospacing="1"/>
            <w:ind w:left="360"/>
          </w:pPr>
        </w:pPrChange>
      </w:pPr>
      <w:ins w:id="3381" w:author="Doug Oldenburg" w:date="2011-07-17T10:54:00Z">
        <w:del w:id="3382" w:author="EOS" w:date="2011-07-18T14:44:00Z">
          <w:r>
            <w:rPr>
              <w:rFonts w:ascii="Times New Roman" w:hAnsi="Times New Roman"/>
              <w:noProof/>
              <w:sz w:val="24"/>
              <w:szCs w:val="24"/>
              <w:lang w:val="en-CA" w:eastAsia="en-CA"/>
              <w:rPrChange w:id="3383" w:author="Unknown">
                <w:rPr>
                  <w:noProof/>
                  <w:sz w:val="24"/>
                  <w:szCs w:val="24"/>
                  <w:lang w:val="en-CA" w:eastAsia="en-CA"/>
                </w:rPr>
              </w:rPrChange>
            </w:rPr>
            <w:drawing>
              <wp:inline distT="0" distB="0" distL="0" distR="0">
                <wp:extent cx="5524500" cy="4305300"/>
                <wp:effectExtent l="0" t="0" r="0" b="0"/>
                <wp:docPr id="270"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24500" cy="4305300"/>
                        </a:xfrm>
                        <a:prstGeom prst="rect">
                          <a:avLst/>
                        </a:prstGeom>
                        <a:noFill/>
                        <a:ln>
                          <a:noFill/>
                        </a:ln>
                      </pic:spPr>
                    </pic:pic>
                  </a:graphicData>
                </a:graphic>
              </wp:inline>
            </w:drawing>
          </w:r>
        </w:del>
      </w:ins>
    </w:p>
    <w:p w:rsidR="00EF6550" w:rsidRDefault="007E3981">
      <w:pPr>
        <w:numPr>
          <w:ins w:id="3384" w:author="Doug Oldenburg" w:date="2011-07-17T10:51:00Z"/>
        </w:numPr>
        <w:spacing w:before="100" w:beforeAutospacing="1" w:after="100" w:afterAutospacing="1"/>
        <w:rPr>
          <w:ins w:id="3385" w:author="Doug Oldenburg" w:date="2011-07-17T11:00:00Z"/>
          <w:rFonts w:ascii="Times New Roman" w:hAnsi="Times New Roman"/>
          <w:sz w:val="24"/>
          <w:szCs w:val="24"/>
        </w:rPr>
        <w:pPrChange w:id="3386" w:author="EOS" w:date="2011-07-18T15:11:00Z">
          <w:pPr>
            <w:spacing w:before="100" w:beforeAutospacing="1" w:after="100" w:afterAutospacing="1"/>
            <w:ind w:left="360"/>
          </w:pPr>
        </w:pPrChange>
      </w:pPr>
      <w:ins w:id="3387" w:author="Doug Oldenburg" w:date="2011-07-17T11:00:00Z">
        <w:del w:id="3388" w:author="EOS" w:date="2011-07-18T15:29:00Z">
          <w:r w:rsidDel="00EB4ECA">
            <w:rPr>
              <w:rFonts w:ascii="Times New Roman" w:hAnsi="Times New Roman"/>
              <w:sz w:val="24"/>
              <w:szCs w:val="24"/>
            </w:rPr>
            <w:delText xml:space="preserve">In the following figure we show the observed data and the normalized misfit. </w:delText>
          </w:r>
        </w:del>
      </w:ins>
      <w:ins w:id="3389" w:author="Doug Oldenburg" w:date="2011-07-17T11:12:00Z">
        <w:del w:id="3390" w:author="EOS" w:date="2011-07-18T15:29:00Z">
          <w:r w:rsidDel="00EB4ECA">
            <w:rPr>
              <w:rFonts w:ascii="Times New Roman" w:hAnsi="Times New Roman"/>
              <w:sz w:val="24"/>
              <w:szCs w:val="24"/>
            </w:rPr>
            <w:delText>Three</w:delText>
          </w:r>
        </w:del>
      </w:ins>
      <w:ins w:id="3391" w:author="Doug Oldenburg" w:date="2011-07-17T11:00:00Z">
        <w:del w:id="3392" w:author="EOS" w:date="2011-07-18T15:29:00Z">
          <w:r w:rsidDel="00EB4ECA">
            <w:rPr>
              <w:rFonts w:ascii="Times New Roman" w:hAnsi="Times New Roman"/>
              <w:sz w:val="24"/>
              <w:szCs w:val="24"/>
            </w:rPr>
            <w:delText xml:space="preserve"> of the five outliers are distinct </w:delText>
          </w:r>
        </w:del>
      </w:ins>
      <w:ins w:id="3393" w:author="Doug Oldenburg" w:date="2011-07-17T11:22:00Z">
        <w:del w:id="3394" w:author="EOS" w:date="2011-07-18T15:29:00Z">
          <w:r w:rsidDel="00EB4ECA">
            <w:rPr>
              <w:rFonts w:ascii="Times New Roman" w:hAnsi="Times New Roman"/>
              <w:sz w:val="24"/>
              <w:szCs w:val="24"/>
            </w:rPr>
            <w:delText xml:space="preserve">and they contribute a value of XXX to the final misfit of 9303. </w:delText>
          </w:r>
        </w:del>
      </w:ins>
      <w:ins w:id="3395" w:author="Doug Oldenburg" w:date="2011-07-17T11:23:00Z">
        <w:del w:id="3396" w:author="EOS" w:date="2011-07-18T15:29:00Z">
          <w:r w:rsidDel="00EB4ECA">
            <w:rPr>
              <w:rFonts w:ascii="Times New Roman" w:hAnsi="Times New Roman"/>
              <w:sz w:val="24"/>
              <w:szCs w:val="24"/>
            </w:rPr>
            <w:delText>By recognizing them as outliers, t</w:delText>
          </w:r>
        </w:del>
      </w:ins>
      <w:ins w:id="3397" w:author="Doug Oldenburg" w:date="2011-07-17T11:22:00Z">
        <w:del w:id="3398" w:author="EOS" w:date="2011-07-18T15:29:00Z">
          <w:r w:rsidDel="00EB4ECA">
            <w:rPr>
              <w:rFonts w:ascii="Times New Roman" w:hAnsi="Times New Roman"/>
              <w:sz w:val="24"/>
              <w:szCs w:val="24"/>
            </w:rPr>
            <w:delText xml:space="preserve">hey </w:delText>
          </w:r>
        </w:del>
      </w:ins>
      <w:ins w:id="3399" w:author="Doug Oldenburg" w:date="2011-07-17T11:10:00Z">
        <w:del w:id="3400" w:author="EOS" w:date="2011-07-18T15:29:00Z">
          <w:r w:rsidDel="00EB4ECA">
            <w:rPr>
              <w:rFonts w:ascii="Times New Roman" w:hAnsi="Times New Roman"/>
              <w:sz w:val="24"/>
              <w:szCs w:val="24"/>
            </w:rPr>
            <w:delText>might</w:delText>
          </w:r>
        </w:del>
      </w:ins>
      <w:ins w:id="3401" w:author="Doug Oldenburg" w:date="2011-07-17T11:00:00Z">
        <w:del w:id="3402" w:author="EOS" w:date="2011-07-18T15:29:00Z">
          <w:r w:rsidDel="00EB4ECA">
            <w:rPr>
              <w:rFonts w:ascii="Times New Roman" w:hAnsi="Times New Roman"/>
              <w:sz w:val="24"/>
              <w:szCs w:val="24"/>
            </w:rPr>
            <w:delText xml:space="preserve"> be winnowed from further analysis</w:delText>
          </w:r>
        </w:del>
      </w:ins>
      <w:ins w:id="3403" w:author="Doug Oldenburg" w:date="2011-07-17T11:23:00Z">
        <w:del w:id="3404" w:author="EOS" w:date="2011-07-18T15:29:00Z">
          <w:r w:rsidDel="00EB4ECA">
            <w:rPr>
              <w:rFonts w:ascii="Times New Roman" w:hAnsi="Times New Roman"/>
              <w:sz w:val="24"/>
              <w:szCs w:val="24"/>
            </w:rPr>
            <w:delText xml:space="preserve"> </w:delText>
          </w:r>
        </w:del>
      </w:ins>
      <w:ins w:id="3405" w:author="Doug Oldenburg" w:date="2011-07-17T11:10:00Z">
        <w:del w:id="3406" w:author="EOS" w:date="2011-07-18T15:29:00Z">
          <w:r w:rsidDel="00D934E8">
            <w:rPr>
              <w:rFonts w:ascii="Times New Roman" w:hAnsi="Times New Roman"/>
              <w:sz w:val="24"/>
              <w:szCs w:val="24"/>
            </w:rPr>
            <w:delText xml:space="preserve"> </w:delText>
          </w:r>
          <w:r w:rsidDel="00EB4ECA">
            <w:rPr>
              <w:rFonts w:ascii="Times New Roman" w:hAnsi="Times New Roman"/>
              <w:sz w:val="24"/>
              <w:szCs w:val="24"/>
            </w:rPr>
            <w:delText xml:space="preserve">but two erroneous data </w:delText>
          </w:r>
        </w:del>
      </w:ins>
      <w:ins w:id="3407" w:author="Doug Oldenburg" w:date="2011-07-17T11:13:00Z">
        <w:del w:id="3408" w:author="EOS" w:date="2011-07-18T15:29:00Z">
          <w:r w:rsidDel="00EB4ECA">
            <w:rPr>
              <w:rFonts w:ascii="Times New Roman" w:hAnsi="Times New Roman"/>
              <w:sz w:val="24"/>
              <w:szCs w:val="24"/>
            </w:rPr>
            <w:delText xml:space="preserve">have been overfit by the modeling </w:delText>
          </w:r>
        </w:del>
      </w:ins>
      <w:ins w:id="3409" w:author="Doug Oldenburg" w:date="2011-07-17T11:14:00Z">
        <w:del w:id="3410" w:author="EOS" w:date="2011-07-18T15:29:00Z">
          <w:r w:rsidDel="00EB4ECA">
            <w:rPr>
              <w:rFonts w:ascii="Times New Roman" w:hAnsi="Times New Roman"/>
              <w:sz w:val="24"/>
              <w:szCs w:val="24"/>
            </w:rPr>
            <w:delText xml:space="preserve">and as a result produced incorrect structure. This has lead to other, higher quality data, </w:delText>
          </w:r>
        </w:del>
      </w:ins>
      <w:ins w:id="3411" w:author="Doug Oldenburg" w:date="2011-07-17T11:23:00Z">
        <w:del w:id="3412" w:author="EOS" w:date="2011-07-18T15:29:00Z">
          <w:r w:rsidDel="00EB4ECA">
            <w:rPr>
              <w:rFonts w:ascii="Times New Roman" w:hAnsi="Times New Roman"/>
              <w:sz w:val="24"/>
              <w:szCs w:val="24"/>
            </w:rPr>
            <w:delText>having large misfits. This is characteristic of non-robust norms.</w:delText>
          </w:r>
        </w:del>
      </w:ins>
      <w:ins w:id="3413" w:author="Doug Oldenburg" w:date="2011-07-17T11:24:00Z">
        <w:del w:id="3414" w:author="EOS" w:date="2011-07-18T15:29:00Z">
          <w:r w:rsidDel="00EB4ECA">
            <w:rPr>
              <w:rFonts w:ascii="Times New Roman" w:hAnsi="Times New Roman"/>
              <w:sz w:val="24"/>
              <w:szCs w:val="24"/>
            </w:rPr>
            <w:delText xml:space="preserve"> </w:delText>
          </w:r>
        </w:del>
      </w:ins>
      <w:ins w:id="3415" w:author="Doug Oldenburg" w:date="2011-07-17T11:14:00Z">
        <w:del w:id="3416" w:author="EOS" w:date="2011-07-18T15:29:00Z">
          <w:r w:rsidDel="00EB4ECA">
            <w:rPr>
              <w:rFonts w:ascii="Times New Roman" w:hAnsi="Times New Roman"/>
              <w:sz w:val="24"/>
              <w:szCs w:val="24"/>
            </w:rPr>
            <w:delText xml:space="preserve"> </w:delText>
          </w:r>
        </w:del>
      </w:ins>
    </w:p>
    <w:p w:rsidR="007E3981" w:rsidDel="00EB4ECA" w:rsidRDefault="007E3981" w:rsidP="008611B0">
      <w:pPr>
        <w:numPr>
          <w:ins w:id="3417" w:author="Doug Oldenburg" w:date="2011-07-17T10:51:00Z"/>
        </w:numPr>
        <w:spacing w:before="100" w:beforeAutospacing="1" w:after="100" w:afterAutospacing="1"/>
        <w:ind w:left="360"/>
        <w:rPr>
          <w:ins w:id="3418" w:author="Doug Oldenburg" w:date="2011-07-17T11:01:00Z"/>
          <w:del w:id="3419" w:author="EOS" w:date="2011-07-18T15:25:00Z"/>
          <w:rFonts w:ascii="Times New Roman" w:hAnsi="Times New Roman"/>
          <w:sz w:val="24"/>
          <w:szCs w:val="24"/>
        </w:rPr>
      </w:pPr>
    </w:p>
    <w:p w:rsidR="007E3981" w:rsidDel="00EB4ECA" w:rsidRDefault="007E3981" w:rsidP="008611B0">
      <w:pPr>
        <w:numPr>
          <w:ins w:id="3420" w:author="Doug Oldenburg" w:date="2011-07-17T10:51:00Z"/>
        </w:numPr>
        <w:spacing w:before="100" w:beforeAutospacing="1" w:after="100" w:afterAutospacing="1"/>
        <w:ind w:left="360"/>
        <w:rPr>
          <w:ins w:id="3421" w:author="Doug Oldenburg" w:date="2011-07-17T11:03:00Z"/>
          <w:del w:id="3422" w:author="EOS" w:date="2011-07-18T15:29:00Z"/>
          <w:rFonts w:ascii="Times New Roman" w:hAnsi="Times New Roman"/>
          <w:sz w:val="24"/>
          <w:szCs w:val="24"/>
        </w:rPr>
      </w:pPr>
    </w:p>
    <w:p w:rsidR="00EF6550" w:rsidRDefault="00EF6550">
      <w:pPr>
        <w:numPr>
          <w:ins w:id="3423" w:author="Doug Oldenburg" w:date="2011-07-17T10:51:00Z"/>
        </w:numPr>
        <w:spacing w:before="100" w:beforeAutospacing="1" w:after="100" w:afterAutospacing="1"/>
        <w:ind w:left="360"/>
        <w:jc w:val="center"/>
        <w:rPr>
          <w:ins w:id="3424" w:author="Doug Oldenburg" w:date="2011-07-17T11:01:00Z"/>
          <w:del w:id="3425" w:author="EOS" w:date="2011-07-18T15:29:00Z"/>
          <w:rFonts w:ascii="Times New Roman" w:hAnsi="Times New Roman"/>
          <w:sz w:val="24"/>
          <w:szCs w:val="24"/>
        </w:rPr>
        <w:pPrChange w:id="3426" w:author="EOS" w:date="2011-07-18T15:25:00Z">
          <w:pPr>
            <w:spacing w:before="100" w:beforeAutospacing="1" w:after="100" w:afterAutospacing="1"/>
            <w:ind w:left="360"/>
          </w:pPr>
        </w:pPrChange>
      </w:pPr>
      <w:ins w:id="3427" w:author="Doug Oldenburg" w:date="2011-07-17T11:15:00Z">
        <w:del w:id="3428" w:author="EOS" w:date="2011-07-18T15:25:00Z">
          <w:r>
            <w:rPr>
              <w:rFonts w:ascii="Times New Roman" w:hAnsi="Times New Roman"/>
              <w:noProof/>
              <w:sz w:val="24"/>
              <w:szCs w:val="24"/>
              <w:lang w:val="en-CA" w:eastAsia="en-CA"/>
              <w:rPrChange w:id="3429" w:author="Unknown">
                <w:rPr>
                  <w:noProof/>
                  <w:sz w:val="24"/>
                  <w:szCs w:val="24"/>
                  <w:lang w:val="en-CA" w:eastAsia="en-CA"/>
                </w:rPr>
              </w:rPrChange>
            </w:rPr>
            <w:drawing>
              <wp:inline distT="0" distB="0" distL="0" distR="0">
                <wp:extent cx="6248400" cy="4533900"/>
                <wp:effectExtent l="0" t="0" r="0" b="0"/>
                <wp:docPr id="271"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48400" cy="4533900"/>
                        </a:xfrm>
                        <a:prstGeom prst="rect">
                          <a:avLst/>
                        </a:prstGeom>
                        <a:noFill/>
                        <a:ln>
                          <a:noFill/>
                        </a:ln>
                      </pic:spPr>
                    </pic:pic>
                  </a:graphicData>
                </a:graphic>
              </wp:inline>
            </w:drawing>
          </w:r>
        </w:del>
      </w:ins>
    </w:p>
    <w:p w:rsidR="00EF6550" w:rsidRDefault="00EF6550">
      <w:pPr>
        <w:numPr>
          <w:ins w:id="3430" w:author="Doug Oldenburg" w:date="2011-07-17T10:51:00Z"/>
        </w:numPr>
        <w:spacing w:before="100" w:beforeAutospacing="1" w:after="100" w:afterAutospacing="1"/>
        <w:ind w:left="360"/>
        <w:jc w:val="center"/>
        <w:rPr>
          <w:ins w:id="3431" w:author="Doug Oldenburg" w:date="2011-07-17T10:51:00Z"/>
          <w:del w:id="3432" w:author="EOS" w:date="2011-07-18T15:29:00Z"/>
          <w:rFonts w:ascii="Times New Roman" w:hAnsi="Times New Roman"/>
          <w:sz w:val="24"/>
          <w:szCs w:val="24"/>
        </w:rPr>
        <w:pPrChange w:id="3433" w:author="EOS" w:date="2011-07-18T15:29:00Z">
          <w:pPr>
            <w:spacing w:before="100" w:beforeAutospacing="1" w:after="100" w:afterAutospacing="1"/>
            <w:ind w:left="360"/>
          </w:pPr>
        </w:pPrChange>
      </w:pPr>
    </w:p>
    <w:p w:rsidR="007E3981" w:rsidDel="00EB4ECA" w:rsidRDefault="007E3981" w:rsidP="008611B0">
      <w:pPr>
        <w:numPr>
          <w:ins w:id="3434" w:author="Doug Oldenburg" w:date="2011-07-17T10:51:00Z"/>
        </w:numPr>
        <w:spacing w:before="100" w:beforeAutospacing="1" w:after="100" w:afterAutospacing="1"/>
        <w:ind w:left="360"/>
        <w:rPr>
          <w:ins w:id="3435" w:author="Doug Oldenburg" w:date="2011-07-17T10:51:00Z"/>
          <w:del w:id="3436" w:author="EOS" w:date="2011-07-18T15:29:00Z"/>
          <w:rFonts w:ascii="Times New Roman" w:hAnsi="Times New Roman"/>
          <w:sz w:val="24"/>
          <w:szCs w:val="24"/>
        </w:rPr>
      </w:pPr>
    </w:p>
    <w:p w:rsidR="007E3981" w:rsidRPr="007E3981" w:rsidDel="00EB4ECA" w:rsidRDefault="007E3981" w:rsidP="008611B0">
      <w:pPr>
        <w:numPr>
          <w:ins w:id="3437" w:author="Doug Oldenburg" w:date="2011-07-17T10:51:00Z"/>
        </w:numPr>
        <w:spacing w:before="100" w:beforeAutospacing="1" w:after="100" w:afterAutospacing="1"/>
        <w:ind w:left="360"/>
        <w:rPr>
          <w:ins w:id="3438" w:author="Doug Oldenburg" w:date="2011-07-17T10:51:00Z"/>
          <w:del w:id="3439" w:author="EOS" w:date="2011-07-18T15:29:00Z"/>
          <w:rFonts w:ascii="Times New Roman" w:hAnsi="Times New Roman"/>
          <w:b/>
          <w:sz w:val="24"/>
          <w:szCs w:val="24"/>
          <w:rPrChange w:id="3440" w:author="Unknown">
            <w:rPr>
              <w:ins w:id="3441" w:author="Doug Oldenburg" w:date="2011-07-17T10:51:00Z"/>
              <w:del w:id="3442" w:author="EOS" w:date="2011-07-18T15:29:00Z"/>
              <w:rFonts w:ascii="Times New Roman" w:hAnsi="Times New Roman"/>
              <w:sz w:val="24"/>
              <w:szCs w:val="24"/>
            </w:rPr>
          </w:rPrChange>
        </w:rPr>
      </w:pPr>
      <w:ins w:id="3443" w:author="Doug Oldenburg" w:date="2011-07-17T11:25:00Z">
        <w:del w:id="3444" w:author="EOS" w:date="2011-07-18T15:29:00Z">
          <w:r w:rsidDel="00EB4ECA">
            <w:rPr>
              <w:rFonts w:ascii="Times New Roman" w:hAnsi="Times New Roman"/>
              <w:b/>
              <w:sz w:val="24"/>
              <w:szCs w:val="24"/>
            </w:rPr>
            <w:delText>Vlad… we should never show a figure illustrating how poorly an algorithm works unless we have also don</w:delText>
          </w:r>
        </w:del>
      </w:ins>
      <w:ins w:id="3445" w:author="Doug Oldenburg" w:date="2011-07-17T11:26:00Z">
        <w:del w:id="3446" w:author="EOS" w:date="2011-07-18T15:29:00Z">
          <w:r w:rsidDel="00EB4ECA">
            <w:rPr>
              <w:rFonts w:ascii="Times New Roman" w:hAnsi="Times New Roman"/>
              <w:b/>
              <w:sz w:val="24"/>
              <w:szCs w:val="24"/>
            </w:rPr>
            <w:delText>e</w:delText>
          </w:r>
        </w:del>
      </w:ins>
      <w:ins w:id="3447" w:author="Doug Oldenburg" w:date="2011-07-17T11:25:00Z">
        <w:del w:id="3448" w:author="EOS" w:date="2011-07-18T15:29:00Z">
          <w:r w:rsidDel="00EB4ECA">
            <w:rPr>
              <w:rFonts w:ascii="Times New Roman" w:hAnsi="Times New Roman"/>
              <w:b/>
              <w:sz w:val="24"/>
              <w:szCs w:val="24"/>
            </w:rPr>
            <w:delText xml:space="preserve"> the best </w:delText>
          </w:r>
        </w:del>
      </w:ins>
      <w:ins w:id="3449" w:author="Doug Oldenburg" w:date="2011-07-17T11:26:00Z">
        <w:del w:id="3450" w:author="EOS" w:date="2011-07-18T15:29:00Z">
          <w:r w:rsidDel="00EB4ECA">
            <w:rPr>
              <w:rFonts w:ascii="Times New Roman" w:hAnsi="Times New Roman"/>
              <w:b/>
              <w:sz w:val="24"/>
              <w:szCs w:val="24"/>
            </w:rPr>
            <w:delText xml:space="preserve">job with the current inversion algorithm. Any algorithm can fail with a poor choice of parameters. In this case the SVD worked very well, and the CG needed alterations about </w:delText>
          </w:r>
        </w:del>
      </w:ins>
      <w:ins w:id="3451" w:author="Doug Oldenburg" w:date="2011-07-17T11:27:00Z">
        <w:del w:id="3452" w:author="EOS" w:date="2011-07-18T15:29:00Z">
          <w:r w:rsidDel="00EB4ECA">
            <w:rPr>
              <w:rFonts w:ascii="Times New Roman" w:hAnsi="Times New Roman"/>
              <w:b/>
              <w:sz w:val="24"/>
              <w:szCs w:val="24"/>
            </w:rPr>
            <w:delText>regarding convergence parameters that we are having difficulty deciding what the best values are.</w:delText>
          </w:r>
        </w:del>
      </w:ins>
    </w:p>
    <w:p w:rsidR="007E3981" w:rsidDel="00594595" w:rsidRDefault="007E3981" w:rsidP="00594595">
      <w:pPr>
        <w:numPr>
          <w:ins w:id="3453" w:author="Doug Oldenburg" w:date="2011-07-17T10:51:00Z"/>
        </w:numPr>
        <w:spacing w:before="100" w:beforeAutospacing="1" w:after="100" w:afterAutospacing="1"/>
        <w:rPr>
          <w:ins w:id="3454" w:author="EOS" w:date="2011-06-15T12:01:00Z"/>
          <w:del w:id="3455" w:author="Doug Oldenburg" w:date="2011-07-17T10:51:00Z"/>
          <w:rFonts w:ascii="Times New Roman" w:hAnsi="Times New Roman"/>
          <w:sz w:val="24"/>
          <w:szCs w:val="24"/>
        </w:rPr>
      </w:pPr>
      <w:ins w:id="3456" w:author="EOS" w:date="2011-06-15T12:01:00Z">
        <w:del w:id="3457" w:author="Doug Oldenburg" w:date="2011-07-17T10:51:00Z">
          <w:r w:rsidDel="00594595">
            <w:rPr>
              <w:rFonts w:ascii="Times New Roman" w:hAnsi="Times New Roman"/>
              <w:sz w:val="24"/>
              <w:szCs w:val="24"/>
            </w:rPr>
            <w:delText xml:space="preserve">but convergence was not achieved and the resultant model has many artifacts. </w:delText>
          </w:r>
        </w:del>
      </w:ins>
    </w:p>
    <w:p w:rsidR="00EF6550" w:rsidRDefault="00EF6550">
      <w:pPr>
        <w:spacing w:before="100" w:beforeAutospacing="1" w:after="100" w:afterAutospacing="1"/>
        <w:ind w:left="360"/>
        <w:jc w:val="center"/>
        <w:rPr>
          <w:ins w:id="3458" w:author="EOS" w:date="2011-06-15T12:01:00Z"/>
          <w:rFonts w:ascii="Times New Roman" w:hAnsi="Times New Roman"/>
          <w:sz w:val="24"/>
          <w:szCs w:val="24"/>
        </w:rPr>
        <w:pPrChange w:id="3459" w:author="EOS" w:date="2011-07-18T14:44:00Z">
          <w:pPr>
            <w:spacing w:before="100" w:beforeAutospacing="1" w:after="100" w:afterAutospacing="1"/>
            <w:ind w:left="360"/>
          </w:pPr>
        </w:pPrChange>
      </w:pPr>
      <w:ins w:id="3460" w:author="EOS" w:date="2011-07-18T14:44:00Z">
        <w:r>
          <w:rPr>
            <w:rFonts w:ascii="Times New Roman" w:hAnsi="Times New Roman"/>
            <w:noProof/>
            <w:sz w:val="24"/>
            <w:szCs w:val="24"/>
            <w:lang w:val="en-CA" w:eastAsia="en-CA"/>
            <w:rPrChange w:id="3461" w:author="Unknown">
              <w:rPr>
                <w:noProof/>
                <w:sz w:val="24"/>
                <w:szCs w:val="24"/>
                <w:lang w:val="en-CA" w:eastAsia="en-CA"/>
              </w:rPr>
            </w:rPrChange>
          </w:rPr>
          <w:drawing>
            <wp:inline distT="0" distB="0" distL="0" distR="0">
              <wp:extent cx="5308600" cy="4127500"/>
              <wp:effectExtent l="0" t="0" r="635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08600" cy="4127500"/>
                      </a:xfrm>
                      <a:prstGeom prst="rect">
                        <a:avLst/>
                      </a:prstGeom>
                      <a:noFill/>
                      <a:ln>
                        <a:noFill/>
                      </a:ln>
                    </pic:spPr>
                  </pic:pic>
                </a:graphicData>
              </a:graphic>
            </wp:inline>
          </w:drawing>
        </w:r>
      </w:ins>
    </w:p>
    <w:p w:rsidR="00EF6550" w:rsidRDefault="007E3981">
      <w:pPr>
        <w:pStyle w:val="Figurestyle"/>
        <w:rPr>
          <w:ins w:id="3462" w:author="EOS" w:date="2011-07-18T15:29:00Z"/>
        </w:rPr>
        <w:pPrChange w:id="3463" w:author="EOS" w:date="2011-06-16T16:51:00Z">
          <w:pPr>
            <w:pStyle w:val="Figurestyle"/>
            <w:spacing w:before="100" w:beforeAutospacing="1" w:after="100" w:afterAutospacing="1"/>
            <w:ind w:left="360" w:hanging="360"/>
          </w:pPr>
        </w:pPrChange>
      </w:pPr>
      <w:bookmarkStart w:id="3464" w:name="_Ref298773705"/>
      <w:proofErr w:type="gramStart"/>
      <w:ins w:id="3465" w:author="EOS" w:date="2011-06-16T16:51:00Z">
        <w:r>
          <w:t xml:space="preserve">Figure </w:t>
        </w:r>
        <w:proofErr w:type="gramEnd"/>
        <w:r w:rsidR="00962591">
          <w:fldChar w:fldCharType="begin"/>
        </w:r>
        <w:r>
          <w:instrText xml:space="preserve"> SEQ Figure \* ARABIC </w:instrText>
        </w:r>
        <w:r w:rsidR="00962591">
          <w:fldChar w:fldCharType="separate"/>
        </w:r>
      </w:ins>
      <w:ins w:id="3466" w:author="EOS" w:date="2011-09-07T12:31:00Z">
        <w:r w:rsidR="00F26A78">
          <w:rPr>
            <w:noProof/>
          </w:rPr>
          <w:t>30</w:t>
        </w:r>
      </w:ins>
      <w:ins w:id="3467" w:author="EOS" w:date="2011-06-16T16:51:00Z">
        <w:r w:rsidR="00962591">
          <w:fldChar w:fldCharType="end"/>
        </w:r>
        <w:bookmarkEnd w:id="3464"/>
        <w:proofErr w:type="gramStart"/>
        <w:r>
          <w:t>.</w:t>
        </w:r>
        <w:proofErr w:type="gramEnd"/>
        <w:r>
          <w:t xml:space="preserve"> </w:t>
        </w:r>
      </w:ins>
      <w:proofErr w:type="gramStart"/>
      <w:ins w:id="3468" w:author="EOS" w:date="2011-06-15T12:01:00Z">
        <w:r>
          <w:t>Inversion of contaminated data.</w:t>
        </w:r>
        <w:proofErr w:type="gramEnd"/>
        <w:r>
          <w:t xml:space="preserve"> </w:t>
        </w:r>
        <w:proofErr w:type="gramStart"/>
        <w:r>
          <w:t>L</w:t>
        </w:r>
        <w:r w:rsidRPr="00ED5F17">
          <w:rPr>
            <w:vertAlign w:val="subscript"/>
          </w:rPr>
          <w:t>2</w:t>
        </w:r>
        <w:r>
          <w:t xml:space="preserve"> normalization of objective function and resultant conductivity model</w:t>
        </w:r>
      </w:ins>
      <w:ins w:id="3469" w:author="EOS" w:date="2011-06-16T16:51:00Z">
        <w:r>
          <w:t>.</w:t>
        </w:r>
      </w:ins>
      <w:proofErr w:type="gramEnd"/>
    </w:p>
    <w:p w:rsidR="00EF6550" w:rsidRDefault="00EF6550">
      <w:pPr>
        <w:pStyle w:val="Figurestyle"/>
        <w:rPr>
          <w:ins w:id="3470" w:author="EOS" w:date="2011-07-18T15:29:00Z"/>
        </w:rPr>
        <w:pPrChange w:id="3471" w:author="EOS" w:date="2011-06-16T16:51:00Z">
          <w:pPr>
            <w:pStyle w:val="Figurestyle"/>
            <w:spacing w:before="100" w:beforeAutospacing="1" w:after="100" w:afterAutospacing="1"/>
            <w:ind w:left="360" w:hanging="360"/>
          </w:pPr>
        </w:pPrChange>
      </w:pPr>
    </w:p>
    <w:p w:rsidR="007E3981" w:rsidRDefault="007E3981" w:rsidP="00EB4ECA">
      <w:pPr>
        <w:spacing w:before="100" w:beforeAutospacing="1" w:after="100" w:afterAutospacing="1"/>
        <w:rPr>
          <w:rFonts w:ascii="Times New Roman" w:hAnsi="Times New Roman"/>
          <w:sz w:val="24"/>
          <w:szCs w:val="24"/>
        </w:rPr>
      </w:pPr>
      <w:ins w:id="3472" w:author="EOS" w:date="2011-07-18T15:29:00Z">
        <w:r>
          <w:rPr>
            <w:rFonts w:ascii="Times New Roman" w:hAnsi="Times New Roman"/>
            <w:sz w:val="24"/>
            <w:szCs w:val="24"/>
          </w:rPr>
          <w:t xml:space="preserve">In </w:t>
        </w:r>
      </w:ins>
      <w:ins w:id="3473" w:author="EOS" w:date="2011-07-18T17:34:00Z">
        <w:r w:rsidR="00962591">
          <w:rPr>
            <w:rFonts w:ascii="Times New Roman" w:hAnsi="Times New Roman"/>
            <w:color w:val="0000FF"/>
            <w:sz w:val="24"/>
            <w:szCs w:val="24"/>
            <w:u w:val="single"/>
          </w:rPr>
          <w:fldChar w:fldCharType="begin"/>
        </w:r>
        <w:r>
          <w:rPr>
            <w:rFonts w:ascii="Times New Roman" w:hAnsi="Times New Roman"/>
            <w:color w:val="0000FF"/>
            <w:sz w:val="24"/>
            <w:szCs w:val="24"/>
            <w:u w:val="single"/>
          </w:rPr>
          <w:instrText xml:space="preserve"> REF _Ref298773771 \h </w:instrText>
        </w:r>
      </w:ins>
      <w:r>
        <w:rPr>
          <w:rFonts w:ascii="Times New Roman" w:hAnsi="Times New Roman"/>
          <w:color w:val="0000FF"/>
          <w:sz w:val="24"/>
          <w:szCs w:val="24"/>
          <w:u w:val="single"/>
        </w:rPr>
        <w:instrText xml:space="preserve"> \* MERGEFORMAT </w:instrText>
      </w:r>
      <w:r w:rsidR="00962591">
        <w:rPr>
          <w:rFonts w:ascii="Times New Roman" w:hAnsi="Times New Roman"/>
          <w:color w:val="0000FF"/>
          <w:sz w:val="24"/>
          <w:szCs w:val="24"/>
          <w:u w:val="single"/>
        </w:rPr>
      </w:r>
      <w:ins w:id="3474" w:author="EOS" w:date="2011-07-18T17:34:00Z">
        <w:r w:rsidR="00962591">
          <w:rPr>
            <w:rFonts w:ascii="Times New Roman" w:hAnsi="Times New Roman"/>
            <w:color w:val="0000FF"/>
            <w:sz w:val="24"/>
            <w:szCs w:val="24"/>
            <w:u w:val="single"/>
          </w:rPr>
          <w:fldChar w:fldCharType="separate"/>
        </w:r>
      </w:ins>
      <w:ins w:id="3475" w:author="EOS" w:date="2011-09-07T12:31:00Z">
        <w:r w:rsidR="00962591" w:rsidRPr="00962591">
          <w:rPr>
            <w:rFonts w:ascii="Times New Roman" w:hAnsi="Times New Roman"/>
            <w:color w:val="0000FF"/>
            <w:sz w:val="24"/>
            <w:szCs w:val="24"/>
            <w:u w:val="single"/>
            <w:rPrChange w:id="3476" w:author="EOS" w:date="2011-09-07T12:31:00Z">
              <w:rPr>
                <w:sz w:val="24"/>
                <w:szCs w:val="24"/>
              </w:rPr>
            </w:rPrChange>
          </w:rPr>
          <w:t xml:space="preserve">Figure </w:t>
        </w:r>
        <w:r w:rsidR="00962591" w:rsidRPr="00962591">
          <w:rPr>
            <w:rFonts w:ascii="Times New Roman" w:hAnsi="Times New Roman"/>
            <w:noProof/>
            <w:color w:val="0000FF"/>
            <w:sz w:val="24"/>
            <w:szCs w:val="24"/>
            <w:u w:val="single"/>
            <w:rPrChange w:id="3477" w:author="EOS" w:date="2011-09-07T12:31:00Z">
              <w:rPr>
                <w:noProof/>
                <w:sz w:val="24"/>
                <w:szCs w:val="24"/>
              </w:rPr>
            </w:rPrChange>
          </w:rPr>
          <w:t>31</w:t>
        </w:r>
      </w:ins>
      <w:ins w:id="3478" w:author="EOS" w:date="2011-07-18T17:34:00Z">
        <w:r w:rsidR="00962591">
          <w:rPr>
            <w:rFonts w:ascii="Times New Roman" w:hAnsi="Times New Roman"/>
            <w:color w:val="0000FF"/>
            <w:sz w:val="24"/>
            <w:szCs w:val="24"/>
            <w:u w:val="single"/>
          </w:rPr>
          <w:fldChar w:fldCharType="end"/>
        </w:r>
      </w:ins>
      <w:ins w:id="3479" w:author="EOS" w:date="2011-07-18T15:29:00Z">
        <w:del w:id="3480" w:author="EOS" w:date="2011-07-18T17:34:00Z">
          <w:r w:rsidDel="00C520EF">
            <w:rPr>
              <w:rFonts w:ascii="Times New Roman" w:hAnsi="Times New Roman"/>
              <w:sz w:val="24"/>
              <w:szCs w:val="24"/>
            </w:rPr>
            <w:delText>the following figure</w:delText>
          </w:r>
        </w:del>
        <w:r>
          <w:rPr>
            <w:rFonts w:ascii="Times New Roman" w:hAnsi="Times New Roman"/>
            <w:sz w:val="24"/>
            <w:szCs w:val="24"/>
          </w:rPr>
          <w:t xml:space="preserve"> we show the observed data and the normalized misfit. Three of the five outliers are distinct and they contribute a value of </w:t>
        </w:r>
        <w:del w:id="3481" w:author="EOS" w:date="2011-07-18T15:35:00Z">
          <w:r w:rsidRPr="000B2610">
            <w:rPr>
              <w:rFonts w:ascii="Times New Roman" w:hAnsi="Times New Roman"/>
              <w:sz w:val="24"/>
              <w:szCs w:val="24"/>
            </w:rPr>
            <w:delText>XXX</w:delText>
          </w:r>
        </w:del>
      </w:ins>
      <w:ins w:id="3482" w:author="EOS" w:date="2011-07-18T15:35:00Z">
        <w:del w:id="3483" w:author="Doug Oldenburg" w:date="2011-08-01T17:47:00Z">
          <w:r w:rsidRPr="000B2610" w:rsidDel="00E42F20">
            <w:rPr>
              <w:rFonts w:ascii="Times New Roman" w:hAnsi="Times New Roman"/>
              <w:sz w:val="24"/>
              <w:szCs w:val="24"/>
            </w:rPr>
            <w:delText>26.6</w:delText>
          </w:r>
        </w:del>
      </w:ins>
      <w:ins w:id="3484" w:author="Doug Oldenburg" w:date="2011-08-01T17:47:00Z">
        <w:del w:id="3485" w:author="EOS" w:date="2011-08-02T14:10:00Z">
          <w:r w:rsidR="00962591" w:rsidRPr="00962591">
            <w:rPr>
              <w:rFonts w:ascii="Times New Roman" w:hAnsi="Times New Roman"/>
              <w:sz w:val="24"/>
              <w:szCs w:val="24"/>
              <w:rPrChange w:id="3486" w:author="EOS" w:date="2011-08-02T14:11:00Z">
                <w:rPr>
                  <w:rFonts w:ascii="Times New Roman" w:hAnsi="Times New Roman"/>
                  <w:b/>
                  <w:sz w:val="24"/>
                  <w:szCs w:val="24"/>
                </w:rPr>
              </w:rPrChange>
            </w:rPr>
            <w:delText>26.6  This is still incorrect. Please talk to me about this!!!</w:delText>
          </w:r>
        </w:del>
      </w:ins>
      <w:ins w:id="3487" w:author="EOS" w:date="2011-08-02T14:10:00Z">
        <w:r w:rsidR="00962591" w:rsidRPr="00962591">
          <w:rPr>
            <w:rFonts w:ascii="Times New Roman" w:hAnsi="Times New Roman"/>
            <w:sz w:val="24"/>
            <w:szCs w:val="24"/>
            <w:rPrChange w:id="3488" w:author="EOS" w:date="2011-08-02T14:11:00Z">
              <w:rPr>
                <w:rFonts w:ascii="Times New Roman" w:hAnsi="Times New Roman"/>
                <w:b/>
                <w:sz w:val="24"/>
                <w:szCs w:val="24"/>
              </w:rPr>
            </w:rPrChange>
          </w:rPr>
          <w:t>2067.05</w:t>
        </w:r>
      </w:ins>
      <w:ins w:id="3489" w:author="Doug Oldenburg" w:date="2011-08-01T17:47:00Z">
        <w:r>
          <w:rPr>
            <w:rFonts w:ascii="Times New Roman" w:hAnsi="Times New Roman"/>
            <w:b/>
            <w:sz w:val="24"/>
            <w:szCs w:val="24"/>
          </w:rPr>
          <w:t xml:space="preserve"> </w:t>
        </w:r>
      </w:ins>
      <w:ins w:id="3490" w:author="Doug Oldenburg" w:date="2011-07-20T08:32:00Z">
        <w:del w:id="3491" w:author="EOS" w:date="2011-08-02T14:11:00Z">
          <w:r w:rsidDel="000B2610">
            <w:rPr>
              <w:rFonts w:ascii="Times New Roman" w:hAnsi="Times New Roman"/>
              <w:sz w:val="24"/>
              <w:szCs w:val="24"/>
            </w:rPr>
            <w:delText xml:space="preserve"> </w:delText>
          </w:r>
        </w:del>
        <w:del w:id="3492" w:author="EOS" w:date="2011-07-25T23:08:00Z">
          <w:r w:rsidDel="009A6AF8">
            <w:rPr>
              <w:rFonts w:ascii="Times New Roman" w:hAnsi="Times New Roman"/>
              <w:b/>
              <w:sz w:val="24"/>
              <w:szCs w:val="24"/>
            </w:rPr>
            <w:delText>incorrect value</w:delText>
          </w:r>
        </w:del>
      </w:ins>
      <w:ins w:id="3493" w:author="EOS" w:date="2011-07-18T15:29:00Z">
        <w:r>
          <w:rPr>
            <w:rFonts w:ascii="Times New Roman" w:hAnsi="Times New Roman"/>
            <w:sz w:val="24"/>
            <w:szCs w:val="24"/>
          </w:rPr>
          <w:t xml:space="preserve">to the final misfit of 9303. By recognizing them as </w:t>
        </w:r>
        <w:r>
          <w:rPr>
            <w:rFonts w:ascii="Times New Roman" w:hAnsi="Times New Roman"/>
            <w:sz w:val="24"/>
            <w:szCs w:val="24"/>
          </w:rPr>
          <w:lastRenderedPageBreak/>
          <w:t xml:space="preserve">outliers, they might be winnowed from further analysis but two erroneous data have been </w:t>
        </w:r>
        <w:proofErr w:type="spellStart"/>
        <w:r>
          <w:rPr>
            <w:rFonts w:ascii="Times New Roman" w:hAnsi="Times New Roman"/>
            <w:sz w:val="24"/>
            <w:szCs w:val="24"/>
          </w:rPr>
          <w:t>overfit</w:t>
        </w:r>
        <w:proofErr w:type="spellEnd"/>
        <w:r>
          <w:rPr>
            <w:rFonts w:ascii="Times New Roman" w:hAnsi="Times New Roman"/>
            <w:sz w:val="24"/>
            <w:szCs w:val="24"/>
          </w:rPr>
          <w:t xml:space="preserve"> by the modeling and as a result produced incorrect structure. This has </w:t>
        </w:r>
        <w:del w:id="3494" w:author="EOS" w:date="2011-07-18T15:32:00Z">
          <w:r w:rsidDel="00624A83">
            <w:rPr>
              <w:rFonts w:ascii="Times New Roman" w:hAnsi="Times New Roman"/>
              <w:sz w:val="24"/>
              <w:szCs w:val="24"/>
            </w:rPr>
            <w:delText>lead</w:delText>
          </w:r>
        </w:del>
        <w:r>
          <w:rPr>
            <w:rFonts w:ascii="Times New Roman" w:hAnsi="Times New Roman"/>
            <w:sz w:val="24"/>
            <w:szCs w:val="24"/>
          </w:rPr>
          <w:t xml:space="preserve">led to other, higher quality data, having large misfits. This is characteristic of non-robust norms.  </w:t>
        </w:r>
      </w:ins>
    </w:p>
    <w:p w:rsidR="00EF6550" w:rsidRDefault="00EF6550">
      <w:pPr>
        <w:pStyle w:val="Figurestyle"/>
        <w:rPr>
          <w:ins w:id="3495" w:author="EOS" w:date="2011-07-18T15:26:00Z"/>
        </w:rPr>
        <w:pPrChange w:id="3496" w:author="EOS" w:date="2011-06-16T16:51:00Z">
          <w:pPr>
            <w:pStyle w:val="Figurestyle"/>
            <w:spacing w:before="100" w:beforeAutospacing="1" w:after="100" w:afterAutospacing="1"/>
            <w:ind w:left="360" w:hanging="360"/>
          </w:pPr>
        </w:pPrChange>
      </w:pPr>
    </w:p>
    <w:p w:rsidR="00EF6550" w:rsidRDefault="00EF6550">
      <w:pPr>
        <w:pStyle w:val="Figurestyle"/>
        <w:rPr>
          <w:ins w:id="3497" w:author="EOS" w:date="2011-06-15T12:01:00Z"/>
        </w:rPr>
        <w:pPrChange w:id="3498" w:author="EOS" w:date="2011-07-18T15:26:00Z">
          <w:pPr>
            <w:pStyle w:val="Figurestyle"/>
            <w:spacing w:before="100" w:beforeAutospacing="1" w:after="100" w:afterAutospacing="1"/>
            <w:ind w:left="360" w:hanging="360"/>
          </w:pPr>
        </w:pPrChange>
      </w:pPr>
      <w:ins w:id="3499" w:author="EOS" w:date="2011-07-18T15:26:00Z">
        <w:r>
          <w:rPr>
            <w:noProof/>
            <w:lang w:val="en-CA" w:eastAsia="en-CA"/>
            <w:rPrChange w:id="3500" w:author="Unknown">
              <w:rPr>
                <w:noProof/>
                <w:sz w:val="24"/>
                <w:lang w:val="en-CA" w:eastAsia="en-CA"/>
              </w:rPr>
            </w:rPrChange>
          </w:rPr>
          <w:drawing>
            <wp:inline distT="0" distB="0" distL="0" distR="0">
              <wp:extent cx="5168900" cy="3568700"/>
              <wp:effectExtent l="0" t="0" r="0" b="0"/>
              <wp:docPr id="27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68900" cy="3568700"/>
                      </a:xfrm>
                      <a:prstGeom prst="rect">
                        <a:avLst/>
                      </a:prstGeom>
                      <a:noFill/>
                      <a:ln>
                        <a:noFill/>
                      </a:ln>
                    </pic:spPr>
                  </pic:pic>
                </a:graphicData>
              </a:graphic>
            </wp:inline>
          </w:drawing>
        </w:r>
      </w:ins>
    </w:p>
    <w:p w:rsidR="007E3981" w:rsidRDefault="007E3981" w:rsidP="00EB4ECA">
      <w:pPr>
        <w:pStyle w:val="Figurestyle"/>
        <w:rPr>
          <w:ins w:id="3501" w:author="EOS" w:date="2011-07-18T15:26:00Z"/>
        </w:rPr>
      </w:pPr>
      <w:bookmarkStart w:id="3502" w:name="_Ref298773771"/>
      <w:proofErr w:type="gramStart"/>
      <w:ins w:id="3503" w:author="EOS" w:date="2011-07-18T15:26:00Z">
        <w:r>
          <w:t xml:space="preserve">Figure </w:t>
        </w:r>
        <w:proofErr w:type="gramEnd"/>
        <w:r w:rsidR="00962591">
          <w:fldChar w:fldCharType="begin"/>
        </w:r>
        <w:r>
          <w:instrText xml:space="preserve"> SEQ Figure \* ARABIC </w:instrText>
        </w:r>
        <w:r w:rsidR="00962591">
          <w:fldChar w:fldCharType="separate"/>
        </w:r>
      </w:ins>
      <w:ins w:id="3504" w:author="EOS" w:date="2011-09-07T12:31:00Z">
        <w:r w:rsidR="00F26A78">
          <w:rPr>
            <w:noProof/>
          </w:rPr>
          <w:t>31</w:t>
        </w:r>
      </w:ins>
      <w:ins w:id="3505" w:author="EOS" w:date="2011-07-18T15:26:00Z">
        <w:r w:rsidR="00962591">
          <w:fldChar w:fldCharType="end"/>
        </w:r>
        <w:bookmarkEnd w:id="3502"/>
        <w:proofErr w:type="gramStart"/>
        <w:r>
          <w:t>.</w:t>
        </w:r>
        <w:proofErr w:type="gramEnd"/>
        <w:r>
          <w:t xml:space="preserve"> </w:t>
        </w:r>
      </w:ins>
      <w:ins w:id="3506" w:author="EOS" w:date="2011-07-18T15:28:00Z">
        <w:r>
          <w:t>Observed data plotted against predicted for inversion using L</w:t>
        </w:r>
        <w:r w:rsidR="00962591" w:rsidRPr="00962591">
          <w:rPr>
            <w:vertAlign w:val="subscript"/>
            <w:rPrChange w:id="3507" w:author="EOS" w:date="2011-07-18T15:29:00Z">
              <w:rPr>
                <w:color w:val="0000FF"/>
                <w:sz w:val="24"/>
                <w:u w:val="single"/>
              </w:rPr>
            </w:rPrChange>
          </w:rPr>
          <w:t>2</w:t>
        </w:r>
        <w:r>
          <w:t xml:space="preserve"> normalization </w:t>
        </w:r>
      </w:ins>
    </w:p>
    <w:p w:rsidR="007E3981" w:rsidRDefault="007E3981" w:rsidP="008611B0">
      <w:pPr>
        <w:spacing w:before="100" w:beforeAutospacing="1" w:after="100" w:afterAutospacing="1"/>
        <w:rPr>
          <w:ins w:id="3508" w:author="EOS" w:date="2011-06-15T12:01:00Z"/>
          <w:rFonts w:ascii="Times New Roman" w:hAnsi="Times New Roman"/>
          <w:sz w:val="24"/>
          <w:szCs w:val="24"/>
        </w:rPr>
      </w:pPr>
      <w:ins w:id="3509" w:author="EOS" w:date="2011-06-15T12:01:00Z">
        <w:r>
          <w:rPr>
            <w:rFonts w:ascii="Times New Roman" w:hAnsi="Times New Roman"/>
            <w:sz w:val="24"/>
            <w:szCs w:val="24"/>
          </w:rPr>
          <w:t>In order to combat the effect that outliers in the data file may have on fitting the data using the L</w:t>
        </w:r>
        <w:r w:rsidRPr="00C41A8B">
          <w:rPr>
            <w:rFonts w:ascii="Times New Roman" w:hAnsi="Times New Roman"/>
            <w:sz w:val="24"/>
            <w:szCs w:val="24"/>
            <w:vertAlign w:val="subscript"/>
          </w:rPr>
          <w:t>2</w:t>
        </w:r>
        <w:r>
          <w:rPr>
            <w:rFonts w:ascii="Times New Roman" w:hAnsi="Times New Roman"/>
            <w:sz w:val="24"/>
            <w:szCs w:val="24"/>
          </w:rPr>
          <w:t xml:space="preserve"> measure, Huber norm was imposed on the data fit (see appendix 2 for details). The example of the control file with Huber norm is shown below:</w:t>
        </w:r>
      </w:ins>
    </w:p>
    <w:p w:rsidR="007E3981" w:rsidRDefault="00F24369" w:rsidP="008611B0">
      <w:pPr>
        <w:pStyle w:val="HTMLPreformatted"/>
        <w:rPr>
          <w:ins w:id="3510" w:author="EOS" w:date="2011-06-15T12:01:00Z"/>
          <w:color w:val="993300"/>
        </w:rPr>
      </w:pPr>
      <w:ins w:id="3511" w:author="EOS" w:date="2011-06-15T12:01:00Z">
        <w:r>
          <w:pict>
            <v:rect id="_x0000_i1144" style="width:0;height:1.5pt" o:hralign="center" o:hrstd="t" o:hr="t" fillcolor="#a0a0a0" stroked="f"/>
          </w:pict>
        </w:r>
      </w:ins>
    </w:p>
    <w:p w:rsidR="007E3981" w:rsidRPr="00C41A8B" w:rsidRDefault="007E3981" w:rsidP="008611B0">
      <w:pPr>
        <w:pStyle w:val="HTMLPreformatted"/>
        <w:rPr>
          <w:ins w:id="3512" w:author="EOS" w:date="2011-06-15T12:01:00Z"/>
          <w:color w:val="993300"/>
        </w:rPr>
      </w:pPr>
      <w:ins w:id="3513" w:author="EOS" w:date="2011-06-15T12:01:00Z">
        <w:r w:rsidRPr="00C41A8B">
          <w:rPr>
            <w:color w:val="993300"/>
          </w:rPr>
          <w:t>OBS LOC_X obs_dc.dat</w:t>
        </w:r>
      </w:ins>
    </w:p>
    <w:p w:rsidR="007E3981" w:rsidRPr="00C41A8B" w:rsidRDefault="007E3981" w:rsidP="008611B0">
      <w:pPr>
        <w:pStyle w:val="HTMLPreformatted"/>
        <w:rPr>
          <w:ins w:id="3514" w:author="EOS" w:date="2011-06-15T12:01:00Z"/>
          <w:color w:val="993300"/>
        </w:rPr>
      </w:pPr>
      <w:ins w:id="3515" w:author="EOS" w:date="2011-06-15T12:01:00Z">
        <w:r w:rsidRPr="00C41A8B">
          <w:rPr>
            <w:color w:val="993300"/>
          </w:rPr>
          <w:t>TOPO FILE topo.dat</w:t>
        </w:r>
      </w:ins>
    </w:p>
    <w:p w:rsidR="007E3981" w:rsidRPr="00C41A8B" w:rsidRDefault="007E3981" w:rsidP="008611B0">
      <w:pPr>
        <w:pStyle w:val="HTMLPreformatted"/>
        <w:rPr>
          <w:ins w:id="3516" w:author="EOS" w:date="2011-06-15T12:01:00Z"/>
          <w:color w:val="993300"/>
        </w:rPr>
      </w:pPr>
      <w:ins w:id="3517" w:author="EOS" w:date="2011-06-15T12:01:00Z">
        <w:r w:rsidRPr="00C41A8B">
          <w:rPr>
            <w:color w:val="993300"/>
          </w:rPr>
          <w:t>MESH FILE dcinv2d.msh</w:t>
        </w:r>
      </w:ins>
    </w:p>
    <w:p w:rsidR="007E3981" w:rsidRPr="00C41A8B" w:rsidRDefault="007E3981" w:rsidP="008611B0">
      <w:pPr>
        <w:pStyle w:val="HTMLPreformatted"/>
        <w:rPr>
          <w:ins w:id="3518" w:author="EOS" w:date="2011-06-15T12:01:00Z"/>
          <w:color w:val="993300"/>
        </w:rPr>
      </w:pPr>
      <w:ins w:id="3519" w:author="EOS" w:date="2011-06-15T12:01:00Z">
        <w:r w:rsidRPr="00C41A8B">
          <w:rPr>
            <w:color w:val="993300"/>
          </w:rPr>
          <w:t xml:space="preserve">ALPHA </w:t>
        </w:r>
        <w:proofErr w:type="gramStart"/>
        <w:r w:rsidRPr="00C41A8B">
          <w:rPr>
            <w:color w:val="993300"/>
          </w:rPr>
          <w:t>VALUE  1.e</w:t>
        </w:r>
        <w:proofErr w:type="gramEnd"/>
        <w:r w:rsidRPr="00C41A8B">
          <w:rPr>
            <w:color w:val="993300"/>
          </w:rPr>
          <w:t>-3 1. 1.</w:t>
        </w:r>
      </w:ins>
    </w:p>
    <w:p w:rsidR="007E3981" w:rsidRPr="00C41A8B" w:rsidRDefault="007E3981" w:rsidP="008611B0">
      <w:pPr>
        <w:pStyle w:val="HTMLPreformatted"/>
        <w:rPr>
          <w:ins w:id="3520" w:author="EOS" w:date="2011-06-15T12:01:00Z"/>
          <w:color w:val="993300"/>
        </w:rPr>
      </w:pPr>
      <w:ins w:id="3521" w:author="EOS" w:date="2011-06-15T12:01:00Z">
        <w:r w:rsidRPr="00C41A8B">
          <w:rPr>
            <w:color w:val="993300"/>
          </w:rPr>
          <w:t>REF_MOD VALUE 1.e-3</w:t>
        </w:r>
      </w:ins>
    </w:p>
    <w:p w:rsidR="007E3981" w:rsidRPr="00C41A8B" w:rsidRDefault="007E3981" w:rsidP="008611B0">
      <w:pPr>
        <w:pStyle w:val="HTMLPreformatted"/>
        <w:rPr>
          <w:ins w:id="3522" w:author="EOS" w:date="2011-06-15T12:01:00Z"/>
          <w:color w:val="993300"/>
        </w:rPr>
      </w:pPr>
      <w:ins w:id="3523" w:author="EOS" w:date="2011-06-15T12:01:00Z">
        <w:r w:rsidRPr="00C41A8B">
          <w:rPr>
            <w:color w:val="993300"/>
          </w:rPr>
          <w:t>INIT_MOD VALUE 1.e-3</w:t>
        </w:r>
      </w:ins>
    </w:p>
    <w:p w:rsidR="007E3981" w:rsidRPr="00C41A8B" w:rsidRDefault="007E3981" w:rsidP="008611B0">
      <w:pPr>
        <w:pStyle w:val="HTMLPreformatted"/>
        <w:rPr>
          <w:ins w:id="3524" w:author="EOS" w:date="2011-06-15T12:01:00Z"/>
          <w:color w:val="993300"/>
        </w:rPr>
      </w:pPr>
      <w:ins w:id="3525" w:author="EOS" w:date="2011-06-15T12:01:00Z">
        <w:r w:rsidRPr="00C41A8B">
          <w:rPr>
            <w:color w:val="993300"/>
          </w:rPr>
          <w:t xml:space="preserve">HUBER 0.1 </w:t>
        </w:r>
      </w:ins>
    </w:p>
    <w:p w:rsidR="007E3981" w:rsidRPr="00C41A8B" w:rsidRDefault="007E3981" w:rsidP="008611B0">
      <w:pPr>
        <w:pStyle w:val="HTMLPreformatted"/>
        <w:rPr>
          <w:ins w:id="3526" w:author="EOS" w:date="2011-06-15T12:01:00Z"/>
          <w:color w:val="993300"/>
        </w:rPr>
      </w:pPr>
      <w:ins w:id="3527" w:author="EOS" w:date="2011-06-15T12:01:00Z">
        <w:r w:rsidRPr="00C41A8B">
          <w:rPr>
            <w:color w:val="993300"/>
          </w:rPr>
          <w:t>USE_MREF FALSE</w:t>
        </w:r>
      </w:ins>
    </w:p>
    <w:p w:rsidR="007E3981" w:rsidRPr="00C41A8B" w:rsidRDefault="007E3981" w:rsidP="008611B0">
      <w:pPr>
        <w:pStyle w:val="HTMLPreformatted"/>
        <w:rPr>
          <w:ins w:id="3528" w:author="EOS" w:date="2011-06-15T12:01:00Z"/>
          <w:color w:val="993300"/>
        </w:rPr>
      </w:pPr>
      <w:ins w:id="3529" w:author="EOS" w:date="2011-06-15T12:01:00Z">
        <w:r w:rsidRPr="00C41A8B">
          <w:rPr>
            <w:color w:val="993300"/>
          </w:rPr>
          <w:t>NITER 40</w:t>
        </w:r>
      </w:ins>
    </w:p>
    <w:p w:rsidR="007E3981" w:rsidRDefault="007E3981" w:rsidP="008611B0">
      <w:pPr>
        <w:pStyle w:val="HTMLPreformatted"/>
        <w:rPr>
          <w:ins w:id="3530" w:author="EOS" w:date="2011-06-15T12:01:00Z"/>
          <w:rFonts w:ascii="Times New Roman" w:hAnsi="Times New Roman"/>
          <w:sz w:val="24"/>
          <w:szCs w:val="24"/>
        </w:rPr>
      </w:pPr>
      <w:ins w:id="3531" w:author="EOS" w:date="2011-06-15T12:01:00Z">
        <w:r w:rsidRPr="00C41A8B">
          <w:rPr>
            <w:color w:val="993300"/>
          </w:rPr>
          <w:t>INVMODE CG</w:t>
        </w:r>
        <w:r w:rsidR="00F24369">
          <w:pict>
            <v:rect id="_x0000_i1145" style="width:0;height:1.5pt" o:hralign="center" o:hrstd="t" o:hr="t" fillcolor="#a0a0a0" stroked="f"/>
          </w:pict>
        </w:r>
      </w:ins>
    </w:p>
    <w:p w:rsidR="007E3981" w:rsidRDefault="007E3981" w:rsidP="008611B0">
      <w:pPr>
        <w:spacing w:before="100" w:beforeAutospacing="1" w:after="100" w:afterAutospacing="1"/>
        <w:rPr>
          <w:ins w:id="3532" w:author="EOS" w:date="2011-06-15T12:01:00Z"/>
          <w:rFonts w:ascii="Times New Roman" w:hAnsi="Times New Roman"/>
          <w:sz w:val="24"/>
          <w:szCs w:val="24"/>
        </w:rPr>
      </w:pPr>
      <w:ins w:id="3533" w:author="EOS" w:date="2011-06-15T12:01:00Z">
        <w:r>
          <w:rPr>
            <w:rFonts w:ascii="Times New Roman" w:hAnsi="Times New Roman"/>
            <w:sz w:val="24"/>
            <w:szCs w:val="24"/>
          </w:rPr>
          <w:t>Line 7 in this control file has been set to host (</w:t>
        </w:r>
        <w:r>
          <w:rPr>
            <w:rFonts w:ascii="Courier New" w:hAnsi="Courier New" w:cs="Courier New"/>
            <w:color w:val="C0504D"/>
            <w:sz w:val="20"/>
            <w:szCs w:val="20"/>
          </w:rPr>
          <w:t>HUBER 0.1</w:t>
        </w:r>
        <w:r>
          <w:rPr>
            <w:rFonts w:ascii="Times New Roman" w:hAnsi="Times New Roman"/>
            <w:sz w:val="24"/>
            <w:szCs w:val="24"/>
          </w:rPr>
          <w:t xml:space="preserve">), which means that all </w:t>
        </w:r>
      </w:ins>
      <w:ins w:id="3534" w:author="EOS" w:date="2011-07-02T19:32:00Z">
        <w:r>
          <w:rPr>
            <w:rFonts w:ascii="Times New Roman" w:hAnsi="Times New Roman"/>
            <w:sz w:val="24"/>
            <w:szCs w:val="24"/>
          </w:rPr>
          <w:t>normalized data misfits with value greater than</w:t>
        </w:r>
      </w:ins>
      <w:ins w:id="3535" w:author="EOS" w:date="2011-06-15T12:01:00Z">
        <w:r>
          <w:rPr>
            <w:rFonts w:ascii="Times New Roman" w:hAnsi="Times New Roman"/>
            <w:sz w:val="24"/>
            <w:szCs w:val="24"/>
          </w:rPr>
          <w:t xml:space="preserve"> 0.1 will be </w:t>
        </w:r>
      </w:ins>
      <w:ins w:id="3536" w:author="EOS" w:date="2011-07-02T19:31:00Z">
        <w:r>
          <w:rPr>
            <w:rFonts w:ascii="Times New Roman" w:hAnsi="Times New Roman"/>
            <w:sz w:val="24"/>
            <w:szCs w:val="24"/>
          </w:rPr>
          <w:t>evaluated with</w:t>
        </w:r>
      </w:ins>
      <w:ins w:id="3537" w:author="EOS" w:date="2011-06-15T12:01:00Z">
        <w:r>
          <w:rPr>
            <w:rFonts w:ascii="Times New Roman" w:hAnsi="Times New Roman"/>
            <w:sz w:val="24"/>
            <w:szCs w:val="24"/>
          </w:rPr>
          <w:t xml:space="preserve"> the L</w:t>
        </w:r>
        <w:r w:rsidRPr="00745AA1">
          <w:rPr>
            <w:rFonts w:ascii="Times New Roman" w:hAnsi="Times New Roman"/>
            <w:sz w:val="24"/>
            <w:szCs w:val="24"/>
            <w:vertAlign w:val="subscript"/>
          </w:rPr>
          <w:t>1</w:t>
        </w:r>
        <w:r>
          <w:rPr>
            <w:rFonts w:ascii="Times New Roman" w:hAnsi="Times New Roman"/>
            <w:sz w:val="24"/>
            <w:szCs w:val="24"/>
          </w:rPr>
          <w:t xml:space="preserve"> measure. The results are shown in </w:t>
        </w:r>
      </w:ins>
      <w:ins w:id="3538" w:author="EOS" w:date="2011-06-15T12:22:00Z">
        <w:r w:rsidR="00962591" w:rsidRPr="007E3981">
          <w:rPr>
            <w:rFonts w:ascii="Times New Roman" w:hAnsi="Times New Roman"/>
            <w:color w:val="0000FF"/>
            <w:sz w:val="24"/>
            <w:szCs w:val="24"/>
            <w:u w:val="single"/>
          </w:rPr>
          <w:fldChar w:fldCharType="begin"/>
        </w:r>
        <w:r w:rsidR="00962591" w:rsidRPr="00962591">
          <w:rPr>
            <w:rFonts w:ascii="Times New Roman" w:hAnsi="Times New Roman"/>
            <w:color w:val="0000FF"/>
            <w:sz w:val="24"/>
            <w:szCs w:val="24"/>
            <w:u w:val="single"/>
            <w:rPrChange w:id="3539" w:author="EOS" w:date="2011-07-18T17:35:00Z">
              <w:rPr>
                <w:color w:val="0000FF"/>
                <w:sz w:val="24"/>
                <w:szCs w:val="24"/>
                <w:u w:val="single"/>
              </w:rPr>
            </w:rPrChange>
          </w:rPr>
          <w:instrText xml:space="preserve">HYPERLINK  </w:instrText>
        </w:r>
        <w:r w:rsidRPr="00ED0F6A">
          <w:rPr>
            <w:rFonts w:ascii="Times New Roman" w:hAnsi="Times New Roman"/>
            <w:color w:val="0000FF"/>
            <w:sz w:val="24"/>
            <w:szCs w:val="24"/>
            <w:u w:val="single"/>
          </w:rPr>
          <w:instrText>\</w:instrText>
        </w:r>
        <w:r w:rsidR="00962591" w:rsidRPr="00962591">
          <w:rPr>
            <w:rFonts w:ascii="Times New Roman" w:hAnsi="Times New Roman"/>
            <w:color w:val="0000FF"/>
            <w:sz w:val="24"/>
            <w:szCs w:val="24"/>
            <w:u w:val="single"/>
            <w:rPrChange w:id="3540" w:author="EOS" w:date="2011-07-18T17:35:00Z">
              <w:rPr>
                <w:color w:val="0000FF"/>
                <w:sz w:val="24"/>
                <w:szCs w:val="24"/>
                <w:u w:val="single"/>
              </w:rPr>
            </w:rPrChange>
          </w:rPr>
          <w:instrText>l "FIG29"</w:instrText>
        </w:r>
        <w:r w:rsidR="00962591" w:rsidRPr="007E3981">
          <w:rPr>
            <w:rFonts w:ascii="Times New Roman" w:hAnsi="Times New Roman"/>
            <w:color w:val="0000FF"/>
            <w:sz w:val="24"/>
            <w:szCs w:val="24"/>
            <w:u w:val="single"/>
            <w:rPrChange w:id="3541" w:author="EOS" w:date="2011-07-18T17:35:00Z">
              <w:rPr>
                <w:rFonts w:ascii="Times New Roman" w:hAnsi="Times New Roman"/>
                <w:color w:val="0000FF"/>
                <w:sz w:val="24"/>
                <w:szCs w:val="24"/>
                <w:u w:val="single"/>
              </w:rPr>
            </w:rPrChange>
          </w:rPr>
          <w:fldChar w:fldCharType="separate"/>
        </w:r>
      </w:ins>
      <w:ins w:id="3542" w:author="EOS" w:date="2011-07-18T17:34:00Z">
        <w:r w:rsidR="00962591" w:rsidRPr="007E3981">
          <w:rPr>
            <w:rFonts w:ascii="Times New Roman" w:hAnsi="Times New Roman"/>
            <w:color w:val="0000FF"/>
            <w:sz w:val="24"/>
            <w:szCs w:val="24"/>
            <w:u w:val="single"/>
            <w:rPrChange w:id="3543" w:author="EOS" w:date="2011-07-18T17:35:00Z">
              <w:rPr>
                <w:rFonts w:ascii="Times New Roman" w:hAnsi="Times New Roman"/>
                <w:color w:val="0000FF"/>
                <w:sz w:val="24"/>
                <w:szCs w:val="24"/>
                <w:u w:val="single"/>
              </w:rPr>
            </w:rPrChange>
          </w:rPr>
          <w:fldChar w:fldCharType="begin"/>
        </w:r>
        <w:r w:rsidR="00962591" w:rsidRPr="00962591">
          <w:rPr>
            <w:rFonts w:ascii="Times New Roman" w:hAnsi="Times New Roman"/>
            <w:color w:val="0000FF"/>
            <w:sz w:val="24"/>
            <w:szCs w:val="24"/>
            <w:u w:val="single"/>
            <w:rPrChange w:id="3544" w:author="EOS" w:date="2011-07-18T17:35:00Z">
              <w:rPr>
                <w:color w:val="0000FF"/>
                <w:sz w:val="24"/>
                <w:szCs w:val="24"/>
                <w:u w:val="single"/>
              </w:rPr>
            </w:rPrChange>
          </w:rPr>
          <w:instrText xml:space="preserve"> REF _Ref298773826 </w:instrText>
        </w:r>
        <w:r w:rsidRPr="00ED0F6A">
          <w:rPr>
            <w:rFonts w:ascii="Times New Roman" w:hAnsi="Times New Roman"/>
            <w:color w:val="0000FF"/>
            <w:sz w:val="24"/>
            <w:szCs w:val="24"/>
            <w:u w:val="single"/>
          </w:rPr>
          <w:instrText>\</w:instrText>
        </w:r>
        <w:r w:rsidR="00962591" w:rsidRPr="00962591">
          <w:rPr>
            <w:rFonts w:ascii="Times New Roman" w:hAnsi="Times New Roman"/>
            <w:color w:val="0000FF"/>
            <w:sz w:val="24"/>
            <w:szCs w:val="24"/>
            <w:u w:val="single"/>
            <w:rPrChange w:id="3545" w:author="EOS" w:date="2011-07-18T17:35:00Z">
              <w:rPr>
                <w:color w:val="0000FF"/>
                <w:sz w:val="24"/>
                <w:szCs w:val="24"/>
                <w:u w:val="single"/>
              </w:rPr>
            </w:rPrChange>
          </w:rPr>
          <w:instrText xml:space="preserve">h </w:instrText>
        </w:r>
      </w:ins>
      <w:r>
        <w:rPr>
          <w:rStyle w:val="Hyperlink"/>
          <w:rFonts w:ascii="Times New Roman" w:hAnsi="Times New Roman"/>
          <w:sz w:val="24"/>
          <w:szCs w:val="24"/>
        </w:rPr>
        <w:instrText xml:space="preserve"> \* MERGEFORMAT </w:instrText>
      </w:r>
      <w:r w:rsidR="00962591" w:rsidRPr="007E3981">
        <w:rPr>
          <w:rFonts w:ascii="Times New Roman" w:hAnsi="Times New Roman"/>
          <w:color w:val="0000FF"/>
          <w:sz w:val="24"/>
          <w:szCs w:val="24"/>
          <w:u w:val="single"/>
          <w:rPrChange w:id="3546" w:author="EOS" w:date="2011-07-18T17:35:00Z">
            <w:rPr>
              <w:rFonts w:ascii="Times New Roman" w:hAnsi="Times New Roman"/>
              <w:color w:val="0000FF"/>
              <w:sz w:val="24"/>
              <w:szCs w:val="24"/>
              <w:u w:val="single"/>
            </w:rPr>
          </w:rPrChange>
        </w:rPr>
      </w:r>
      <w:ins w:id="3547" w:author="EOS" w:date="2011-07-18T17:34:00Z">
        <w:r w:rsidR="00962591" w:rsidRPr="007E3981">
          <w:rPr>
            <w:rFonts w:ascii="Times New Roman" w:hAnsi="Times New Roman"/>
            <w:color w:val="0000FF"/>
            <w:sz w:val="24"/>
            <w:szCs w:val="24"/>
            <w:u w:val="single"/>
            <w:rPrChange w:id="3548" w:author="EOS" w:date="2011-07-18T17:35:00Z">
              <w:rPr>
                <w:rFonts w:ascii="Times New Roman" w:hAnsi="Times New Roman"/>
                <w:color w:val="0000FF"/>
                <w:sz w:val="24"/>
                <w:szCs w:val="24"/>
                <w:u w:val="single"/>
              </w:rPr>
            </w:rPrChange>
          </w:rPr>
          <w:fldChar w:fldCharType="separate"/>
        </w:r>
      </w:ins>
      <w:ins w:id="3549" w:author="EOS" w:date="2011-09-07T12:31:00Z">
        <w:r w:rsidR="00962591" w:rsidRPr="00962591">
          <w:rPr>
            <w:rFonts w:ascii="Times New Roman" w:hAnsi="Times New Roman"/>
            <w:color w:val="0000FF"/>
            <w:sz w:val="24"/>
            <w:szCs w:val="24"/>
            <w:u w:val="single"/>
            <w:rPrChange w:id="3550" w:author="EOS" w:date="2011-09-07T12:31:00Z">
              <w:rPr>
                <w:sz w:val="24"/>
                <w:szCs w:val="24"/>
              </w:rPr>
            </w:rPrChange>
          </w:rPr>
          <w:t xml:space="preserve">Figure </w:t>
        </w:r>
        <w:r w:rsidR="00962591" w:rsidRPr="00962591">
          <w:rPr>
            <w:rFonts w:ascii="Times New Roman" w:hAnsi="Times New Roman"/>
            <w:noProof/>
            <w:color w:val="0000FF"/>
            <w:sz w:val="24"/>
            <w:szCs w:val="24"/>
            <w:u w:val="single"/>
            <w:rPrChange w:id="3551" w:author="EOS" w:date="2011-09-07T12:31:00Z">
              <w:rPr>
                <w:noProof/>
                <w:sz w:val="24"/>
                <w:szCs w:val="24"/>
              </w:rPr>
            </w:rPrChange>
          </w:rPr>
          <w:t>32</w:t>
        </w:r>
      </w:ins>
      <w:ins w:id="3552" w:author="Doug Oldenburg" w:date="2011-08-01T16:42:00Z">
        <w:del w:id="3553" w:author="EOS" w:date="2011-08-02T15:00:00Z">
          <w:r w:rsidR="00962591" w:rsidRPr="00962591">
            <w:rPr>
              <w:rFonts w:ascii="Times New Roman" w:hAnsi="Times New Roman"/>
              <w:color w:val="0000FF"/>
              <w:sz w:val="24"/>
              <w:szCs w:val="24"/>
              <w:u w:val="single"/>
              <w:rPrChange w:id="3554" w:author="Doug Oldenburg" w:date="2011-08-01T16:42:00Z">
                <w:rPr>
                  <w:sz w:val="24"/>
                  <w:szCs w:val="24"/>
                </w:rPr>
              </w:rPrChange>
            </w:rPr>
            <w:delText xml:space="preserve">Figure </w:delText>
          </w:r>
          <w:r w:rsidR="00962591" w:rsidRPr="00962591">
            <w:rPr>
              <w:rFonts w:ascii="Times New Roman" w:hAnsi="Times New Roman"/>
              <w:noProof/>
              <w:color w:val="0000FF"/>
              <w:sz w:val="24"/>
              <w:szCs w:val="24"/>
              <w:u w:val="single"/>
              <w:rPrChange w:id="3555" w:author="Doug Oldenburg" w:date="2011-08-01T16:42:00Z">
                <w:rPr>
                  <w:noProof/>
                  <w:sz w:val="24"/>
                  <w:szCs w:val="24"/>
                </w:rPr>
              </w:rPrChange>
            </w:rPr>
            <w:delText>32</w:delText>
          </w:r>
        </w:del>
      </w:ins>
      <w:ins w:id="3556" w:author="EOS" w:date="2011-07-18T17:34:00Z">
        <w:r w:rsidR="00962591" w:rsidRPr="007E3981">
          <w:rPr>
            <w:rFonts w:ascii="Times New Roman" w:hAnsi="Times New Roman"/>
            <w:color w:val="0000FF"/>
            <w:sz w:val="24"/>
            <w:szCs w:val="24"/>
            <w:u w:val="single"/>
            <w:rPrChange w:id="3557" w:author="EOS" w:date="2011-07-18T17:35:00Z">
              <w:rPr>
                <w:rFonts w:ascii="Times New Roman" w:hAnsi="Times New Roman"/>
                <w:color w:val="0000FF"/>
                <w:sz w:val="24"/>
                <w:szCs w:val="24"/>
                <w:u w:val="single"/>
              </w:rPr>
            </w:rPrChange>
          </w:rPr>
          <w:fldChar w:fldCharType="end"/>
        </w:r>
      </w:ins>
      <w:ins w:id="3558" w:author="EOS" w:date="2011-06-15T12:22:00Z">
        <w:r w:rsidR="00962591" w:rsidRPr="007E3981">
          <w:rPr>
            <w:rFonts w:ascii="Times New Roman" w:hAnsi="Times New Roman"/>
            <w:color w:val="0000FF"/>
            <w:sz w:val="24"/>
            <w:szCs w:val="24"/>
            <w:u w:val="single"/>
            <w:rPrChange w:id="3559" w:author="EOS" w:date="2011-07-18T17:35:00Z">
              <w:rPr>
                <w:rFonts w:ascii="Times New Roman" w:hAnsi="Times New Roman"/>
                <w:color w:val="0000FF"/>
                <w:sz w:val="24"/>
                <w:szCs w:val="24"/>
                <w:u w:val="single"/>
              </w:rPr>
            </w:rPrChange>
          </w:rPr>
          <w:fldChar w:fldCharType="end"/>
        </w:r>
      </w:ins>
      <w:ins w:id="3560" w:author="EOS" w:date="2011-06-15T12:01:00Z">
        <w:r>
          <w:rPr>
            <w:rFonts w:ascii="Times New Roman" w:hAnsi="Times New Roman"/>
            <w:sz w:val="24"/>
            <w:szCs w:val="24"/>
          </w:rPr>
          <w:t xml:space="preserve"> and they appear much better, than in previous case. Nevertheless, they can still be improved by recognizing the existence of the highly erroneous data and winnowing them from the inversion. </w:t>
        </w:r>
      </w:ins>
    </w:p>
    <w:p w:rsidR="00EF6550" w:rsidRDefault="00EF6550">
      <w:pPr>
        <w:spacing w:before="100" w:beforeAutospacing="1" w:after="100" w:afterAutospacing="1"/>
        <w:ind w:left="360"/>
        <w:jc w:val="center"/>
        <w:rPr>
          <w:ins w:id="3561" w:author="EOS" w:date="2011-06-15T12:01:00Z"/>
          <w:rFonts w:ascii="Times New Roman" w:hAnsi="Times New Roman"/>
          <w:sz w:val="24"/>
          <w:szCs w:val="24"/>
        </w:rPr>
        <w:pPrChange w:id="3562" w:author="EOS" w:date="2011-07-18T15:30:00Z">
          <w:pPr>
            <w:spacing w:before="100" w:beforeAutospacing="1" w:after="100" w:afterAutospacing="1"/>
            <w:ind w:left="360"/>
          </w:pPr>
        </w:pPrChange>
      </w:pPr>
      <w:ins w:id="3563" w:author="EOS" w:date="2011-07-18T15:30:00Z">
        <w:r>
          <w:rPr>
            <w:rFonts w:ascii="Times New Roman" w:hAnsi="Times New Roman"/>
            <w:b/>
            <w:noProof/>
            <w:sz w:val="24"/>
            <w:szCs w:val="24"/>
            <w:lang w:val="en-CA" w:eastAsia="en-CA"/>
            <w:rPrChange w:id="3564" w:author="Unknown">
              <w:rPr>
                <w:noProof/>
                <w:sz w:val="24"/>
                <w:szCs w:val="24"/>
                <w:lang w:val="en-CA" w:eastAsia="en-CA"/>
              </w:rPr>
            </w:rPrChange>
          </w:rPr>
          <w:lastRenderedPageBreak/>
          <w:drawing>
            <wp:inline distT="0" distB="0" distL="0" distR="0">
              <wp:extent cx="5524500" cy="4305300"/>
              <wp:effectExtent l="0" t="0" r="0" b="0"/>
              <wp:docPr id="276"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24500" cy="4305300"/>
                      </a:xfrm>
                      <a:prstGeom prst="rect">
                        <a:avLst/>
                      </a:prstGeom>
                      <a:noFill/>
                      <a:ln>
                        <a:noFill/>
                      </a:ln>
                    </pic:spPr>
                  </pic:pic>
                </a:graphicData>
              </a:graphic>
            </wp:inline>
          </w:drawing>
        </w:r>
      </w:ins>
    </w:p>
    <w:p w:rsidR="00EF6550" w:rsidRDefault="007E3981">
      <w:pPr>
        <w:pStyle w:val="Figurestyle"/>
        <w:rPr>
          <w:ins w:id="3565" w:author="EOS" w:date="2011-06-15T12:01:00Z"/>
        </w:rPr>
        <w:pPrChange w:id="3566" w:author="EOS" w:date="2011-06-16T16:53:00Z">
          <w:pPr>
            <w:pStyle w:val="Figurestyle"/>
            <w:spacing w:before="100" w:beforeAutospacing="1" w:after="100" w:afterAutospacing="1"/>
            <w:ind w:left="360" w:hanging="360"/>
          </w:pPr>
        </w:pPrChange>
      </w:pPr>
      <w:bookmarkStart w:id="3567" w:name="_Ref298773826"/>
      <w:proofErr w:type="gramStart"/>
      <w:ins w:id="3568" w:author="EOS" w:date="2011-06-16T16:52:00Z">
        <w:r>
          <w:t xml:space="preserve">Figure </w:t>
        </w:r>
        <w:proofErr w:type="gramEnd"/>
        <w:r w:rsidR="00962591">
          <w:fldChar w:fldCharType="begin"/>
        </w:r>
        <w:r>
          <w:instrText xml:space="preserve"> SEQ Figure \* ARABIC </w:instrText>
        </w:r>
        <w:r w:rsidR="00962591">
          <w:fldChar w:fldCharType="separate"/>
        </w:r>
      </w:ins>
      <w:ins w:id="3569" w:author="EOS" w:date="2011-09-07T12:31:00Z">
        <w:r w:rsidR="00F26A78">
          <w:rPr>
            <w:noProof/>
          </w:rPr>
          <w:t>32</w:t>
        </w:r>
      </w:ins>
      <w:ins w:id="3570" w:author="EOS" w:date="2011-06-16T16:52:00Z">
        <w:r w:rsidR="00962591">
          <w:fldChar w:fldCharType="end"/>
        </w:r>
        <w:bookmarkEnd w:id="3567"/>
        <w:proofErr w:type="gramStart"/>
        <w:r>
          <w:t>.</w:t>
        </w:r>
        <w:proofErr w:type="gramEnd"/>
        <w:r>
          <w:t xml:space="preserve"> </w:t>
        </w:r>
      </w:ins>
      <w:proofErr w:type="gramStart"/>
      <w:ins w:id="3571" w:author="EOS" w:date="2011-06-15T12:01:00Z">
        <w:r>
          <w:t>Inversion of contaminated data using Huber norm for the data misfit.</w:t>
        </w:r>
        <w:proofErr w:type="gramEnd"/>
      </w:ins>
    </w:p>
    <w:p w:rsidR="007E3981" w:rsidRDefault="007E3981" w:rsidP="008611B0">
      <w:pPr>
        <w:pStyle w:val="ListParagraph"/>
        <w:spacing w:before="100" w:beforeAutospacing="1" w:after="100" w:afterAutospacing="1"/>
        <w:ind w:left="0"/>
        <w:rPr>
          <w:ins w:id="3572" w:author="Doug Oldenburg" w:date="2011-07-17T11:37:00Z"/>
          <w:rFonts w:ascii="Times New Roman" w:hAnsi="Times New Roman"/>
          <w:sz w:val="24"/>
          <w:szCs w:val="24"/>
        </w:rPr>
      </w:pPr>
      <w:ins w:id="3573" w:author="EOS" w:date="2011-06-15T12:01:00Z">
        <w:r>
          <w:rPr>
            <w:rFonts w:ascii="Times New Roman" w:hAnsi="Times New Roman"/>
            <w:sz w:val="24"/>
            <w:szCs w:val="24"/>
          </w:rPr>
          <w:t>Although the recovery is far from perfect, the main conductor bodies are now shown with satisfactory detail, comparing to the L</w:t>
        </w:r>
        <w:r w:rsidRPr="00ED5F17">
          <w:rPr>
            <w:rFonts w:ascii="Times New Roman" w:hAnsi="Times New Roman"/>
            <w:sz w:val="24"/>
            <w:szCs w:val="24"/>
            <w:vertAlign w:val="subscript"/>
          </w:rPr>
          <w:t>2</w:t>
        </w:r>
        <w:r>
          <w:rPr>
            <w:rFonts w:ascii="Times New Roman" w:hAnsi="Times New Roman"/>
            <w:sz w:val="24"/>
            <w:szCs w:val="24"/>
          </w:rPr>
          <w:t xml:space="preserve"> normalization. </w:t>
        </w:r>
      </w:ins>
    </w:p>
    <w:p w:rsidR="007E3981" w:rsidRDefault="007E3981" w:rsidP="008611B0">
      <w:pPr>
        <w:pStyle w:val="ListParagraph"/>
        <w:numPr>
          <w:ins w:id="3574" w:author="Doug Oldenburg" w:date="2011-07-17T11:37:00Z"/>
        </w:numPr>
        <w:spacing w:before="100" w:beforeAutospacing="1" w:after="100" w:afterAutospacing="1"/>
        <w:ind w:left="0"/>
        <w:rPr>
          <w:ins w:id="3575" w:author="Doug Oldenburg" w:date="2011-07-17T11:37:00Z"/>
          <w:rFonts w:ascii="Times New Roman" w:hAnsi="Times New Roman"/>
          <w:sz w:val="24"/>
          <w:szCs w:val="24"/>
        </w:rPr>
      </w:pPr>
    </w:p>
    <w:p w:rsidR="007E3981" w:rsidDel="00EB4ECA" w:rsidRDefault="007E3981" w:rsidP="008611B0">
      <w:pPr>
        <w:pStyle w:val="ListParagraph"/>
        <w:numPr>
          <w:ins w:id="3576" w:author="Doug Oldenburg" w:date="2011-07-17T11:37:00Z"/>
        </w:numPr>
        <w:spacing w:before="100" w:beforeAutospacing="1" w:after="100" w:afterAutospacing="1"/>
        <w:ind w:left="0"/>
        <w:rPr>
          <w:ins w:id="3577" w:author="Doug Oldenburg" w:date="2011-07-17T11:37:00Z"/>
          <w:del w:id="3578" w:author="EOS" w:date="2011-07-18T15:30:00Z"/>
          <w:rFonts w:ascii="Times New Roman" w:hAnsi="Times New Roman"/>
          <w:sz w:val="24"/>
          <w:szCs w:val="24"/>
        </w:rPr>
      </w:pPr>
      <w:bookmarkStart w:id="3579" w:name="IP_Examples"/>
    </w:p>
    <w:p w:rsidR="007E3981" w:rsidDel="00EB4ECA" w:rsidRDefault="007E3981" w:rsidP="008611B0">
      <w:pPr>
        <w:pStyle w:val="ListParagraph"/>
        <w:numPr>
          <w:ins w:id="3580" w:author="Doug Oldenburg" w:date="2011-07-17T11:37:00Z"/>
        </w:numPr>
        <w:spacing w:before="100" w:beforeAutospacing="1" w:after="100" w:afterAutospacing="1"/>
        <w:ind w:left="0"/>
        <w:rPr>
          <w:ins w:id="3581" w:author="Doug Oldenburg" w:date="2011-07-17T11:37:00Z"/>
          <w:del w:id="3582" w:author="EOS" w:date="2011-07-18T15:30:00Z"/>
          <w:rFonts w:ascii="Times New Roman" w:hAnsi="Times New Roman"/>
          <w:sz w:val="24"/>
          <w:szCs w:val="24"/>
        </w:rPr>
      </w:pPr>
    </w:p>
    <w:p w:rsidR="007E3981" w:rsidDel="00EB4ECA" w:rsidRDefault="007E3981" w:rsidP="008611B0">
      <w:pPr>
        <w:pStyle w:val="ListParagraph"/>
        <w:numPr>
          <w:ins w:id="3583" w:author="Doug Oldenburg" w:date="2011-07-17T11:37:00Z"/>
        </w:numPr>
        <w:spacing w:before="100" w:beforeAutospacing="1" w:after="100" w:afterAutospacing="1"/>
        <w:ind w:left="0"/>
        <w:rPr>
          <w:ins w:id="3584" w:author="Doug Oldenburg" w:date="2011-07-17T11:40:00Z"/>
          <w:del w:id="3585" w:author="EOS" w:date="2011-07-18T15:30:00Z"/>
          <w:rFonts w:ascii="Times New Roman" w:hAnsi="Times New Roman"/>
          <w:b/>
          <w:sz w:val="24"/>
          <w:szCs w:val="24"/>
        </w:rPr>
      </w:pPr>
      <w:ins w:id="3586" w:author="Doug Oldenburg" w:date="2011-07-17T11:37:00Z">
        <w:del w:id="3587" w:author="EOS" w:date="2011-07-18T15:30:00Z">
          <w:r w:rsidDel="00EB4ECA">
            <w:rPr>
              <w:rFonts w:ascii="Times New Roman" w:hAnsi="Times New Roman"/>
              <w:b/>
              <w:sz w:val="24"/>
              <w:szCs w:val="24"/>
            </w:rPr>
            <w:delText>Vlad: I get almost the same result but my convergence curve is different</w:delText>
          </w:r>
        </w:del>
      </w:ins>
      <w:ins w:id="3588" w:author="Doug Oldenburg" w:date="2011-07-17T11:39:00Z">
        <w:del w:id="3589" w:author="EOS" w:date="2011-07-18T15:30:00Z">
          <w:r w:rsidDel="00EB4ECA">
            <w:rPr>
              <w:rFonts w:ascii="Times New Roman" w:hAnsi="Times New Roman"/>
              <w:b/>
              <w:sz w:val="24"/>
              <w:szCs w:val="24"/>
            </w:rPr>
            <w:delText>.</w:delText>
          </w:r>
        </w:del>
      </w:ins>
      <w:ins w:id="3590" w:author="Doug Oldenburg" w:date="2011-07-17T11:40:00Z">
        <w:del w:id="3591" w:author="EOS" w:date="2011-07-18T15:30:00Z">
          <w:r w:rsidDel="00EB4ECA">
            <w:rPr>
              <w:rFonts w:ascii="Times New Roman" w:hAnsi="Times New Roman"/>
              <w:b/>
              <w:sz w:val="24"/>
              <w:szCs w:val="24"/>
            </w:rPr>
            <w:delText xml:space="preserve"> How did you get your scale  for model </w:delText>
          </w:r>
        </w:del>
      </w:ins>
      <w:ins w:id="3592" w:author="Doug Oldenburg" w:date="2011-07-17T11:37:00Z">
        <w:del w:id="3593" w:author="EOS" w:date="2011-07-18T15:30:00Z">
          <w:r w:rsidDel="00EB4ECA">
            <w:rPr>
              <w:rFonts w:ascii="Times New Roman" w:hAnsi="Times New Roman"/>
              <w:b/>
              <w:sz w:val="24"/>
              <w:szCs w:val="24"/>
            </w:rPr>
            <w:delText xml:space="preserve"> </w:delText>
          </w:r>
        </w:del>
      </w:ins>
      <w:ins w:id="3594" w:author="Doug Oldenburg" w:date="2011-07-17T11:40:00Z">
        <w:del w:id="3595" w:author="EOS" w:date="2011-07-18T15:30:00Z">
          <w:r w:rsidDel="00EB4ECA">
            <w:rPr>
              <w:rFonts w:ascii="Times New Roman" w:hAnsi="Times New Roman"/>
              <w:b/>
              <w:sz w:val="24"/>
              <w:szCs w:val="24"/>
            </w:rPr>
            <w:delText>norm to be logarithmic?</w:delText>
          </w:r>
        </w:del>
      </w:ins>
    </w:p>
    <w:p w:rsidR="007E3981" w:rsidDel="000B2610" w:rsidRDefault="007E3981" w:rsidP="008611B0">
      <w:pPr>
        <w:pStyle w:val="ListParagraph"/>
        <w:numPr>
          <w:ins w:id="3596" w:author="Doug Oldenburg" w:date="2011-07-17T11:37:00Z"/>
        </w:numPr>
        <w:spacing w:before="100" w:beforeAutospacing="1" w:after="100" w:afterAutospacing="1"/>
        <w:ind w:left="0"/>
        <w:rPr>
          <w:ins w:id="3597" w:author="Doug Oldenburg" w:date="2011-07-17T11:40:00Z"/>
          <w:del w:id="3598" w:author="EOS" w:date="2011-08-02T14:14:00Z"/>
          <w:rFonts w:ascii="Times New Roman" w:hAnsi="Times New Roman"/>
          <w:b/>
          <w:sz w:val="24"/>
          <w:szCs w:val="24"/>
        </w:rPr>
      </w:pPr>
    </w:p>
    <w:p w:rsidR="007E3981" w:rsidDel="00EB4ECA" w:rsidRDefault="00EF6550" w:rsidP="008611B0">
      <w:pPr>
        <w:pStyle w:val="ListParagraph"/>
        <w:numPr>
          <w:ins w:id="3599" w:author="Doug Oldenburg" w:date="2011-07-17T11:37:00Z"/>
        </w:numPr>
        <w:spacing w:before="100" w:beforeAutospacing="1" w:after="100" w:afterAutospacing="1"/>
        <w:ind w:left="0"/>
        <w:rPr>
          <w:ins w:id="3600" w:author="Doug Oldenburg" w:date="2011-07-17T11:40:00Z"/>
          <w:del w:id="3601" w:author="EOS" w:date="2011-07-18T15:31:00Z"/>
          <w:rFonts w:ascii="Times New Roman" w:hAnsi="Times New Roman"/>
          <w:b/>
          <w:sz w:val="24"/>
          <w:szCs w:val="24"/>
        </w:rPr>
      </w:pPr>
      <w:ins w:id="3602" w:author="Doug Oldenburg" w:date="2011-07-17T11:41:00Z">
        <w:del w:id="3603" w:author="EOS" w:date="2011-07-18T15:30:00Z">
          <w:r>
            <w:rPr>
              <w:rFonts w:ascii="Times New Roman" w:hAnsi="Times New Roman"/>
              <w:b/>
              <w:noProof/>
              <w:sz w:val="24"/>
              <w:szCs w:val="24"/>
              <w:lang w:val="en-CA" w:eastAsia="en-CA"/>
              <w:rPrChange w:id="3604" w:author="Unknown">
                <w:rPr>
                  <w:noProof/>
                  <w:sz w:val="24"/>
                  <w:szCs w:val="24"/>
                  <w:lang w:val="en-CA" w:eastAsia="en-CA"/>
                </w:rPr>
              </w:rPrChange>
            </w:rPr>
            <w:drawing>
              <wp:inline distT="0" distB="0" distL="0" distR="0">
                <wp:extent cx="5524500" cy="4305300"/>
                <wp:effectExtent l="0" t="0" r="0" b="0"/>
                <wp:docPr id="277"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24500" cy="4305300"/>
                        </a:xfrm>
                        <a:prstGeom prst="rect">
                          <a:avLst/>
                        </a:prstGeom>
                        <a:noFill/>
                        <a:ln>
                          <a:noFill/>
                        </a:ln>
                      </pic:spPr>
                    </pic:pic>
                  </a:graphicData>
                </a:graphic>
              </wp:inline>
            </w:drawing>
          </w:r>
        </w:del>
      </w:ins>
    </w:p>
    <w:p w:rsidR="007E3981" w:rsidDel="00EB4ECA" w:rsidRDefault="007E3981" w:rsidP="008611B0">
      <w:pPr>
        <w:pStyle w:val="ListParagraph"/>
        <w:numPr>
          <w:ins w:id="3605" w:author="Doug Oldenburg" w:date="2011-07-17T11:37:00Z"/>
        </w:numPr>
        <w:spacing w:before="100" w:beforeAutospacing="1" w:after="100" w:afterAutospacing="1"/>
        <w:ind w:left="0"/>
        <w:rPr>
          <w:ins w:id="3606" w:author="Doug Oldenburg" w:date="2011-07-17T11:40:00Z"/>
          <w:del w:id="3607" w:author="EOS" w:date="2011-07-18T15:31:00Z"/>
          <w:rFonts w:ascii="Times New Roman" w:hAnsi="Times New Roman"/>
          <w:b/>
          <w:sz w:val="24"/>
          <w:szCs w:val="24"/>
        </w:rPr>
      </w:pPr>
    </w:p>
    <w:p w:rsidR="007E3981" w:rsidDel="009E534E" w:rsidRDefault="007E3981" w:rsidP="00E75814">
      <w:pPr>
        <w:pStyle w:val="Heading2"/>
        <w:rPr>
          <w:del w:id="3608" w:author="EOS" w:date="2011-06-15T11:55:00Z"/>
        </w:rPr>
      </w:pPr>
    </w:p>
    <w:p w:rsidR="007E3981" w:rsidRDefault="007E3981" w:rsidP="00E75814">
      <w:pPr>
        <w:pStyle w:val="Heading2"/>
        <w:rPr>
          <w:ins w:id="3609" w:author="Doug Oldenburg" w:date="2011-06-30T13:13:00Z"/>
        </w:rPr>
      </w:pPr>
      <w:bookmarkStart w:id="3610" w:name="_IP_Examples"/>
      <w:bookmarkStart w:id="3611" w:name="_Toc296000719"/>
      <w:bookmarkStart w:id="3612" w:name="_Toc296063702"/>
      <w:bookmarkEnd w:id="3610"/>
      <w:r>
        <w:t>IP Examples</w:t>
      </w:r>
      <w:bookmarkEnd w:id="3611"/>
      <w:bookmarkEnd w:id="3612"/>
    </w:p>
    <w:bookmarkEnd w:id="3579"/>
    <w:p w:rsidR="00EF6550" w:rsidRDefault="00EF6550">
      <w:pPr>
        <w:numPr>
          <w:ins w:id="3613" w:author="Doug Oldenburg" w:date="2011-06-30T13:13:00Z"/>
        </w:numPr>
        <w:rPr>
          <w:ins w:id="3614" w:author="Doug Oldenburg" w:date="2011-06-30T13:13:00Z"/>
        </w:rPr>
        <w:pPrChange w:id="3615" w:author="Doug Oldenburg" w:date="2011-06-30T13:13:00Z">
          <w:pPr>
            <w:pStyle w:val="Heading2"/>
          </w:pPr>
        </w:pPrChange>
      </w:pPr>
    </w:p>
    <w:p w:rsidR="007E3981" w:rsidRPr="007E3981" w:rsidRDefault="00962591" w:rsidP="003A7C91">
      <w:pPr>
        <w:numPr>
          <w:ins w:id="3616" w:author="Doug Oldenburg" w:date="2011-06-30T13:13:00Z"/>
        </w:numPr>
        <w:rPr>
          <w:ins w:id="3617" w:author="Doug Oldenburg" w:date="2011-06-30T13:13:00Z"/>
          <w:rFonts w:ascii="Times New Roman" w:hAnsi="Times New Roman"/>
          <w:sz w:val="24"/>
          <w:szCs w:val="24"/>
          <w:rPrChange w:id="3618" w:author="Unknown">
            <w:rPr>
              <w:ins w:id="3619" w:author="Doug Oldenburg" w:date="2011-06-30T13:13:00Z"/>
              <w:rFonts w:ascii="Arial" w:hAnsi="Arial"/>
              <w:sz w:val="20"/>
              <w:szCs w:val="24"/>
            </w:rPr>
          </w:rPrChange>
        </w:rPr>
      </w:pPr>
      <w:ins w:id="3620" w:author="Doug Oldenburg" w:date="2011-06-30T13:13:00Z">
        <w:r w:rsidRPr="00962591">
          <w:rPr>
            <w:rFonts w:ascii="Times New Roman" w:hAnsi="Times New Roman"/>
            <w:sz w:val="24"/>
            <w:szCs w:val="24"/>
            <w:rPrChange w:id="3621" w:author="EOS" w:date="2011-07-02T19:31:00Z">
              <w:rPr>
                <w:rFonts w:ascii="Arial" w:hAnsi="Arial"/>
                <w:b/>
                <w:bCs/>
                <w:color w:val="4F81BD"/>
                <w:sz w:val="20"/>
                <w:szCs w:val="24"/>
                <w:u w:val="single"/>
              </w:rPr>
            </w:rPrChange>
          </w:rPr>
          <w:t xml:space="preserve">The inversion of IP </w:t>
        </w:r>
      </w:ins>
      <w:ins w:id="3622" w:author="Doug Oldenburg" w:date="2011-06-30T13:14:00Z">
        <w:r w:rsidRPr="00962591">
          <w:rPr>
            <w:rFonts w:ascii="Times New Roman" w:hAnsi="Times New Roman"/>
            <w:sz w:val="24"/>
            <w:szCs w:val="24"/>
            <w:rPrChange w:id="3623" w:author="EOS" w:date="2011-07-02T19:31:00Z">
              <w:rPr>
                <w:rFonts w:ascii="Arial" w:hAnsi="Arial"/>
                <w:b/>
                <w:bCs/>
                <w:color w:val="4F81BD"/>
                <w:sz w:val="20"/>
                <w:szCs w:val="24"/>
                <w:u w:val="single"/>
              </w:rPr>
            </w:rPrChange>
          </w:rPr>
          <w:t xml:space="preserve">data </w:t>
        </w:r>
      </w:ins>
      <w:ins w:id="3624" w:author="Doug Oldenburg" w:date="2011-06-30T13:13:00Z">
        <w:r w:rsidRPr="00962591">
          <w:rPr>
            <w:rFonts w:ascii="Times New Roman" w:hAnsi="Times New Roman"/>
            <w:sz w:val="24"/>
            <w:szCs w:val="24"/>
            <w:rPrChange w:id="3625" w:author="EOS" w:date="2011-07-02T19:31:00Z">
              <w:rPr>
                <w:rFonts w:ascii="Arial" w:hAnsi="Arial"/>
                <w:b/>
                <w:bCs/>
                <w:color w:val="4F81BD"/>
                <w:sz w:val="20"/>
                <w:szCs w:val="24"/>
                <w:u w:val="single"/>
              </w:rPr>
            </w:rPrChange>
          </w:rPr>
          <w:t xml:space="preserve">is almost identical to </w:t>
        </w:r>
      </w:ins>
      <w:ins w:id="3626" w:author="Doug Oldenburg" w:date="2011-06-30T13:14:00Z">
        <w:r w:rsidRPr="00962591">
          <w:rPr>
            <w:rFonts w:ascii="Times New Roman" w:hAnsi="Times New Roman"/>
            <w:sz w:val="24"/>
            <w:szCs w:val="24"/>
            <w:rPrChange w:id="3627" w:author="EOS" w:date="2011-07-02T19:31:00Z">
              <w:rPr>
                <w:rFonts w:ascii="Arial" w:hAnsi="Arial"/>
                <w:b/>
                <w:bCs/>
                <w:color w:val="4F81BD"/>
                <w:sz w:val="20"/>
                <w:szCs w:val="24"/>
                <w:u w:val="single"/>
              </w:rPr>
            </w:rPrChange>
          </w:rPr>
          <w:t xml:space="preserve">the </w:t>
        </w:r>
      </w:ins>
      <w:ins w:id="3628" w:author="Doug Oldenburg" w:date="2011-06-30T13:13:00Z">
        <w:r w:rsidRPr="00962591">
          <w:rPr>
            <w:rFonts w:ascii="Times New Roman" w:hAnsi="Times New Roman"/>
            <w:sz w:val="24"/>
            <w:szCs w:val="24"/>
            <w:rPrChange w:id="3629" w:author="EOS" w:date="2011-07-02T19:31:00Z">
              <w:rPr>
                <w:rFonts w:ascii="Arial" w:hAnsi="Arial"/>
                <w:b/>
                <w:bCs/>
                <w:color w:val="4F81BD"/>
                <w:sz w:val="20"/>
                <w:szCs w:val="24"/>
                <w:u w:val="single"/>
              </w:rPr>
            </w:rPrChange>
          </w:rPr>
          <w:t xml:space="preserve">inversion of DC resistivity data. </w:t>
        </w:r>
        <w:r w:rsidRPr="00962591">
          <w:rPr>
            <w:rFonts w:ascii="Times New Roman" w:hAnsi="Times New Roman"/>
            <w:sz w:val="24"/>
            <w:szCs w:val="24"/>
            <w:rPrChange w:id="3630" w:author="EOS">
              <w:rPr>
                <w:rFonts w:ascii="Times New Roman" w:hAnsi="Times New Roman"/>
                <w:b/>
                <w:bCs/>
                <w:color w:val="4F81BD"/>
                <w:sz w:val="24"/>
                <w:szCs w:val="24"/>
                <w:u w:val="single"/>
              </w:rPr>
            </w:rPrChange>
          </w:rPr>
          <w:t xml:space="preserve">The primary difference is that </w:t>
        </w:r>
        <w:r w:rsidRPr="00962591">
          <w:rPr>
            <w:rFonts w:ascii="Times New Roman" w:hAnsi="Times New Roman"/>
            <w:sz w:val="24"/>
            <w:szCs w:val="24"/>
            <w:rPrChange w:id="3631" w:author="EOS" w:date="2011-07-02T19:31:00Z">
              <w:rPr>
                <w:rFonts w:ascii="Arial" w:hAnsi="Arial"/>
                <w:b/>
                <w:bCs/>
                <w:color w:val="4F81BD"/>
                <w:sz w:val="20"/>
                <w:szCs w:val="24"/>
                <w:u w:val="single"/>
              </w:rPr>
            </w:rPrChange>
          </w:rPr>
          <w:t>IP is a linear problem and the forward modeling matrix is the sensitivity matrix from the DC resistivity inversion. The IP inversion code has the same functionality as the DC resistivity code and the control lines are identical.</w:t>
        </w:r>
      </w:ins>
      <w:ins w:id="3632" w:author="Doug Oldenburg" w:date="2011-07-17T11:46:00Z">
        <w:r w:rsidR="007E3981">
          <w:rPr>
            <w:rFonts w:ascii="Times New Roman" w:hAnsi="Times New Roman"/>
            <w:sz w:val="24"/>
            <w:szCs w:val="24"/>
          </w:rPr>
          <w:t xml:space="preserve"> One essential difference is that </w:t>
        </w:r>
      </w:ins>
      <w:ins w:id="3633" w:author="Doug Oldenburg" w:date="2011-07-17T11:47:00Z">
        <w:r w:rsidR="007E3981">
          <w:rPr>
            <w:rFonts w:ascii="Times New Roman" w:hAnsi="Times New Roman"/>
            <w:sz w:val="24"/>
            <w:szCs w:val="24"/>
          </w:rPr>
          <w:t>positivity</w:t>
        </w:r>
      </w:ins>
      <w:ins w:id="3634" w:author="Doug Oldenburg" w:date="2011-07-17T11:46:00Z">
        <w:r w:rsidR="007E3981">
          <w:rPr>
            <w:rFonts w:ascii="Times New Roman" w:hAnsi="Times New Roman"/>
            <w:sz w:val="24"/>
            <w:szCs w:val="24"/>
          </w:rPr>
          <w:t xml:space="preserve"> </w:t>
        </w:r>
      </w:ins>
      <w:ins w:id="3635" w:author="Doug Oldenburg" w:date="2011-07-17T11:47:00Z">
        <w:r w:rsidR="007E3981">
          <w:rPr>
            <w:rFonts w:ascii="Times New Roman" w:hAnsi="Times New Roman"/>
            <w:sz w:val="24"/>
            <w:szCs w:val="24"/>
          </w:rPr>
          <w:t>is strictly enforced in the IP inversion. IP data can be negative but the intrinsic chargeability is always positive.</w:t>
        </w:r>
      </w:ins>
      <w:ins w:id="3636" w:author="Doug Oldenburg" w:date="2011-06-30T13:13:00Z">
        <w:r w:rsidRPr="00962591">
          <w:rPr>
            <w:rFonts w:ascii="Times New Roman" w:hAnsi="Times New Roman"/>
            <w:sz w:val="24"/>
            <w:szCs w:val="24"/>
            <w:rPrChange w:id="3637" w:author="EOS" w:date="2011-07-02T19:31:00Z">
              <w:rPr>
                <w:rFonts w:ascii="Arial" w:hAnsi="Arial"/>
                <w:b/>
                <w:bCs/>
                <w:color w:val="4F81BD"/>
                <w:sz w:val="20"/>
                <w:szCs w:val="24"/>
                <w:u w:val="single"/>
              </w:rPr>
            </w:rPrChange>
          </w:rPr>
          <w:t xml:space="preserve"> There is no need to repeat all of the inversions done for the DC. Rather, we will invert only a few examples to illustrate the algorithm. </w:t>
        </w:r>
      </w:ins>
    </w:p>
    <w:p w:rsidR="007E3981" w:rsidRDefault="007E3981" w:rsidP="003A7C91">
      <w:pPr>
        <w:numPr>
          <w:ins w:id="3638" w:author="Doug Oldenburg" w:date="2011-06-30T13:13:00Z"/>
        </w:numPr>
        <w:rPr>
          <w:ins w:id="3639" w:author="Doug Oldenburg" w:date="2011-06-30T13:13:00Z"/>
          <w:rFonts w:ascii="Arial" w:hAnsi="Arial" w:cs="Arial"/>
          <w:sz w:val="20"/>
          <w:szCs w:val="20"/>
        </w:rPr>
      </w:pPr>
    </w:p>
    <w:p w:rsidR="00EF6550" w:rsidRDefault="00EF6550">
      <w:pPr>
        <w:numPr>
          <w:ins w:id="3640" w:author="Doug Oldenburg" w:date="2011-06-30T13:13:00Z"/>
        </w:numPr>
        <w:rPr>
          <w:del w:id="3641" w:author="EOS" w:date="2011-07-02T19:31:00Z"/>
        </w:rPr>
        <w:pPrChange w:id="3642" w:author="Doug Oldenburg" w:date="2011-06-30T13:13:00Z">
          <w:pPr>
            <w:pStyle w:val="Heading2"/>
          </w:pPr>
        </w:pPrChange>
      </w:pPr>
    </w:p>
    <w:p w:rsidR="007E3981" w:rsidRDefault="007E3981" w:rsidP="00E75814">
      <w:pPr>
        <w:pStyle w:val="NormalWeb"/>
      </w:pPr>
      <w:r>
        <w:t xml:space="preserve">The synthetic model used for the IP inversions is shown in </w:t>
      </w:r>
      <w:ins w:id="3643" w:author="EOS" w:date="2011-06-15T12:24:00Z">
        <w:r w:rsidR="00962591" w:rsidRPr="00962591">
          <w:rPr>
            <w:color w:val="0000FF"/>
            <w:u w:val="single"/>
            <w:rPrChange w:id="3644" w:author="EOS" w:date="2011-08-03T10:48:00Z">
              <w:rPr>
                <w:rFonts w:ascii="Cambria" w:hAnsi="Cambria"/>
                <w:b/>
                <w:bCs/>
                <w:color w:val="0000FF"/>
                <w:sz w:val="26"/>
                <w:szCs w:val="26"/>
                <w:u w:val="single"/>
              </w:rPr>
            </w:rPrChange>
          </w:rPr>
          <w:fldChar w:fldCharType="begin"/>
        </w:r>
        <w:r w:rsidR="00962591" w:rsidRPr="00962591">
          <w:rPr>
            <w:color w:val="0000FF"/>
            <w:u w:val="single"/>
            <w:rPrChange w:id="3645" w:author="EOS" w:date="2011-08-03T10:48:00Z">
              <w:rPr>
                <w:rFonts w:ascii="Cambria" w:hAnsi="Cambria"/>
                <w:b/>
                <w:bCs/>
                <w:color w:val="0000FF"/>
                <w:sz w:val="26"/>
                <w:szCs w:val="26"/>
                <w:u w:val="single"/>
              </w:rPr>
            </w:rPrChange>
          </w:rPr>
          <w:instrText xml:space="preserve"> HYPERLINK  \l "FIG30" </w:instrText>
        </w:r>
        <w:r w:rsidR="00962591" w:rsidRPr="00962591">
          <w:rPr>
            <w:color w:val="0000FF"/>
            <w:u w:val="single"/>
            <w:rPrChange w:id="3646" w:author="EOS" w:date="2011-08-03T10:48:00Z">
              <w:rPr>
                <w:rFonts w:ascii="Cambria" w:hAnsi="Cambria"/>
                <w:b/>
                <w:bCs/>
                <w:color w:val="0000FF"/>
                <w:sz w:val="26"/>
                <w:szCs w:val="26"/>
                <w:u w:val="single"/>
              </w:rPr>
            </w:rPrChange>
          </w:rPr>
          <w:fldChar w:fldCharType="separate"/>
        </w:r>
      </w:ins>
      <w:ins w:id="3647" w:author="EOS" w:date="2011-07-18T17:36:00Z">
        <w:r w:rsidR="00962591" w:rsidRPr="00962591">
          <w:rPr>
            <w:color w:val="0000FF"/>
            <w:u w:val="single"/>
            <w:rPrChange w:id="3648" w:author="EOS" w:date="2011-08-03T10:48:00Z">
              <w:rPr>
                <w:rFonts w:ascii="Cambria" w:hAnsi="Cambria"/>
                <w:b/>
                <w:bCs/>
                <w:color w:val="0000FF"/>
                <w:sz w:val="26"/>
                <w:szCs w:val="26"/>
                <w:u w:val="single"/>
              </w:rPr>
            </w:rPrChange>
          </w:rPr>
          <w:fldChar w:fldCharType="begin"/>
        </w:r>
        <w:r w:rsidR="00962591" w:rsidRPr="00962591">
          <w:rPr>
            <w:color w:val="0000FF"/>
            <w:u w:val="single"/>
            <w:rPrChange w:id="3649" w:author="EOS" w:date="2011-08-03T10:48:00Z">
              <w:rPr>
                <w:rFonts w:ascii="Cambria" w:hAnsi="Cambria"/>
                <w:b/>
                <w:bCs/>
                <w:color w:val="0000FF"/>
                <w:sz w:val="26"/>
                <w:szCs w:val="26"/>
                <w:u w:val="single"/>
              </w:rPr>
            </w:rPrChange>
          </w:rPr>
          <w:instrText xml:space="preserve"> REF _Ref298773895 \h </w:instrText>
        </w:r>
      </w:ins>
      <w:r w:rsidR="00962591" w:rsidRPr="00962591">
        <w:rPr>
          <w:color w:val="0000FF"/>
          <w:u w:val="single"/>
          <w:rPrChange w:id="3650" w:author="EOS" w:date="2011-08-03T10:48:00Z">
            <w:rPr>
              <w:color w:val="0000FF"/>
              <w:u w:val="single"/>
            </w:rPr>
          </w:rPrChange>
        </w:rPr>
      </w:r>
      <w:ins w:id="3651" w:author="EOS" w:date="2011-07-18T17:36:00Z">
        <w:r w:rsidR="00962591" w:rsidRPr="00962591">
          <w:rPr>
            <w:color w:val="0000FF"/>
            <w:u w:val="single"/>
            <w:rPrChange w:id="3652" w:author="EOS" w:date="2011-08-03T10:48:00Z">
              <w:rPr>
                <w:rFonts w:ascii="Cambria" w:hAnsi="Cambria"/>
                <w:b/>
                <w:bCs/>
                <w:color w:val="0000FF"/>
                <w:sz w:val="26"/>
                <w:szCs w:val="26"/>
                <w:u w:val="single"/>
              </w:rPr>
            </w:rPrChange>
          </w:rPr>
          <w:fldChar w:fldCharType="separate"/>
        </w:r>
      </w:ins>
      <w:ins w:id="3653" w:author="EOS" w:date="2011-09-07T12:31:00Z">
        <w:r w:rsidR="00F26A78">
          <w:t xml:space="preserve">Figure </w:t>
        </w:r>
        <w:r w:rsidR="00F26A78">
          <w:rPr>
            <w:noProof/>
          </w:rPr>
          <w:t>33</w:t>
        </w:r>
      </w:ins>
      <w:ins w:id="3654" w:author="Doug Oldenburg" w:date="2011-08-01T16:42:00Z">
        <w:del w:id="3655" w:author="EOS" w:date="2011-08-02T14:15:00Z">
          <w:r w:rsidR="00962591" w:rsidRPr="00962591">
            <w:rPr>
              <w:color w:val="0000FF"/>
              <w:u w:val="single"/>
              <w:rPrChange w:id="3656" w:author="EOS" w:date="2011-08-03T10:48:00Z">
                <w:rPr>
                  <w:rFonts w:ascii="Cambria" w:hAnsi="Cambria"/>
                  <w:b/>
                  <w:bCs/>
                  <w:color w:val="4F81BD"/>
                  <w:sz w:val="26"/>
                  <w:szCs w:val="26"/>
                </w:rPr>
              </w:rPrChange>
            </w:rPr>
            <w:delText>F</w:delText>
          </w:r>
        </w:del>
        <w:del w:id="3657" w:author="EOS" w:date="2011-08-02T15:00:00Z">
          <w:r w:rsidR="00962591" w:rsidRPr="00962591">
            <w:rPr>
              <w:color w:val="0000FF"/>
              <w:u w:val="single"/>
              <w:rPrChange w:id="3658" w:author="EOS" w:date="2011-08-03T10:48:00Z">
                <w:rPr>
                  <w:rFonts w:ascii="Cambria" w:hAnsi="Cambria"/>
                  <w:b/>
                  <w:bCs/>
                  <w:color w:val="4F81BD"/>
                  <w:sz w:val="26"/>
                  <w:szCs w:val="26"/>
                </w:rPr>
              </w:rPrChange>
            </w:rPr>
            <w:delText xml:space="preserve">igure </w:delText>
          </w:r>
          <w:r w:rsidR="00962591" w:rsidRPr="00962591">
            <w:rPr>
              <w:noProof/>
              <w:color w:val="0000FF"/>
              <w:u w:val="single"/>
              <w:rPrChange w:id="3659" w:author="EOS" w:date="2011-08-03T10:48:00Z">
                <w:rPr>
                  <w:rFonts w:ascii="Cambria" w:hAnsi="Cambria"/>
                  <w:b/>
                  <w:bCs/>
                  <w:noProof/>
                  <w:color w:val="4F81BD"/>
                  <w:sz w:val="26"/>
                  <w:szCs w:val="26"/>
                </w:rPr>
              </w:rPrChange>
            </w:rPr>
            <w:delText>33</w:delText>
          </w:r>
        </w:del>
      </w:ins>
      <w:ins w:id="3660" w:author="EOS" w:date="2011-07-18T17:36:00Z">
        <w:r w:rsidR="00962591" w:rsidRPr="00962591">
          <w:rPr>
            <w:color w:val="0000FF"/>
            <w:u w:val="single"/>
            <w:rPrChange w:id="3661" w:author="EOS" w:date="2011-08-03T10:48:00Z">
              <w:rPr>
                <w:rFonts w:ascii="Cambria" w:hAnsi="Cambria"/>
                <w:b/>
                <w:bCs/>
                <w:color w:val="0000FF"/>
                <w:sz w:val="26"/>
                <w:szCs w:val="26"/>
                <w:u w:val="single"/>
              </w:rPr>
            </w:rPrChange>
          </w:rPr>
          <w:fldChar w:fldCharType="end"/>
        </w:r>
      </w:ins>
      <w:ins w:id="3662" w:author="EOS" w:date="2011-06-15T12:24:00Z">
        <w:r w:rsidR="00962591" w:rsidRPr="00962591">
          <w:rPr>
            <w:color w:val="0000FF"/>
            <w:u w:val="single"/>
            <w:rPrChange w:id="3663" w:author="EOS" w:date="2011-08-03T10:48:00Z">
              <w:rPr>
                <w:rFonts w:ascii="Cambria" w:hAnsi="Cambria"/>
                <w:b/>
                <w:bCs/>
                <w:color w:val="0000FF"/>
                <w:sz w:val="26"/>
                <w:szCs w:val="26"/>
                <w:u w:val="single"/>
              </w:rPr>
            </w:rPrChange>
          </w:rPr>
          <w:fldChar w:fldCharType="end"/>
        </w:r>
      </w:ins>
      <w:proofErr w:type="gramStart"/>
      <w:ins w:id="3664" w:author="EOS" w:date="2011-07-18T17:36:00Z">
        <w:r w:rsidR="00962591" w:rsidRPr="00962591">
          <w:rPr>
            <w:color w:val="0000FF"/>
            <w:u w:val="single"/>
            <w:rPrChange w:id="3665" w:author="EOS" w:date="2011-08-03T10:48:00Z">
              <w:rPr>
                <w:rFonts w:ascii="Cambria" w:hAnsi="Cambria"/>
                <w:b/>
                <w:bCs/>
                <w:color w:val="0000FF"/>
                <w:sz w:val="26"/>
                <w:szCs w:val="26"/>
                <w:u w:val="single"/>
              </w:rPr>
            </w:rPrChange>
          </w:rPr>
          <w:t>a</w:t>
        </w:r>
      </w:ins>
      <w:del w:id="3666" w:author="EOS" w:date="2011-07-18T17:35:00Z">
        <w:r w:rsidR="00962591" w:rsidRPr="00962591">
          <w:rPr>
            <w:color w:val="0000FF"/>
            <w:u w:val="single"/>
            <w:rPrChange w:id="3667" w:author="EOS" w:date="2011-08-02T15:52:00Z">
              <w:rPr>
                <w:rFonts w:ascii="Cambria" w:hAnsi="Cambria"/>
                <w:b/>
                <w:bCs/>
                <w:color w:val="4F81BD"/>
                <w:sz w:val="26"/>
                <w:szCs w:val="26"/>
              </w:rPr>
            </w:rPrChange>
          </w:rPr>
          <w:delText>.</w:delText>
        </w:r>
      </w:del>
      <w:r w:rsidR="00962591" w:rsidRPr="00962591">
        <w:rPr>
          <w:color w:val="0000FF"/>
          <w:rPrChange w:id="3668" w:author="EOS" w:date="2011-08-02T15:52:00Z">
            <w:rPr>
              <w:rFonts w:ascii="Cambria" w:hAnsi="Cambria"/>
              <w:b/>
              <w:bCs/>
              <w:color w:val="4F81BD"/>
              <w:sz w:val="26"/>
              <w:szCs w:val="26"/>
            </w:rPr>
          </w:rPrChange>
        </w:rPr>
        <w:t xml:space="preserve"> </w:t>
      </w:r>
      <w:r>
        <w:t>and</w:t>
      </w:r>
      <w:proofErr w:type="gramEnd"/>
      <w:r>
        <w:t xml:space="preserve"> resulting synthetic data, in </w:t>
      </w:r>
      <w:ins w:id="3669" w:author="EOS" w:date="2011-06-15T12:26:00Z">
        <w:r w:rsidR="00962591">
          <w:fldChar w:fldCharType="begin"/>
        </w:r>
        <w:r>
          <w:instrText xml:space="preserve"> HYPERLINK  \l "FIG30" </w:instrText>
        </w:r>
        <w:r w:rsidR="00962591">
          <w:fldChar w:fldCharType="separate"/>
        </w:r>
      </w:ins>
      <w:ins w:id="3670" w:author="EOS" w:date="2011-08-02T15:52:00Z">
        <w:r w:rsidR="00962591" w:rsidRPr="00962591">
          <w:rPr>
            <w:color w:val="0000FF"/>
            <w:u w:val="single"/>
            <w:rPrChange w:id="3671" w:author="EOS" w:date="2011-08-03T10:48:00Z">
              <w:rPr>
                <w:rFonts w:ascii="Cambria" w:hAnsi="Cambria"/>
                <w:b/>
                <w:bCs/>
                <w:color w:val="0000FF"/>
                <w:sz w:val="26"/>
                <w:szCs w:val="26"/>
                <w:u w:val="single"/>
              </w:rPr>
            </w:rPrChange>
          </w:rPr>
          <w:fldChar w:fldCharType="begin"/>
        </w:r>
        <w:r w:rsidR="00962591" w:rsidRPr="00962591">
          <w:rPr>
            <w:color w:val="0000FF"/>
            <w:u w:val="single"/>
            <w:rPrChange w:id="3672" w:author="EOS" w:date="2011-08-03T10:48:00Z">
              <w:rPr>
                <w:rFonts w:ascii="Cambria" w:hAnsi="Cambria"/>
                <w:b/>
                <w:bCs/>
                <w:color w:val="0000FF"/>
                <w:sz w:val="26"/>
                <w:szCs w:val="26"/>
                <w:u w:val="single"/>
              </w:rPr>
            </w:rPrChange>
          </w:rPr>
          <w:instrText xml:space="preserve"> HYPERLINK  \l "FIG30" </w:instrText>
        </w:r>
        <w:r w:rsidR="00962591" w:rsidRPr="00962591">
          <w:rPr>
            <w:color w:val="0000FF"/>
            <w:u w:val="single"/>
            <w:rPrChange w:id="3673" w:author="EOS" w:date="2011-08-03T10:48:00Z">
              <w:rPr>
                <w:rFonts w:ascii="Cambria" w:hAnsi="Cambria"/>
                <w:b/>
                <w:bCs/>
                <w:color w:val="0000FF"/>
                <w:sz w:val="26"/>
                <w:szCs w:val="26"/>
                <w:u w:val="single"/>
              </w:rPr>
            </w:rPrChange>
          </w:rPr>
          <w:fldChar w:fldCharType="separate"/>
        </w:r>
        <w:r w:rsidR="00962591" w:rsidRPr="00962591">
          <w:rPr>
            <w:color w:val="0000FF"/>
            <w:u w:val="single"/>
            <w:rPrChange w:id="3674" w:author="EOS" w:date="2011-08-03T10:48:00Z">
              <w:rPr>
                <w:rFonts w:ascii="Cambria" w:hAnsi="Cambria"/>
                <w:b/>
                <w:bCs/>
                <w:color w:val="0000FF"/>
                <w:sz w:val="26"/>
                <w:szCs w:val="26"/>
                <w:u w:val="single"/>
              </w:rPr>
            </w:rPrChange>
          </w:rPr>
          <w:fldChar w:fldCharType="begin"/>
        </w:r>
        <w:r w:rsidR="00962591" w:rsidRPr="00962591">
          <w:rPr>
            <w:color w:val="0000FF"/>
            <w:u w:val="single"/>
            <w:rPrChange w:id="3675" w:author="EOS" w:date="2011-08-03T10:48:00Z">
              <w:rPr>
                <w:rFonts w:ascii="Cambria" w:hAnsi="Cambria"/>
                <w:b/>
                <w:bCs/>
                <w:color w:val="0000FF"/>
                <w:sz w:val="26"/>
                <w:szCs w:val="26"/>
                <w:u w:val="single"/>
              </w:rPr>
            </w:rPrChange>
          </w:rPr>
          <w:instrText xml:space="preserve"> REF _Ref298773895 \h </w:instrText>
        </w:r>
      </w:ins>
      <w:r w:rsidR="00962591" w:rsidRPr="00962591">
        <w:rPr>
          <w:color w:val="0000FF"/>
          <w:u w:val="single"/>
          <w:rPrChange w:id="3676" w:author="EOS" w:date="2011-08-03T10:48:00Z">
            <w:rPr>
              <w:color w:val="0000FF"/>
              <w:u w:val="single"/>
            </w:rPr>
          </w:rPrChange>
        </w:rPr>
      </w:r>
      <w:ins w:id="3677" w:author="EOS" w:date="2011-08-02T15:52:00Z">
        <w:r w:rsidR="00962591" w:rsidRPr="00962591">
          <w:rPr>
            <w:color w:val="0000FF"/>
            <w:u w:val="single"/>
            <w:rPrChange w:id="3678" w:author="EOS" w:date="2011-08-03T10:48:00Z">
              <w:rPr>
                <w:rFonts w:ascii="Cambria" w:hAnsi="Cambria"/>
                <w:b/>
                <w:bCs/>
                <w:color w:val="0000FF"/>
                <w:sz w:val="26"/>
                <w:szCs w:val="26"/>
                <w:u w:val="single"/>
              </w:rPr>
            </w:rPrChange>
          </w:rPr>
          <w:fldChar w:fldCharType="separate"/>
        </w:r>
      </w:ins>
      <w:ins w:id="3679" w:author="EOS" w:date="2011-09-07T12:31:00Z">
        <w:r w:rsidR="00F26A78">
          <w:t xml:space="preserve">Figure </w:t>
        </w:r>
        <w:r w:rsidR="00F26A78">
          <w:rPr>
            <w:noProof/>
          </w:rPr>
          <w:t>33</w:t>
        </w:r>
      </w:ins>
      <w:ins w:id="3680" w:author="EOS" w:date="2011-08-02T15:52:00Z">
        <w:r w:rsidR="00962591" w:rsidRPr="00962591">
          <w:rPr>
            <w:color w:val="0000FF"/>
            <w:u w:val="single"/>
            <w:rPrChange w:id="3681" w:author="EOS" w:date="2011-08-03T10:48:00Z">
              <w:rPr>
                <w:rFonts w:ascii="Cambria" w:hAnsi="Cambria"/>
                <w:b/>
                <w:bCs/>
                <w:color w:val="0000FF"/>
                <w:sz w:val="26"/>
                <w:szCs w:val="26"/>
                <w:u w:val="single"/>
              </w:rPr>
            </w:rPrChange>
          </w:rPr>
          <w:fldChar w:fldCharType="end"/>
        </w:r>
        <w:r w:rsidR="00962591" w:rsidRPr="00962591">
          <w:rPr>
            <w:color w:val="0000FF"/>
            <w:u w:val="single"/>
            <w:rPrChange w:id="3682" w:author="EOS" w:date="2011-08-03T10:48:00Z">
              <w:rPr>
                <w:rFonts w:ascii="Cambria" w:hAnsi="Cambria"/>
                <w:b/>
                <w:bCs/>
                <w:color w:val="0000FF"/>
                <w:sz w:val="26"/>
                <w:szCs w:val="26"/>
                <w:u w:val="single"/>
              </w:rPr>
            </w:rPrChange>
          </w:rPr>
          <w:fldChar w:fldCharType="end"/>
        </w:r>
      </w:ins>
      <w:ins w:id="3683" w:author="EOS" w:date="2011-08-02T14:15:00Z">
        <w:r w:rsidR="00962591" w:rsidRPr="00962591">
          <w:rPr>
            <w:color w:val="0000FF"/>
            <w:u w:val="single"/>
            <w:rPrChange w:id="3684" w:author="EOS" w:date="2011-08-03T10:48:00Z">
              <w:rPr>
                <w:rFonts w:ascii="Cambria" w:hAnsi="Cambria"/>
                <w:b/>
                <w:bCs/>
                <w:color w:val="0000FF"/>
                <w:sz w:val="26"/>
                <w:szCs w:val="26"/>
                <w:u w:val="single"/>
              </w:rPr>
            </w:rPrChange>
          </w:rPr>
          <w:t>b</w:t>
        </w:r>
      </w:ins>
      <w:ins w:id="3685" w:author="EOS" w:date="2011-06-15T12:26:00Z">
        <w:r w:rsidR="00962591">
          <w:fldChar w:fldCharType="end"/>
        </w:r>
      </w:ins>
      <w:r>
        <w:t xml:space="preserve">. The model is very similar to that used in the DC example. It consists of two chargeable bodies (chargeability = 0.15), buried in a uniform </w:t>
      </w:r>
      <w:del w:id="3686" w:author="EOS" w:date="2011-06-14T16:24:00Z">
        <w:r w:rsidDel="00E23C5B">
          <w:delText>half-space</w:delText>
        </w:r>
      </w:del>
      <w:ins w:id="3687" w:author="EOS" w:date="2011-06-14T16:24:00Z">
        <w:r>
          <w:t>halfspace</w:t>
        </w:r>
      </w:ins>
      <w:r>
        <w:t xml:space="preserve"> of zero chargeability, which is overlain by an overburden of variable chargeability. A V-shaped valley is cut out to simulate the surface topography. The forward model of this setting was contaminated with 5% Gaussian noise. </w:t>
      </w:r>
    </w:p>
    <w:p w:rsidR="007E3981" w:rsidRDefault="007E3981" w:rsidP="00DC6D58">
      <w:pPr>
        <w:pStyle w:val="NormalWeb"/>
      </w:pPr>
      <w:r>
        <w:lastRenderedPageBreak/>
        <w:t xml:space="preserve">The examples were designed to replicate the capabilities of </w:t>
      </w:r>
      <w:r w:rsidRPr="007C0D08">
        <w:rPr>
          <w:u w:val="single"/>
        </w:rPr>
        <w:t>DCIP2D_V.5.0</w:t>
      </w:r>
      <w:r>
        <w:t>, shown using the DC examples. The conductivity models used for IP inversions were mainly those, acquired from the corresponding DC inversions.</w:t>
      </w:r>
    </w:p>
    <w:p w:rsidR="007E3981" w:rsidRDefault="00E1549D" w:rsidP="00F45DF3">
      <w:pPr>
        <w:pStyle w:val="NormalWeb"/>
        <w:jc w:val="center"/>
      </w:pPr>
      <w:r>
        <w:rPr>
          <w:noProof/>
          <w:lang w:val="en-CA" w:eastAsia="en-CA"/>
        </w:rPr>
        <w:drawing>
          <wp:inline distT="0" distB="0" distL="0" distR="0">
            <wp:extent cx="5842000" cy="4699000"/>
            <wp:effectExtent l="0" t="0" r="6350" b="6350"/>
            <wp:docPr id="278"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42000" cy="4699000"/>
                    </a:xfrm>
                    <a:prstGeom prst="rect">
                      <a:avLst/>
                    </a:prstGeom>
                    <a:noFill/>
                    <a:ln>
                      <a:noFill/>
                    </a:ln>
                  </pic:spPr>
                </pic:pic>
              </a:graphicData>
            </a:graphic>
          </wp:inline>
        </w:drawing>
      </w:r>
    </w:p>
    <w:p w:rsidR="00EF6550" w:rsidRDefault="007E3981">
      <w:pPr>
        <w:pStyle w:val="Figurestyle"/>
        <w:pPrChange w:id="3688" w:author="EOS" w:date="2011-06-16T16:53:00Z">
          <w:pPr>
            <w:pStyle w:val="NormalWeb"/>
            <w:keepNext/>
            <w:jc w:val="center"/>
          </w:pPr>
        </w:pPrChange>
      </w:pPr>
      <w:bookmarkStart w:id="3689" w:name="FIG30"/>
      <w:del w:id="3690" w:author="EOS" w:date="2011-06-16T16:53:00Z">
        <w:r w:rsidRPr="002C241E" w:rsidDel="00635373">
          <w:rPr>
            <w:b/>
          </w:rPr>
          <w:delText xml:space="preserve">Figure </w:delText>
        </w:r>
      </w:del>
      <w:del w:id="3691" w:author="EOS" w:date="2011-06-15T12:23:00Z">
        <w:r w:rsidRPr="002C241E" w:rsidDel="007D31BF">
          <w:rPr>
            <w:b/>
          </w:rPr>
          <w:delText>2</w:delText>
        </w:r>
        <w:r w:rsidDel="007D31BF">
          <w:rPr>
            <w:b/>
          </w:rPr>
          <w:delText>6</w:delText>
        </w:r>
      </w:del>
      <w:bookmarkEnd w:id="3689"/>
      <w:del w:id="3692" w:author="EOS" w:date="2011-06-16T16:53:00Z">
        <w:r w:rsidDel="00635373">
          <w:delText xml:space="preserve">. </w:delText>
        </w:r>
      </w:del>
      <w:bookmarkStart w:id="3693" w:name="_Ref298773895"/>
      <w:proofErr w:type="gramStart"/>
      <w:ins w:id="3694" w:author="EOS" w:date="2011-06-16T16:53:00Z">
        <w:r>
          <w:t xml:space="preserve">Figure </w:t>
        </w:r>
        <w:proofErr w:type="gramEnd"/>
        <w:r w:rsidR="00962591">
          <w:fldChar w:fldCharType="begin"/>
        </w:r>
        <w:r>
          <w:instrText xml:space="preserve"> SEQ Figure \* ARABIC </w:instrText>
        </w:r>
        <w:r w:rsidR="00962591">
          <w:fldChar w:fldCharType="separate"/>
        </w:r>
      </w:ins>
      <w:ins w:id="3695" w:author="EOS" w:date="2011-09-07T12:31:00Z">
        <w:r w:rsidR="00F26A78">
          <w:rPr>
            <w:noProof/>
          </w:rPr>
          <w:t>33</w:t>
        </w:r>
      </w:ins>
      <w:ins w:id="3696" w:author="EOS" w:date="2011-06-16T16:53:00Z">
        <w:r w:rsidR="00962591">
          <w:fldChar w:fldCharType="end"/>
        </w:r>
        <w:bookmarkEnd w:id="3693"/>
        <w:proofErr w:type="gramStart"/>
        <w:r>
          <w:t>.</w:t>
        </w:r>
        <w:proofErr w:type="gramEnd"/>
        <w:r>
          <w:t xml:space="preserve"> </w:t>
        </w:r>
      </w:ins>
      <w:r>
        <w:t>(a): The true synthetic chargeability model; (b): resultant data simulated using the forward modeling algorithm.</w:t>
      </w:r>
    </w:p>
    <w:p w:rsidR="007E3981" w:rsidRPr="00450397" w:rsidRDefault="007E3981" w:rsidP="008611B0">
      <w:pPr>
        <w:spacing w:before="100" w:beforeAutospacing="1" w:after="100" w:afterAutospacing="1"/>
        <w:rPr>
          <w:ins w:id="3697" w:author="EOS" w:date="2011-06-15T12:06:00Z"/>
          <w:rFonts w:ascii="Times New Roman" w:hAnsi="Times New Roman"/>
          <w:b/>
          <w:sz w:val="24"/>
          <w:szCs w:val="24"/>
        </w:rPr>
      </w:pPr>
      <w:proofErr w:type="gramStart"/>
      <w:ins w:id="3698" w:author="EOS" w:date="2011-06-15T12:06:00Z">
        <w:r>
          <w:rPr>
            <w:rFonts w:ascii="Times New Roman" w:hAnsi="Times New Roman"/>
            <w:b/>
            <w:sz w:val="24"/>
            <w:szCs w:val="24"/>
          </w:rPr>
          <w:t>Ex 1.</w:t>
        </w:r>
        <w:proofErr w:type="gramEnd"/>
        <w:r>
          <w:rPr>
            <w:rFonts w:ascii="Times New Roman" w:hAnsi="Times New Roman"/>
            <w:b/>
            <w:sz w:val="24"/>
            <w:szCs w:val="24"/>
          </w:rPr>
          <w:t xml:space="preserve"> IP Inversion</w:t>
        </w:r>
      </w:ins>
      <w:ins w:id="3699" w:author="Doug Oldenburg" w:date="2011-08-01T17:50:00Z">
        <w:r>
          <w:rPr>
            <w:rFonts w:ascii="Times New Roman" w:hAnsi="Times New Roman"/>
            <w:b/>
            <w:sz w:val="24"/>
            <w:szCs w:val="24"/>
          </w:rPr>
          <w:t xml:space="preserve">: </w:t>
        </w:r>
      </w:ins>
      <w:ins w:id="3700" w:author="EOS" w:date="2011-06-15T12:06:00Z">
        <w:del w:id="3701" w:author="Doug Oldenburg" w:date="2011-08-01T17:51:00Z">
          <w:r w:rsidDel="00145E11">
            <w:rPr>
              <w:rFonts w:ascii="Times New Roman" w:hAnsi="Times New Roman"/>
              <w:b/>
              <w:sz w:val="24"/>
              <w:szCs w:val="24"/>
            </w:rPr>
            <w:delText xml:space="preserve"> </w:delText>
          </w:r>
        </w:del>
        <w:del w:id="3702" w:author="Doug Oldenburg" w:date="2011-07-20T08:34:00Z">
          <w:r w:rsidDel="00BD3798">
            <w:rPr>
              <w:rFonts w:ascii="Times New Roman" w:hAnsi="Times New Roman"/>
              <w:b/>
              <w:sz w:val="24"/>
              <w:szCs w:val="24"/>
            </w:rPr>
            <w:delText>U</w:delText>
          </w:r>
        </w:del>
        <w:del w:id="3703" w:author="Doug Oldenburg" w:date="2011-08-01T17:51:00Z">
          <w:r w:rsidDel="00145E11">
            <w:rPr>
              <w:rFonts w:ascii="Times New Roman" w:hAnsi="Times New Roman"/>
              <w:b/>
              <w:sz w:val="24"/>
              <w:szCs w:val="24"/>
            </w:rPr>
            <w:delText xml:space="preserve">sing a uniform reference </w:delText>
          </w:r>
        </w:del>
      </w:ins>
      <w:ins w:id="3704" w:author="EOS" w:date="2011-06-15T12:07:00Z">
        <w:del w:id="3705" w:author="Doug Oldenburg" w:date="2011-08-01T17:51:00Z">
          <w:r w:rsidDel="00145E11">
            <w:rPr>
              <w:rFonts w:ascii="Times New Roman" w:hAnsi="Times New Roman"/>
              <w:b/>
              <w:sz w:val="24"/>
              <w:szCs w:val="24"/>
            </w:rPr>
            <w:delText>z</w:delText>
          </w:r>
        </w:del>
      </w:ins>
      <w:ins w:id="3706" w:author="Doug Oldenburg" w:date="2011-08-01T17:51:00Z">
        <w:r>
          <w:rPr>
            <w:rFonts w:ascii="Times New Roman" w:hAnsi="Times New Roman"/>
            <w:b/>
            <w:sz w:val="24"/>
            <w:szCs w:val="24"/>
          </w:rPr>
          <w:t>Z</w:t>
        </w:r>
      </w:ins>
      <w:ins w:id="3707" w:author="EOS" w:date="2011-06-15T12:07:00Z">
        <w:r>
          <w:rPr>
            <w:rFonts w:ascii="Times New Roman" w:hAnsi="Times New Roman"/>
            <w:b/>
            <w:sz w:val="24"/>
            <w:szCs w:val="24"/>
          </w:rPr>
          <w:t xml:space="preserve">ero-chargeability </w:t>
        </w:r>
      </w:ins>
      <w:ins w:id="3708" w:author="Doug Oldenburg" w:date="2011-08-01T17:51:00Z">
        <w:r>
          <w:rPr>
            <w:rFonts w:ascii="Times New Roman" w:hAnsi="Times New Roman"/>
            <w:b/>
            <w:sz w:val="24"/>
            <w:szCs w:val="24"/>
          </w:rPr>
          <w:t xml:space="preserve">reference </w:t>
        </w:r>
      </w:ins>
      <w:ins w:id="3709" w:author="EOS" w:date="2011-06-15T12:06:00Z">
        <w:r>
          <w:rPr>
            <w:rFonts w:ascii="Times New Roman" w:hAnsi="Times New Roman"/>
            <w:b/>
            <w:sz w:val="24"/>
            <w:szCs w:val="24"/>
          </w:rPr>
          <w:t>model.</w:t>
        </w:r>
      </w:ins>
    </w:p>
    <w:p w:rsidR="007E3981" w:rsidRDefault="007E3981" w:rsidP="007C0D08">
      <w:pPr>
        <w:pStyle w:val="NormalWeb"/>
      </w:pPr>
      <w:r>
        <w:t xml:space="preserve">The first example was carried out using zero-chargeability reference </w:t>
      </w:r>
      <w:del w:id="3710" w:author="EOS" w:date="2011-06-14T16:24:00Z">
        <w:r w:rsidDel="00E23C5B">
          <w:delText>half-space</w:delText>
        </w:r>
      </w:del>
      <w:ins w:id="3711" w:author="EOS" w:date="2011-06-14T16:24:00Z">
        <w:r>
          <w:t>halfspace</w:t>
        </w:r>
      </w:ins>
      <w:r>
        <w:t xml:space="preserve"> and the conductivity model acquired from </w:t>
      </w:r>
      <w:ins w:id="3712" w:author="Doug Oldenburg" w:date="2011-07-17T11:48:00Z">
        <w:r>
          <w:t xml:space="preserve">inverting the dc resistivity with </w:t>
        </w:r>
      </w:ins>
      <w:r>
        <w:t xml:space="preserve">1000 Ohm m </w:t>
      </w:r>
      <w:del w:id="3713" w:author="EOS" w:date="2011-06-14T16:24:00Z">
        <w:r w:rsidDel="00E23C5B">
          <w:delText>half-space</w:delText>
        </w:r>
      </w:del>
      <w:ins w:id="3714" w:author="EOS" w:date="2011-06-14T16:24:00Z">
        <w:r>
          <w:t>halfspace</w:t>
        </w:r>
      </w:ins>
      <w:r>
        <w:t xml:space="preserve"> reference</w:t>
      </w:r>
      <w:del w:id="3715" w:author="Doug Oldenburg" w:date="2011-07-17T11:48:00Z">
        <w:r w:rsidDel="0098679D">
          <w:delText xml:space="preserve"> case</w:delText>
        </w:r>
      </w:del>
      <w:r>
        <w:t xml:space="preserve">. The control file for this inversion </w:t>
      </w:r>
      <w:ins w:id="3716" w:author="Doug Oldenburg" w:date="2011-06-30T13:17:00Z">
        <w:r>
          <w:t xml:space="preserve">is </w:t>
        </w:r>
      </w:ins>
      <w:del w:id="3717" w:author="Doug Oldenburg" w:date="2011-06-30T13:17:00Z">
        <w:r w:rsidDel="005122CA">
          <w:delText>os</w:delText>
        </w:r>
      </w:del>
      <w:r>
        <w:t xml:space="preserve"> shown below:</w:t>
      </w:r>
    </w:p>
    <w:p w:rsidR="007E3981" w:rsidRDefault="00F24369" w:rsidP="007C0D08">
      <w:pPr>
        <w:pStyle w:val="NormalWeb"/>
      </w:pPr>
      <w:r>
        <w:pict>
          <v:rect id="_x0000_i1146" style="width:492.5pt;height:1.5pt" o:hralign="center" o:hrstd="t" o:hr="t" fillcolor="#a0a0a0" stroked="f"/>
        </w:pict>
      </w:r>
    </w:p>
    <w:p w:rsidR="007E3981" w:rsidRPr="00F45DF3" w:rsidRDefault="007E3981" w:rsidP="007C0D08">
      <w:pPr>
        <w:pStyle w:val="HTMLPreformatted"/>
        <w:rPr>
          <w:color w:val="993300"/>
        </w:rPr>
      </w:pPr>
      <w:r w:rsidRPr="00F45DF3">
        <w:rPr>
          <w:color w:val="993300"/>
        </w:rPr>
        <w:t>OBS LOC_X obs_ip.dat</w:t>
      </w:r>
    </w:p>
    <w:p w:rsidR="007E3981" w:rsidRPr="00F45DF3" w:rsidRDefault="007E3981" w:rsidP="007C0D08">
      <w:pPr>
        <w:pStyle w:val="HTMLPreformatted"/>
        <w:rPr>
          <w:color w:val="993300"/>
        </w:rPr>
      </w:pPr>
      <w:r w:rsidRPr="00F45DF3">
        <w:rPr>
          <w:color w:val="993300"/>
        </w:rPr>
        <w:t>TOPO FILE topo.dat</w:t>
      </w:r>
    </w:p>
    <w:p w:rsidR="007E3981" w:rsidRPr="00F45DF3" w:rsidRDefault="007E3981" w:rsidP="007C0D08">
      <w:pPr>
        <w:pStyle w:val="HTMLPreformatted"/>
        <w:rPr>
          <w:color w:val="993300"/>
        </w:rPr>
      </w:pPr>
      <w:r w:rsidRPr="00F45DF3">
        <w:rPr>
          <w:color w:val="993300"/>
        </w:rPr>
        <w:t>MESH FILE dcinv2d.msh</w:t>
      </w:r>
    </w:p>
    <w:p w:rsidR="007E3981" w:rsidRPr="00F45DF3" w:rsidRDefault="007E3981" w:rsidP="007C0D08">
      <w:pPr>
        <w:pStyle w:val="HTMLPreformatted"/>
        <w:rPr>
          <w:color w:val="993300"/>
        </w:rPr>
      </w:pPr>
      <w:r w:rsidRPr="00F45DF3">
        <w:rPr>
          <w:color w:val="993300"/>
        </w:rPr>
        <w:t>COND FILE DCINV2D.CON</w:t>
      </w:r>
    </w:p>
    <w:p w:rsidR="007E3981" w:rsidRPr="00F45DF3" w:rsidRDefault="007E3981" w:rsidP="007C0D08">
      <w:pPr>
        <w:pStyle w:val="HTMLPreformatted"/>
        <w:rPr>
          <w:color w:val="993300"/>
        </w:rPr>
      </w:pPr>
      <w:r w:rsidRPr="00F45DF3">
        <w:rPr>
          <w:color w:val="993300"/>
        </w:rPr>
        <w:t xml:space="preserve">REF_MOD VALUE </w:t>
      </w:r>
      <w:r>
        <w:rPr>
          <w:color w:val="993300"/>
        </w:rPr>
        <w:t>1.e-05</w:t>
      </w:r>
    </w:p>
    <w:p w:rsidR="007E3981" w:rsidRPr="00F45DF3" w:rsidRDefault="007E3981" w:rsidP="007C0D08">
      <w:pPr>
        <w:pStyle w:val="HTMLPreformatted"/>
        <w:rPr>
          <w:color w:val="993300"/>
        </w:rPr>
      </w:pPr>
      <w:r w:rsidRPr="00F45DF3">
        <w:rPr>
          <w:color w:val="993300"/>
        </w:rPr>
        <w:t xml:space="preserve">INIT_MOD VALUE </w:t>
      </w:r>
      <w:r>
        <w:rPr>
          <w:color w:val="993300"/>
        </w:rPr>
        <w:t>1.e-05</w:t>
      </w:r>
    </w:p>
    <w:p w:rsidR="007E3981" w:rsidRPr="008F7CCB" w:rsidRDefault="007E3981" w:rsidP="007C0D08">
      <w:pPr>
        <w:pStyle w:val="HTMLPreformatted"/>
        <w:rPr>
          <w:color w:val="993300"/>
        </w:rPr>
      </w:pPr>
      <w:proofErr w:type="gramStart"/>
      <w:r w:rsidRPr="00F45DF3">
        <w:rPr>
          <w:color w:val="993300"/>
        </w:rPr>
        <w:t>ALPHA VALUE 1.E-03 1.</w:t>
      </w:r>
      <w:proofErr w:type="gramEnd"/>
      <w:r w:rsidRPr="00F45DF3">
        <w:rPr>
          <w:color w:val="993300"/>
        </w:rPr>
        <w:t xml:space="preserve"> </w:t>
      </w:r>
      <w:r w:rsidRPr="008F7CCB">
        <w:rPr>
          <w:color w:val="993300"/>
        </w:rPr>
        <w:t>1.</w:t>
      </w:r>
    </w:p>
    <w:p w:rsidR="007E3981" w:rsidRPr="008F7CCB" w:rsidRDefault="007E3981" w:rsidP="007C0D08">
      <w:pPr>
        <w:pStyle w:val="HTMLPreformatted"/>
        <w:rPr>
          <w:color w:val="993300"/>
        </w:rPr>
      </w:pPr>
      <w:r w:rsidRPr="008F7CCB">
        <w:rPr>
          <w:color w:val="993300"/>
        </w:rPr>
        <w:t>INVMODE CG</w:t>
      </w:r>
      <w:r w:rsidR="00F24369">
        <w:pict>
          <v:rect id="_x0000_i1147" style="width:0;height:1.5pt" o:hralign="center" o:hrstd="t" o:hr="t" fillcolor="#a0a0a0" stroked="f"/>
        </w:pict>
      </w:r>
    </w:p>
    <w:p w:rsidR="007E3981" w:rsidRDefault="007E3981" w:rsidP="00D94633">
      <w:pPr>
        <w:pStyle w:val="HTMLPreformatted"/>
      </w:pPr>
    </w:p>
    <w:p w:rsidR="007E3981" w:rsidRDefault="007E3981" w:rsidP="00D94633">
      <w:pPr>
        <w:pStyle w:val="HTMLPreformatted"/>
      </w:pPr>
      <w:r w:rsidRPr="00D94633">
        <w:rPr>
          <w:rFonts w:ascii="Times New Roman" w:hAnsi="Times New Roman" w:cs="Times New Roman"/>
          <w:sz w:val="24"/>
          <w:szCs w:val="24"/>
        </w:rPr>
        <w:t>In line 4 of this control file</w:t>
      </w:r>
      <w:r>
        <w:t xml:space="preserve"> (</w:t>
      </w:r>
      <w:r w:rsidRPr="00F45DF3">
        <w:rPr>
          <w:color w:val="993300"/>
        </w:rPr>
        <w:t>COND FILE DCINV2D.CON</w:t>
      </w:r>
      <w:r>
        <w:t xml:space="preserve">) </w:t>
      </w:r>
      <w:r w:rsidRPr="00D94633">
        <w:rPr>
          <w:rFonts w:ascii="Times New Roman" w:hAnsi="Times New Roman" w:cs="Times New Roman"/>
          <w:sz w:val="24"/>
          <w:szCs w:val="24"/>
        </w:rPr>
        <w:t>there is the</w:t>
      </w:r>
      <w:r>
        <w:rPr>
          <w:rFonts w:ascii="Times New Roman" w:hAnsi="Times New Roman" w:cs="Times New Roman"/>
          <w:sz w:val="24"/>
          <w:szCs w:val="24"/>
        </w:rPr>
        <w:t xml:space="preserve"> reference to the resistivity (conductivity) file, an essential input parameter for an IP inversion. This file has to come from a corresponding DC inversion, carried out prior to the IP inversion. The results of this inversion are shown in </w:t>
      </w:r>
      <w:ins w:id="3718" w:author="EOS" w:date="2011-06-15T12:25:00Z">
        <w:r w:rsidR="00962591">
          <w:fldChar w:fldCharType="begin"/>
        </w:r>
        <w:r>
          <w:instrText>HYPERLINK  \l "FIG31"</w:instrText>
        </w:r>
      </w:ins>
      <w:del w:id="3719" w:author="EOS" w:date="2011-06-15T12:25:00Z">
        <w:r w:rsidDel="007D31BF">
          <w:delInstrText xml:space="preserve"> HYPERLINK \l "FIG27" </w:delInstrText>
        </w:r>
      </w:del>
      <w:ins w:id="3720" w:author="EOS" w:date="2011-06-15T12:25:00Z">
        <w:r w:rsidR="00962591">
          <w:fldChar w:fldCharType="separate"/>
        </w:r>
      </w:ins>
      <w:r w:rsidRPr="00D94633">
        <w:rPr>
          <w:rStyle w:val="Hyperlink"/>
          <w:rFonts w:ascii="Times New Roman" w:hAnsi="Times New Roman"/>
          <w:sz w:val="24"/>
          <w:szCs w:val="24"/>
        </w:rPr>
        <w:t xml:space="preserve">figure </w:t>
      </w:r>
      <w:del w:id="3721" w:author="EOS" w:date="2011-06-15T12:26:00Z">
        <w:r w:rsidRPr="00D94633" w:rsidDel="007D31BF">
          <w:rPr>
            <w:rStyle w:val="Hyperlink"/>
            <w:rFonts w:ascii="Times New Roman" w:hAnsi="Times New Roman"/>
            <w:sz w:val="24"/>
            <w:szCs w:val="24"/>
          </w:rPr>
          <w:delText>27</w:delText>
        </w:r>
      </w:del>
      <w:ins w:id="3722" w:author="EOS" w:date="2011-06-15T12:26:00Z">
        <w:r>
          <w:rPr>
            <w:rStyle w:val="Hyperlink"/>
            <w:rFonts w:ascii="Times New Roman" w:hAnsi="Times New Roman"/>
            <w:sz w:val="24"/>
            <w:szCs w:val="24"/>
          </w:rPr>
          <w:t>3</w:t>
        </w:r>
      </w:ins>
      <w:ins w:id="3723" w:author="EOS" w:date="2011-07-18T17:39:00Z">
        <w:r>
          <w:rPr>
            <w:rStyle w:val="Hyperlink"/>
            <w:rFonts w:ascii="Times New Roman" w:hAnsi="Times New Roman"/>
            <w:sz w:val="24"/>
            <w:szCs w:val="24"/>
          </w:rPr>
          <w:t>4</w:t>
        </w:r>
      </w:ins>
      <w:ins w:id="3724" w:author="EOS" w:date="2011-06-15T12:25:00Z">
        <w:r w:rsidR="00962591">
          <w:fldChar w:fldCharType="end"/>
        </w:r>
      </w:ins>
      <w:r>
        <w:rPr>
          <w:rFonts w:ascii="Times New Roman" w:hAnsi="Times New Roman" w:cs="Times New Roman"/>
          <w:sz w:val="24"/>
          <w:szCs w:val="24"/>
        </w:rPr>
        <w:t>.</w:t>
      </w:r>
      <w:r>
        <w:t xml:space="preserve"> </w:t>
      </w:r>
    </w:p>
    <w:p w:rsidR="007E3981" w:rsidRDefault="00E1549D">
      <w:pPr>
        <w:pStyle w:val="NormalWeb"/>
        <w:jc w:val="center"/>
      </w:pPr>
      <w:r>
        <w:rPr>
          <w:noProof/>
          <w:lang w:val="en-CA" w:eastAsia="en-CA"/>
        </w:rPr>
        <w:drawing>
          <wp:inline distT="0" distB="0" distL="0" distR="0">
            <wp:extent cx="5994400" cy="2552700"/>
            <wp:effectExtent l="0" t="0" r="6350" b="0"/>
            <wp:docPr id="281"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94400" cy="2552700"/>
                    </a:xfrm>
                    <a:prstGeom prst="rect">
                      <a:avLst/>
                    </a:prstGeom>
                    <a:noFill/>
                    <a:ln>
                      <a:noFill/>
                    </a:ln>
                  </pic:spPr>
                </pic:pic>
              </a:graphicData>
            </a:graphic>
          </wp:inline>
        </w:drawing>
      </w:r>
    </w:p>
    <w:p w:rsidR="00EF6550" w:rsidRDefault="007E3981">
      <w:pPr>
        <w:pStyle w:val="Figurestyle"/>
        <w:pPrChange w:id="3725" w:author="EOS" w:date="2011-06-16T16:54:00Z">
          <w:pPr>
            <w:pStyle w:val="NormalWeb"/>
            <w:keepNext/>
            <w:jc w:val="center"/>
          </w:pPr>
        </w:pPrChange>
      </w:pPr>
      <w:bookmarkStart w:id="3726" w:name="FIG31"/>
      <w:del w:id="3727" w:author="EOS" w:date="2011-06-16T16:54:00Z">
        <w:r w:rsidRPr="008900B8" w:rsidDel="00635373">
          <w:rPr>
            <w:b/>
          </w:rPr>
          <w:delText xml:space="preserve">Figure </w:delText>
        </w:r>
      </w:del>
      <w:del w:id="3728" w:author="EOS" w:date="2011-06-15T12:24:00Z">
        <w:r w:rsidRPr="008900B8" w:rsidDel="007D31BF">
          <w:rPr>
            <w:b/>
          </w:rPr>
          <w:delText>27</w:delText>
        </w:r>
      </w:del>
      <w:bookmarkEnd w:id="3726"/>
      <w:del w:id="3729" w:author="EOS" w:date="2011-06-16T16:54:00Z">
        <w:r w:rsidRPr="008900B8" w:rsidDel="00635373">
          <w:rPr>
            <w:b/>
          </w:rPr>
          <w:delText>.</w:delText>
        </w:r>
        <w:r w:rsidDel="00635373">
          <w:delText xml:space="preserve"> </w:delText>
        </w:r>
      </w:del>
      <w:proofErr w:type="gramStart"/>
      <w:ins w:id="3730" w:author="EOS" w:date="2011-06-16T16:54:00Z">
        <w:r>
          <w:t xml:space="preserve">Figure </w:t>
        </w:r>
        <w:proofErr w:type="gramEnd"/>
        <w:r w:rsidR="00962591">
          <w:fldChar w:fldCharType="begin"/>
        </w:r>
        <w:r>
          <w:instrText xml:space="preserve"> SEQ Figure \* ARABIC </w:instrText>
        </w:r>
        <w:r w:rsidR="00962591">
          <w:fldChar w:fldCharType="separate"/>
        </w:r>
      </w:ins>
      <w:ins w:id="3731" w:author="EOS" w:date="2011-09-07T12:31:00Z">
        <w:r w:rsidR="00F26A78">
          <w:rPr>
            <w:noProof/>
          </w:rPr>
          <w:t>34</w:t>
        </w:r>
      </w:ins>
      <w:ins w:id="3732" w:author="EOS" w:date="2011-06-16T16:54:00Z">
        <w:r w:rsidR="00962591">
          <w:fldChar w:fldCharType="end"/>
        </w:r>
        <w:proofErr w:type="gramStart"/>
        <w:r>
          <w:t>.</w:t>
        </w:r>
        <w:proofErr w:type="gramEnd"/>
        <w:r>
          <w:t xml:space="preserve"> </w:t>
        </w:r>
      </w:ins>
      <w:r>
        <w:t>Chargeability model recovered for “zero” chargeability reference model and 1000 Ohm m conductivity.</w:t>
      </w:r>
    </w:p>
    <w:p w:rsidR="007E3981" w:rsidRPr="007E3981" w:rsidDel="008611B0" w:rsidRDefault="007E3981" w:rsidP="00E75814">
      <w:pPr>
        <w:spacing w:before="100" w:beforeAutospacing="1" w:after="100" w:afterAutospacing="1"/>
        <w:rPr>
          <w:del w:id="3733" w:author="EOS" w:date="2011-06-15T12:06:00Z"/>
          <w:rFonts w:ascii="Times New Roman" w:hAnsi="Times New Roman"/>
          <w:b/>
          <w:sz w:val="24"/>
          <w:szCs w:val="24"/>
          <w:u w:val="single"/>
          <w:rPrChange w:id="3734" w:author="Unknown">
            <w:rPr>
              <w:del w:id="3735" w:author="EOS" w:date="2011-06-15T12:06:00Z"/>
              <w:rFonts w:ascii="Times New Roman" w:hAnsi="Times New Roman"/>
              <w:b/>
              <w:sz w:val="24"/>
              <w:szCs w:val="24"/>
            </w:rPr>
          </w:rPrChange>
        </w:rPr>
      </w:pPr>
    </w:p>
    <w:p w:rsidR="007E3981" w:rsidRPr="007E3981" w:rsidRDefault="00962591" w:rsidP="00E75814">
      <w:pPr>
        <w:spacing w:before="100" w:beforeAutospacing="1" w:after="100" w:afterAutospacing="1"/>
        <w:rPr>
          <w:ins w:id="3736" w:author="EOS" w:date="2011-06-15T12:07:00Z"/>
          <w:rFonts w:ascii="Times New Roman" w:hAnsi="Times New Roman"/>
          <w:b/>
          <w:sz w:val="24"/>
          <w:szCs w:val="24"/>
          <w:u w:val="single"/>
          <w:lang w:val="it-IT"/>
          <w:rPrChange w:id="3737" w:author="Unknown">
            <w:rPr>
              <w:ins w:id="3738" w:author="EOS" w:date="2011-06-15T12:07:00Z"/>
              <w:rFonts w:ascii="Times New Roman" w:hAnsi="Times New Roman"/>
              <w:b/>
              <w:sz w:val="24"/>
              <w:szCs w:val="24"/>
              <w:u w:val="single"/>
            </w:rPr>
          </w:rPrChange>
        </w:rPr>
      </w:pPr>
      <w:r w:rsidRPr="00962591">
        <w:rPr>
          <w:rFonts w:ascii="Times New Roman" w:hAnsi="Times New Roman"/>
          <w:b/>
          <w:sz w:val="24"/>
          <w:szCs w:val="24"/>
          <w:u w:val="single"/>
          <w:lang w:val="it-IT"/>
          <w:rPrChange w:id="3739" w:author="Doug Oldenburg" w:date="2011-06-30T13:13:00Z">
            <w:rPr>
              <w:rFonts w:ascii="Times New Roman" w:hAnsi="Times New Roman"/>
              <w:b/>
              <w:color w:val="0000FF"/>
              <w:sz w:val="24"/>
              <w:szCs w:val="24"/>
              <w:u w:val="single"/>
            </w:rPr>
          </w:rPrChange>
        </w:rPr>
        <w:t>Introducing A-Priori geologic information</w:t>
      </w:r>
    </w:p>
    <w:p w:rsidR="007E3981" w:rsidRPr="00450397" w:rsidRDefault="00962591" w:rsidP="008611B0">
      <w:pPr>
        <w:spacing w:before="100" w:beforeAutospacing="1" w:after="100" w:afterAutospacing="1"/>
        <w:rPr>
          <w:ins w:id="3740" w:author="EOS" w:date="2011-06-15T12:07:00Z"/>
          <w:rFonts w:ascii="Times New Roman" w:hAnsi="Times New Roman"/>
          <w:b/>
          <w:sz w:val="24"/>
          <w:szCs w:val="24"/>
        </w:rPr>
      </w:pPr>
      <w:ins w:id="3741" w:author="EOS" w:date="2011-06-15T12:07:00Z">
        <w:r w:rsidRPr="00962591">
          <w:rPr>
            <w:rFonts w:ascii="Times New Roman" w:hAnsi="Times New Roman"/>
            <w:b/>
            <w:sz w:val="24"/>
            <w:szCs w:val="24"/>
            <w:lang w:val="it-IT"/>
            <w:rPrChange w:id="3742" w:author="Doug Oldenburg" w:date="2011-06-30T13:13:00Z">
              <w:rPr>
                <w:rFonts w:ascii="Times New Roman" w:hAnsi="Times New Roman"/>
                <w:b/>
                <w:color w:val="0000FF"/>
                <w:sz w:val="24"/>
                <w:szCs w:val="24"/>
                <w:u w:val="single"/>
              </w:rPr>
            </w:rPrChange>
          </w:rPr>
          <w:t xml:space="preserve">Ex 2. </w:t>
        </w:r>
        <w:r w:rsidR="007E3981">
          <w:rPr>
            <w:rFonts w:ascii="Times New Roman" w:hAnsi="Times New Roman"/>
            <w:b/>
            <w:sz w:val="24"/>
            <w:szCs w:val="24"/>
          </w:rPr>
          <w:t>IP Inversion</w:t>
        </w:r>
      </w:ins>
      <w:ins w:id="3743" w:author="Doug Oldenburg" w:date="2011-08-01T17:50:00Z">
        <w:r w:rsidR="007E3981">
          <w:rPr>
            <w:rFonts w:ascii="Times New Roman" w:hAnsi="Times New Roman"/>
            <w:b/>
            <w:sz w:val="24"/>
            <w:szCs w:val="24"/>
          </w:rPr>
          <w:t xml:space="preserve">: </w:t>
        </w:r>
      </w:ins>
      <w:ins w:id="3744" w:author="EOS" w:date="2011-06-15T12:07:00Z">
        <w:r w:rsidR="007E3981">
          <w:rPr>
            <w:rFonts w:ascii="Times New Roman" w:hAnsi="Times New Roman"/>
            <w:b/>
            <w:sz w:val="24"/>
            <w:szCs w:val="24"/>
          </w:rPr>
          <w:t xml:space="preserve"> </w:t>
        </w:r>
        <w:del w:id="3745" w:author="Doug Oldenburg" w:date="2011-08-01T17:50:00Z">
          <w:r w:rsidR="007E3981" w:rsidDel="00145E11">
            <w:rPr>
              <w:rFonts w:ascii="Times New Roman" w:hAnsi="Times New Roman"/>
              <w:b/>
              <w:sz w:val="24"/>
              <w:szCs w:val="24"/>
            </w:rPr>
            <w:delText>Using a</w:delText>
          </w:r>
        </w:del>
        <w:r w:rsidR="007E3981">
          <w:rPr>
            <w:rFonts w:ascii="Times New Roman" w:hAnsi="Times New Roman"/>
            <w:b/>
            <w:sz w:val="24"/>
            <w:szCs w:val="24"/>
          </w:rPr>
          <w:t xml:space="preserve"> </w:t>
        </w:r>
      </w:ins>
      <w:ins w:id="3746" w:author="Doug Oldenburg" w:date="2011-08-01T17:50:00Z">
        <w:r w:rsidR="007E3981">
          <w:rPr>
            <w:rFonts w:ascii="Times New Roman" w:hAnsi="Times New Roman"/>
            <w:b/>
            <w:sz w:val="24"/>
            <w:szCs w:val="24"/>
          </w:rPr>
          <w:t>N</w:t>
        </w:r>
      </w:ins>
      <w:ins w:id="3747" w:author="EOS" w:date="2011-06-15T12:07:00Z">
        <w:del w:id="3748" w:author="Doug Oldenburg" w:date="2011-08-01T17:50:00Z">
          <w:r w:rsidR="007E3981" w:rsidDel="00145E11">
            <w:rPr>
              <w:rFonts w:ascii="Times New Roman" w:hAnsi="Times New Roman"/>
              <w:b/>
              <w:sz w:val="24"/>
              <w:szCs w:val="24"/>
            </w:rPr>
            <w:delText>n</w:delText>
          </w:r>
        </w:del>
        <w:r w:rsidR="007E3981">
          <w:rPr>
            <w:rFonts w:ascii="Times New Roman" w:hAnsi="Times New Roman"/>
            <w:b/>
            <w:sz w:val="24"/>
            <w:szCs w:val="24"/>
          </w:rPr>
          <w:t>on-uniform reference model.</w:t>
        </w:r>
      </w:ins>
    </w:p>
    <w:p w:rsidR="007E3981" w:rsidRPr="007E3981" w:rsidDel="008611B0" w:rsidRDefault="007E3981" w:rsidP="00E75814">
      <w:pPr>
        <w:spacing w:before="100" w:beforeAutospacing="1" w:after="100" w:afterAutospacing="1"/>
        <w:rPr>
          <w:del w:id="3749" w:author="EOS" w:date="2011-06-15T12:07:00Z"/>
          <w:rFonts w:ascii="Times New Roman" w:hAnsi="Times New Roman"/>
          <w:b/>
          <w:sz w:val="24"/>
          <w:szCs w:val="24"/>
          <w:u w:val="single"/>
          <w:rPrChange w:id="3750" w:author="Unknown">
            <w:rPr>
              <w:del w:id="3751" w:author="EOS" w:date="2011-06-15T12:07:00Z"/>
              <w:rFonts w:ascii="Times New Roman" w:hAnsi="Times New Roman"/>
              <w:b/>
              <w:sz w:val="24"/>
              <w:szCs w:val="24"/>
            </w:rPr>
          </w:rPrChange>
        </w:rPr>
      </w:pPr>
    </w:p>
    <w:p w:rsidR="007E3981" w:rsidRDefault="007E3981" w:rsidP="00E75814">
      <w:pPr>
        <w:spacing w:before="100" w:beforeAutospacing="1" w:after="100" w:afterAutospacing="1"/>
        <w:rPr>
          <w:rFonts w:ascii="Times New Roman" w:hAnsi="Times New Roman"/>
          <w:sz w:val="24"/>
          <w:szCs w:val="24"/>
        </w:rPr>
      </w:pPr>
      <w:r>
        <w:rPr>
          <w:rFonts w:ascii="Times New Roman" w:hAnsi="Times New Roman"/>
          <w:sz w:val="24"/>
          <w:szCs w:val="24"/>
        </w:rPr>
        <w:t>In the next example, similarly to the DC inversions, we have introduced a chargeable block into the reference model (</w:t>
      </w:r>
      <w:ins w:id="3752" w:author="EOS" w:date="2011-06-15T12:25:00Z">
        <w:r w:rsidR="00962591">
          <w:fldChar w:fldCharType="begin"/>
        </w:r>
        <w:r>
          <w:instrText>HYPERLINK  \l "FIG32"</w:instrText>
        </w:r>
      </w:ins>
      <w:del w:id="3753" w:author="EOS" w:date="2011-06-15T12:25:00Z">
        <w:r w:rsidDel="007D31BF">
          <w:delInstrText xml:space="preserve"> HYPERLINK \l "FIG28" </w:delInstrText>
        </w:r>
      </w:del>
      <w:ins w:id="3754" w:author="EOS" w:date="2011-06-15T12:25:00Z">
        <w:r w:rsidR="00962591">
          <w:fldChar w:fldCharType="separate"/>
        </w:r>
      </w:ins>
      <w:r w:rsidRPr="003F4E62">
        <w:rPr>
          <w:rStyle w:val="Hyperlink"/>
          <w:rFonts w:ascii="Times New Roman" w:hAnsi="Times New Roman"/>
          <w:sz w:val="24"/>
          <w:szCs w:val="24"/>
        </w:rPr>
        <w:t xml:space="preserve">figure </w:t>
      </w:r>
      <w:del w:id="3755" w:author="EOS" w:date="2011-06-15T12:25:00Z">
        <w:r w:rsidRPr="003F4E62" w:rsidDel="007D31BF">
          <w:rPr>
            <w:rStyle w:val="Hyperlink"/>
            <w:rFonts w:ascii="Times New Roman" w:hAnsi="Times New Roman"/>
            <w:sz w:val="24"/>
            <w:szCs w:val="24"/>
          </w:rPr>
          <w:delText>28</w:delText>
        </w:r>
      </w:del>
      <w:ins w:id="3756" w:author="EOS" w:date="2011-06-15T12:25:00Z">
        <w:r>
          <w:rPr>
            <w:rStyle w:val="Hyperlink"/>
            <w:rFonts w:ascii="Times New Roman" w:hAnsi="Times New Roman"/>
            <w:sz w:val="24"/>
            <w:szCs w:val="24"/>
          </w:rPr>
          <w:t>3</w:t>
        </w:r>
      </w:ins>
      <w:ins w:id="3757" w:author="EOS" w:date="2011-07-18T17:40:00Z">
        <w:r>
          <w:rPr>
            <w:rStyle w:val="Hyperlink"/>
            <w:rFonts w:ascii="Times New Roman" w:hAnsi="Times New Roman"/>
            <w:sz w:val="24"/>
            <w:szCs w:val="24"/>
          </w:rPr>
          <w:t>5</w:t>
        </w:r>
      </w:ins>
      <w:ins w:id="3758" w:author="EOS" w:date="2011-06-15T12:25:00Z">
        <w:r w:rsidR="00962591">
          <w:fldChar w:fldCharType="end"/>
        </w:r>
      </w:ins>
      <w:r>
        <w:rPr>
          <w:rFonts w:ascii="Times New Roman" w:hAnsi="Times New Roman"/>
          <w:sz w:val="24"/>
          <w:szCs w:val="24"/>
        </w:rPr>
        <w:t>).</w:t>
      </w:r>
    </w:p>
    <w:p w:rsidR="007E3981" w:rsidRDefault="00E1549D">
      <w:pPr>
        <w:spacing w:before="100" w:beforeAutospacing="1" w:after="100" w:afterAutospacing="1"/>
        <w:ind w:left="360"/>
        <w:jc w:val="center"/>
        <w:rPr>
          <w:rFonts w:ascii="Times New Roman" w:hAnsi="Times New Roman"/>
          <w:sz w:val="24"/>
          <w:szCs w:val="24"/>
        </w:rPr>
      </w:pPr>
      <w:r>
        <w:rPr>
          <w:rFonts w:ascii="Times New Roman" w:hAnsi="Times New Roman"/>
          <w:noProof/>
          <w:sz w:val="24"/>
          <w:szCs w:val="24"/>
          <w:lang w:val="en-CA" w:eastAsia="en-CA"/>
        </w:rPr>
        <w:drawing>
          <wp:inline distT="0" distB="0" distL="0" distR="0">
            <wp:extent cx="5651500" cy="2527300"/>
            <wp:effectExtent l="0" t="0" r="6350" b="6350"/>
            <wp:docPr id="282"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51500" cy="2527300"/>
                    </a:xfrm>
                    <a:prstGeom prst="rect">
                      <a:avLst/>
                    </a:prstGeom>
                    <a:noFill/>
                    <a:ln>
                      <a:noFill/>
                    </a:ln>
                  </pic:spPr>
                </pic:pic>
              </a:graphicData>
            </a:graphic>
          </wp:inline>
        </w:drawing>
      </w:r>
    </w:p>
    <w:p w:rsidR="00EF6550" w:rsidRDefault="007E3981">
      <w:pPr>
        <w:pStyle w:val="Figurestyle"/>
        <w:pPrChange w:id="3759" w:author="EOS" w:date="2011-06-16T16:55:00Z">
          <w:pPr>
            <w:pStyle w:val="Figurestyle"/>
            <w:spacing w:before="100" w:beforeAutospacing="1" w:after="100" w:afterAutospacing="1"/>
            <w:ind w:left="360" w:hanging="270"/>
          </w:pPr>
        </w:pPrChange>
      </w:pPr>
      <w:bookmarkStart w:id="3760" w:name="FIG32"/>
      <w:del w:id="3761" w:author="EOS" w:date="2011-06-16T16:55:00Z">
        <w:r w:rsidRPr="008F4288" w:rsidDel="00635373">
          <w:rPr>
            <w:b/>
          </w:rPr>
          <w:delText>Figur</w:delText>
        </w:r>
      </w:del>
      <w:del w:id="3762" w:author="EOS" w:date="2011-06-16T16:54:00Z">
        <w:r w:rsidRPr="008F4288" w:rsidDel="00635373">
          <w:rPr>
            <w:b/>
          </w:rPr>
          <w:delText xml:space="preserve">e </w:delText>
        </w:r>
      </w:del>
      <w:del w:id="3763" w:author="EOS" w:date="2011-06-15T12:25:00Z">
        <w:r w:rsidDel="007D31BF">
          <w:rPr>
            <w:b/>
          </w:rPr>
          <w:delText>28</w:delText>
        </w:r>
      </w:del>
      <w:bookmarkEnd w:id="3760"/>
      <w:del w:id="3764" w:author="EOS" w:date="2011-06-16T16:54:00Z">
        <w:r w:rsidRPr="008F4288" w:rsidDel="00635373">
          <w:rPr>
            <w:b/>
          </w:rPr>
          <w:delText>.</w:delText>
        </w:r>
      </w:del>
      <w:proofErr w:type="gramStart"/>
      <w:ins w:id="3765" w:author="EOS" w:date="2011-06-16T16:54:00Z">
        <w:r>
          <w:t xml:space="preserve">Figure </w:t>
        </w:r>
        <w:proofErr w:type="gramEnd"/>
        <w:r w:rsidR="00962591">
          <w:fldChar w:fldCharType="begin"/>
        </w:r>
        <w:r>
          <w:instrText xml:space="preserve"> SEQ Figure \* ARABIC </w:instrText>
        </w:r>
        <w:r w:rsidR="00962591">
          <w:fldChar w:fldCharType="separate"/>
        </w:r>
      </w:ins>
      <w:ins w:id="3766" w:author="EOS" w:date="2011-09-07T12:31:00Z">
        <w:r w:rsidR="00F26A78">
          <w:rPr>
            <w:noProof/>
          </w:rPr>
          <w:t>35</w:t>
        </w:r>
      </w:ins>
      <w:ins w:id="3767" w:author="EOS" w:date="2011-06-16T16:54:00Z">
        <w:r w:rsidR="00962591">
          <w:fldChar w:fldCharType="end"/>
        </w:r>
      </w:ins>
      <w:proofErr w:type="gramStart"/>
      <w:ins w:id="3768" w:author="EOS" w:date="2011-06-16T16:55:00Z">
        <w:r>
          <w:t>.</w:t>
        </w:r>
        <w:proofErr w:type="gramEnd"/>
        <w:r>
          <w:t xml:space="preserve"> </w:t>
        </w:r>
      </w:ins>
      <w:r>
        <w:t xml:space="preserve"> Reference model applied for the synthetic example illustration.</w:t>
      </w:r>
    </w:p>
    <w:p w:rsidR="007E3981" w:rsidRDefault="007E3981" w:rsidP="00E75814">
      <w:pPr>
        <w:spacing w:before="100" w:beforeAutospacing="1" w:after="100" w:afterAutospacing="1"/>
        <w:rPr>
          <w:ins w:id="3769" w:author="EOS" w:date="2011-07-18T15:31:00Z"/>
          <w:rFonts w:ascii="Times New Roman" w:hAnsi="Times New Roman"/>
          <w:sz w:val="24"/>
          <w:szCs w:val="24"/>
        </w:rPr>
      </w:pPr>
    </w:p>
    <w:p w:rsidR="007E3981" w:rsidRDefault="007E3981" w:rsidP="00E75814">
      <w:pPr>
        <w:spacing w:before="100" w:beforeAutospacing="1" w:after="100" w:afterAutospacing="1"/>
        <w:rPr>
          <w:rFonts w:ascii="Times New Roman" w:hAnsi="Times New Roman"/>
          <w:sz w:val="24"/>
          <w:szCs w:val="24"/>
        </w:rPr>
      </w:pPr>
      <w:r>
        <w:rPr>
          <w:rFonts w:ascii="Times New Roman" w:hAnsi="Times New Roman"/>
          <w:sz w:val="24"/>
          <w:szCs w:val="24"/>
        </w:rPr>
        <w:lastRenderedPageBreak/>
        <w:t xml:space="preserve">Further the new reference model was introduced in the inversion and </w:t>
      </w:r>
      <w:ins w:id="3770" w:author="Doug Oldenburg" w:date="2011-06-30T13:18:00Z">
        <w:r>
          <w:rPr>
            <w:rFonts w:ascii="Times New Roman" w:hAnsi="Times New Roman"/>
            <w:sz w:val="24"/>
            <w:szCs w:val="24"/>
          </w:rPr>
          <w:t xml:space="preserve">omitted from the </w:t>
        </w:r>
      </w:ins>
      <w:del w:id="3771" w:author="Doug Oldenburg" w:date="2011-06-30T13:18:00Z">
        <w:r w:rsidDel="005122CA">
          <w:rPr>
            <w:rFonts w:ascii="Times New Roman" w:hAnsi="Times New Roman"/>
            <w:sz w:val="24"/>
            <w:szCs w:val="24"/>
          </w:rPr>
          <w:delText>defined in</w:delText>
        </w:r>
      </w:del>
      <w:r>
        <w:rPr>
          <w:rFonts w:ascii="Times New Roman" w:hAnsi="Times New Roman"/>
          <w:sz w:val="24"/>
          <w:szCs w:val="24"/>
        </w:rPr>
        <w:t xml:space="preserve"> </w:t>
      </w:r>
      <w:del w:id="3772" w:author="Doug Oldenburg" w:date="2011-06-30T13:18:00Z">
        <w:r w:rsidDel="005122CA">
          <w:rPr>
            <w:rFonts w:ascii="Times New Roman" w:hAnsi="Times New Roman"/>
            <w:sz w:val="24"/>
            <w:szCs w:val="24"/>
          </w:rPr>
          <w:delText>non-</w:delText>
        </w:r>
      </w:del>
      <w:r>
        <w:rPr>
          <w:rFonts w:ascii="Times New Roman" w:hAnsi="Times New Roman"/>
          <w:sz w:val="24"/>
          <w:szCs w:val="24"/>
        </w:rPr>
        <w:t xml:space="preserve">derivative terms. The control file for the inversion is virtually identical as in case with </w:t>
      </w:r>
      <w:del w:id="3773" w:author="Doug Oldenburg" w:date="2011-07-17T12:03:00Z">
        <w:r w:rsidDel="002111DB">
          <w:rPr>
            <w:rFonts w:ascii="Times New Roman" w:hAnsi="Times New Roman"/>
            <w:sz w:val="24"/>
            <w:szCs w:val="24"/>
          </w:rPr>
          <w:delText xml:space="preserve"> </w:delText>
        </w:r>
      </w:del>
      <w:r>
        <w:rPr>
          <w:rFonts w:ascii="Times New Roman" w:hAnsi="Times New Roman"/>
          <w:sz w:val="24"/>
          <w:szCs w:val="24"/>
        </w:rPr>
        <w:t xml:space="preserve">analogous inversion of the DC data, and is provided below. The resulting inversion is shown in </w:t>
      </w:r>
      <w:ins w:id="3774" w:author="EOS" w:date="2011-06-15T12:27:00Z">
        <w:r w:rsidR="00962591">
          <w:rPr>
            <w:rFonts w:ascii="Times New Roman" w:hAnsi="Times New Roman"/>
            <w:sz w:val="24"/>
            <w:szCs w:val="24"/>
          </w:rPr>
          <w:fldChar w:fldCharType="begin"/>
        </w:r>
        <w:r>
          <w:rPr>
            <w:rFonts w:ascii="Times New Roman" w:hAnsi="Times New Roman"/>
            <w:sz w:val="24"/>
            <w:szCs w:val="24"/>
          </w:rPr>
          <w:instrText xml:space="preserve"> HYPERLINK  \l "FIG33" </w:instrText>
        </w:r>
        <w:r w:rsidR="00962591">
          <w:rPr>
            <w:rFonts w:ascii="Times New Roman" w:hAnsi="Times New Roman"/>
            <w:sz w:val="24"/>
            <w:szCs w:val="24"/>
          </w:rPr>
          <w:fldChar w:fldCharType="separate"/>
        </w:r>
        <w:r>
          <w:rPr>
            <w:rStyle w:val="Hyperlink"/>
            <w:rFonts w:ascii="Times New Roman" w:hAnsi="Times New Roman"/>
            <w:sz w:val="24"/>
            <w:szCs w:val="24"/>
          </w:rPr>
          <w:t>figure 3</w:t>
        </w:r>
      </w:ins>
      <w:ins w:id="3775" w:author="EOS" w:date="2011-07-18T17:40:00Z">
        <w:r>
          <w:rPr>
            <w:rStyle w:val="Hyperlink"/>
            <w:rFonts w:ascii="Times New Roman" w:hAnsi="Times New Roman"/>
            <w:sz w:val="24"/>
            <w:szCs w:val="24"/>
          </w:rPr>
          <w:t>6</w:t>
        </w:r>
      </w:ins>
      <w:ins w:id="3776" w:author="EOS" w:date="2011-06-15T12:27:00Z">
        <w:r w:rsidR="00962591">
          <w:rPr>
            <w:rFonts w:ascii="Times New Roman" w:hAnsi="Times New Roman"/>
            <w:sz w:val="24"/>
            <w:szCs w:val="24"/>
          </w:rPr>
          <w:fldChar w:fldCharType="end"/>
        </w:r>
      </w:ins>
      <w:r>
        <w:rPr>
          <w:rFonts w:ascii="Times New Roman" w:hAnsi="Times New Roman"/>
          <w:sz w:val="24"/>
          <w:szCs w:val="24"/>
        </w:rPr>
        <w:t>.</w:t>
      </w:r>
    </w:p>
    <w:p w:rsidR="007E3981" w:rsidRDefault="00F24369" w:rsidP="00D94633">
      <w:pPr>
        <w:pStyle w:val="HTMLPreformatted"/>
        <w:rPr>
          <w:color w:val="993300"/>
        </w:rPr>
      </w:pPr>
      <w:r>
        <w:pict>
          <v:rect id="_x0000_i1148" style="width:0;height:1.5pt" o:hralign="center" o:hrstd="t" o:hr="t" fillcolor="#a0a0a0" stroked="f"/>
        </w:pict>
      </w:r>
    </w:p>
    <w:p w:rsidR="007E3981" w:rsidRPr="00B938F6" w:rsidRDefault="007E3981" w:rsidP="00D94633">
      <w:pPr>
        <w:pStyle w:val="HTMLPreformatted"/>
        <w:rPr>
          <w:color w:val="993300"/>
        </w:rPr>
      </w:pPr>
      <w:r w:rsidRPr="00B938F6">
        <w:rPr>
          <w:color w:val="993300"/>
        </w:rPr>
        <w:t>OBS LOC_X obs_ip.dat</w:t>
      </w:r>
    </w:p>
    <w:p w:rsidR="007E3981" w:rsidRPr="00B938F6" w:rsidRDefault="007E3981" w:rsidP="00D94633">
      <w:pPr>
        <w:pStyle w:val="HTMLPreformatted"/>
        <w:rPr>
          <w:color w:val="993300"/>
        </w:rPr>
      </w:pPr>
      <w:r w:rsidRPr="00B938F6">
        <w:rPr>
          <w:color w:val="993300"/>
        </w:rPr>
        <w:t>TOPO FILE topo.dat</w:t>
      </w:r>
    </w:p>
    <w:p w:rsidR="007E3981" w:rsidRPr="00B938F6" w:rsidRDefault="007E3981" w:rsidP="00D94633">
      <w:pPr>
        <w:pStyle w:val="HTMLPreformatted"/>
        <w:rPr>
          <w:color w:val="993300"/>
        </w:rPr>
      </w:pPr>
      <w:r w:rsidRPr="00B938F6">
        <w:rPr>
          <w:color w:val="993300"/>
        </w:rPr>
        <w:t>MESH FILE DCINV2D.MSH</w:t>
      </w:r>
    </w:p>
    <w:p w:rsidR="007E3981" w:rsidRPr="00B938F6" w:rsidRDefault="007E3981" w:rsidP="00D94633">
      <w:pPr>
        <w:pStyle w:val="HTMLPreformatted"/>
        <w:rPr>
          <w:color w:val="993300"/>
        </w:rPr>
      </w:pPr>
      <w:r w:rsidRPr="00B938F6">
        <w:rPr>
          <w:color w:val="993300"/>
        </w:rPr>
        <w:t xml:space="preserve">ALPHA </w:t>
      </w:r>
      <w:proofErr w:type="gramStart"/>
      <w:r w:rsidRPr="00B938F6">
        <w:rPr>
          <w:color w:val="993300"/>
        </w:rPr>
        <w:t>VALUE  1.e</w:t>
      </w:r>
      <w:proofErr w:type="gramEnd"/>
      <w:r w:rsidRPr="00B938F6">
        <w:rPr>
          <w:color w:val="993300"/>
        </w:rPr>
        <w:t>-2 1. 1.</w:t>
      </w:r>
    </w:p>
    <w:p w:rsidR="007E3981" w:rsidRPr="00B938F6" w:rsidRDefault="007E3981" w:rsidP="00D94633">
      <w:pPr>
        <w:pStyle w:val="HTMLPreformatted"/>
        <w:rPr>
          <w:color w:val="993300"/>
        </w:rPr>
      </w:pPr>
      <w:r w:rsidRPr="00B938F6">
        <w:rPr>
          <w:color w:val="993300"/>
        </w:rPr>
        <w:t>REF_MOD FILE ref_new.chg</w:t>
      </w:r>
    </w:p>
    <w:p w:rsidR="007E3981" w:rsidRPr="00B938F6" w:rsidRDefault="007E3981" w:rsidP="00D94633">
      <w:pPr>
        <w:pStyle w:val="HTMLPreformatted"/>
        <w:rPr>
          <w:color w:val="993300"/>
        </w:rPr>
      </w:pPr>
      <w:r w:rsidRPr="00B938F6">
        <w:rPr>
          <w:color w:val="993300"/>
        </w:rPr>
        <w:t xml:space="preserve">INIT_MOD VALUE </w:t>
      </w:r>
      <w:r>
        <w:rPr>
          <w:color w:val="993300"/>
        </w:rPr>
        <w:t>1.e-05</w:t>
      </w:r>
    </w:p>
    <w:p w:rsidR="007E3981" w:rsidRPr="00B938F6" w:rsidRDefault="007E3981" w:rsidP="00D94633">
      <w:pPr>
        <w:pStyle w:val="HTMLPreformatted"/>
        <w:rPr>
          <w:color w:val="993300"/>
        </w:rPr>
      </w:pPr>
      <w:r w:rsidRPr="00B938F6">
        <w:rPr>
          <w:color w:val="993300"/>
        </w:rPr>
        <w:t>USE_MREF FALSE</w:t>
      </w:r>
    </w:p>
    <w:p w:rsidR="007E3981" w:rsidRPr="00B938F6" w:rsidRDefault="007E3981" w:rsidP="00D94633">
      <w:pPr>
        <w:pStyle w:val="HTMLPreformatted"/>
        <w:rPr>
          <w:color w:val="993300"/>
        </w:rPr>
      </w:pPr>
      <w:r w:rsidRPr="00B938F6">
        <w:rPr>
          <w:color w:val="993300"/>
        </w:rPr>
        <w:t>COND FILE DCINV2D.CON</w:t>
      </w:r>
    </w:p>
    <w:p w:rsidR="007E3981" w:rsidRDefault="007E3981" w:rsidP="00D94633">
      <w:pPr>
        <w:pStyle w:val="HTMLPreformatted"/>
      </w:pPr>
      <w:r w:rsidRPr="00B938F6">
        <w:rPr>
          <w:color w:val="993300"/>
        </w:rPr>
        <w:t>INVMODE CG</w:t>
      </w:r>
      <w:r w:rsidR="00F24369">
        <w:pict>
          <v:rect id="_x0000_i1149" style="width:0;height:1.5pt" o:hralign="center" o:hrstd="t" o:hr="t" fillcolor="#a0a0a0" stroked="f"/>
        </w:pict>
      </w:r>
    </w:p>
    <w:p w:rsidR="007E3981" w:rsidRDefault="00E1549D" w:rsidP="000A49B0">
      <w:pPr>
        <w:spacing w:before="100" w:beforeAutospacing="1" w:after="100" w:afterAutospacing="1"/>
        <w:ind w:left="360"/>
        <w:jc w:val="center"/>
        <w:rPr>
          <w:rFonts w:ascii="Times New Roman" w:hAnsi="Times New Roman"/>
          <w:sz w:val="24"/>
          <w:szCs w:val="24"/>
        </w:rPr>
      </w:pPr>
      <w:r>
        <w:rPr>
          <w:rFonts w:ascii="Times New Roman" w:hAnsi="Times New Roman"/>
          <w:noProof/>
          <w:sz w:val="24"/>
          <w:szCs w:val="24"/>
          <w:lang w:val="en-CA" w:eastAsia="en-CA"/>
        </w:rPr>
        <w:drawing>
          <wp:inline distT="0" distB="0" distL="0" distR="0">
            <wp:extent cx="6248400" cy="2641600"/>
            <wp:effectExtent l="0" t="0" r="0" b="6350"/>
            <wp:docPr id="285"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48400" cy="2641600"/>
                    </a:xfrm>
                    <a:prstGeom prst="rect">
                      <a:avLst/>
                    </a:prstGeom>
                    <a:noFill/>
                    <a:ln>
                      <a:noFill/>
                    </a:ln>
                  </pic:spPr>
                </pic:pic>
              </a:graphicData>
            </a:graphic>
          </wp:inline>
        </w:drawing>
      </w:r>
    </w:p>
    <w:p w:rsidR="00EF6550" w:rsidRDefault="007E3981">
      <w:pPr>
        <w:pStyle w:val="Figurestyle"/>
        <w:pPrChange w:id="3777" w:author="EOS" w:date="2011-06-16T16:55:00Z">
          <w:pPr>
            <w:pStyle w:val="Figurestyle"/>
            <w:spacing w:before="100" w:beforeAutospacing="1" w:after="100" w:afterAutospacing="1"/>
            <w:ind w:left="360" w:hanging="360"/>
          </w:pPr>
        </w:pPrChange>
      </w:pPr>
      <w:bookmarkStart w:id="3778" w:name="FIG33"/>
      <w:del w:id="3779" w:author="EOS" w:date="2011-06-16T16:55:00Z">
        <w:r w:rsidRPr="008F4288" w:rsidDel="00635373">
          <w:rPr>
            <w:b/>
          </w:rPr>
          <w:delText xml:space="preserve">Figure </w:delText>
        </w:r>
      </w:del>
      <w:del w:id="3780" w:author="EOS" w:date="2011-06-15T12:26:00Z">
        <w:r w:rsidDel="007D31BF">
          <w:rPr>
            <w:b/>
          </w:rPr>
          <w:delText>29</w:delText>
        </w:r>
      </w:del>
      <w:bookmarkEnd w:id="3778"/>
      <w:del w:id="3781" w:author="EOS" w:date="2011-06-16T16:55:00Z">
        <w:r w:rsidDel="00635373">
          <w:delText xml:space="preserve">. </w:delText>
        </w:r>
      </w:del>
      <w:proofErr w:type="gramStart"/>
      <w:ins w:id="3782" w:author="EOS" w:date="2011-06-16T16:55:00Z">
        <w:r>
          <w:t xml:space="preserve">Figure </w:t>
        </w:r>
        <w:proofErr w:type="gramEnd"/>
        <w:r w:rsidR="00962591">
          <w:fldChar w:fldCharType="begin"/>
        </w:r>
        <w:r>
          <w:instrText xml:space="preserve"> SEQ Figure \* ARABIC </w:instrText>
        </w:r>
        <w:r w:rsidR="00962591">
          <w:fldChar w:fldCharType="separate"/>
        </w:r>
      </w:ins>
      <w:ins w:id="3783" w:author="EOS" w:date="2011-09-07T12:31:00Z">
        <w:r w:rsidR="00F26A78">
          <w:rPr>
            <w:noProof/>
          </w:rPr>
          <w:t>36</w:t>
        </w:r>
      </w:ins>
      <w:ins w:id="3784" w:author="EOS" w:date="2011-06-16T16:55:00Z">
        <w:r w:rsidR="00962591">
          <w:fldChar w:fldCharType="end"/>
        </w:r>
        <w:proofErr w:type="gramStart"/>
        <w:r>
          <w:t>.</w:t>
        </w:r>
        <w:proofErr w:type="gramEnd"/>
        <w:r>
          <w:t xml:space="preserve"> </w:t>
        </w:r>
      </w:ins>
      <w:r>
        <w:t>Inversion using the non-uniform reference model in regular terms.</w:t>
      </w:r>
    </w:p>
    <w:p w:rsidR="007E3981" w:rsidRDefault="007E3981" w:rsidP="008611B0">
      <w:pPr>
        <w:spacing w:before="100" w:beforeAutospacing="1" w:after="100" w:afterAutospacing="1"/>
        <w:rPr>
          <w:ins w:id="3785" w:author="EOS" w:date="2011-07-18T15:31:00Z"/>
          <w:rFonts w:ascii="Times New Roman" w:hAnsi="Times New Roman"/>
          <w:b/>
          <w:sz w:val="24"/>
          <w:szCs w:val="24"/>
        </w:rPr>
      </w:pPr>
    </w:p>
    <w:p w:rsidR="007E3981" w:rsidRPr="00450397" w:rsidRDefault="007E3981" w:rsidP="008611B0">
      <w:pPr>
        <w:spacing w:before="100" w:beforeAutospacing="1" w:after="100" w:afterAutospacing="1"/>
        <w:rPr>
          <w:ins w:id="3786" w:author="EOS" w:date="2011-06-15T12:07:00Z"/>
          <w:rFonts w:ascii="Times New Roman" w:hAnsi="Times New Roman"/>
          <w:b/>
          <w:sz w:val="24"/>
          <w:szCs w:val="24"/>
        </w:rPr>
      </w:pPr>
      <w:proofErr w:type="gramStart"/>
      <w:ins w:id="3787" w:author="EOS" w:date="2011-06-15T12:07:00Z">
        <w:r>
          <w:rPr>
            <w:rFonts w:ascii="Times New Roman" w:hAnsi="Times New Roman"/>
            <w:b/>
            <w:sz w:val="24"/>
            <w:szCs w:val="24"/>
          </w:rPr>
          <w:t xml:space="preserve">Ex </w:t>
        </w:r>
      </w:ins>
      <w:ins w:id="3788" w:author="EOS" w:date="2011-06-15T12:08:00Z">
        <w:r>
          <w:rPr>
            <w:rFonts w:ascii="Times New Roman" w:hAnsi="Times New Roman"/>
            <w:b/>
            <w:sz w:val="24"/>
            <w:szCs w:val="24"/>
          </w:rPr>
          <w:t>3</w:t>
        </w:r>
      </w:ins>
      <w:ins w:id="3789" w:author="EOS" w:date="2011-06-15T12:07:00Z">
        <w:r>
          <w:rPr>
            <w:rFonts w:ascii="Times New Roman" w:hAnsi="Times New Roman"/>
            <w:b/>
            <w:sz w:val="24"/>
            <w:szCs w:val="24"/>
          </w:rPr>
          <w:t>.</w:t>
        </w:r>
        <w:proofErr w:type="gramEnd"/>
        <w:r>
          <w:rPr>
            <w:rFonts w:ascii="Times New Roman" w:hAnsi="Times New Roman"/>
            <w:b/>
            <w:sz w:val="24"/>
            <w:szCs w:val="24"/>
          </w:rPr>
          <w:t xml:space="preserve"> IP Inversion Using </w:t>
        </w:r>
      </w:ins>
      <w:ins w:id="3790" w:author="EOS" w:date="2011-06-15T12:08:00Z">
        <w:r>
          <w:rPr>
            <w:rFonts w:ascii="Times New Roman" w:hAnsi="Times New Roman"/>
            <w:b/>
            <w:sz w:val="24"/>
            <w:szCs w:val="24"/>
          </w:rPr>
          <w:t>Ekblom measure to recover a blocky model</w:t>
        </w:r>
      </w:ins>
    </w:p>
    <w:p w:rsidR="007E3981" w:rsidRPr="00BA6E3B" w:rsidRDefault="007E3981" w:rsidP="00846C57">
      <w:pPr>
        <w:pStyle w:val="ListParagraph"/>
        <w:spacing w:before="100" w:beforeAutospacing="1" w:after="100" w:afterAutospacing="1"/>
        <w:ind w:left="0"/>
        <w:rPr>
          <w:rFonts w:ascii="Times New Roman" w:hAnsi="Times New Roman"/>
          <w:sz w:val="24"/>
          <w:szCs w:val="24"/>
        </w:rPr>
      </w:pPr>
      <w:r>
        <w:rPr>
          <w:rFonts w:ascii="Times New Roman" w:hAnsi="Times New Roman"/>
          <w:sz w:val="24"/>
          <w:szCs w:val="24"/>
        </w:rPr>
        <w:t>In the next example the geological information is incorporated in the model objective function using L</w:t>
      </w:r>
      <w:r w:rsidRPr="00ED5F17">
        <w:rPr>
          <w:rFonts w:ascii="Times New Roman" w:hAnsi="Times New Roman"/>
          <w:sz w:val="24"/>
          <w:szCs w:val="24"/>
          <w:vertAlign w:val="subscript"/>
        </w:rPr>
        <w:t>1</w:t>
      </w:r>
      <w:r>
        <w:rPr>
          <w:rFonts w:ascii="Times New Roman" w:hAnsi="Times New Roman"/>
          <w:sz w:val="24"/>
          <w:szCs w:val="24"/>
        </w:rPr>
        <w:t xml:space="preserve"> normalization instead of the default L</w:t>
      </w:r>
      <w:r w:rsidRPr="00ED5F17">
        <w:rPr>
          <w:rFonts w:ascii="Times New Roman" w:hAnsi="Times New Roman"/>
          <w:sz w:val="24"/>
          <w:szCs w:val="24"/>
          <w:vertAlign w:val="subscript"/>
        </w:rPr>
        <w:t>2</w:t>
      </w:r>
      <w:r>
        <w:rPr>
          <w:rFonts w:ascii="Times New Roman" w:hAnsi="Times New Roman"/>
          <w:sz w:val="24"/>
          <w:szCs w:val="24"/>
        </w:rPr>
        <w:t xml:space="preserve"> normalization. </w:t>
      </w:r>
      <w:del w:id="3791" w:author="Doug Oldenburg" w:date="2011-06-30T13:18:00Z">
        <w:r w:rsidDel="005122CA">
          <w:rPr>
            <w:rFonts w:ascii="Times New Roman" w:hAnsi="Times New Roman"/>
            <w:sz w:val="24"/>
            <w:szCs w:val="24"/>
          </w:rPr>
          <w:delText xml:space="preserve">Such approach is more computationally intensive, however </w:delText>
        </w:r>
      </w:del>
      <w:ins w:id="3792" w:author="Doug Oldenburg" w:date="2011-06-30T13:18:00Z">
        <w:r>
          <w:rPr>
            <w:rFonts w:ascii="Times New Roman" w:hAnsi="Times New Roman"/>
            <w:sz w:val="24"/>
            <w:szCs w:val="24"/>
          </w:rPr>
          <w:t xml:space="preserve">This </w:t>
        </w:r>
      </w:ins>
      <w:r>
        <w:rPr>
          <w:rFonts w:ascii="Times New Roman" w:hAnsi="Times New Roman"/>
          <w:sz w:val="24"/>
          <w:szCs w:val="24"/>
        </w:rPr>
        <w:t>allows recovery of a blocky model. The control file for this example is provided below, and the result</w:t>
      </w:r>
      <w:ins w:id="3793" w:author="Doug Oldenburg" w:date="2011-07-17T12:04:00Z">
        <w:r>
          <w:rPr>
            <w:rFonts w:ascii="Times New Roman" w:hAnsi="Times New Roman"/>
            <w:sz w:val="24"/>
            <w:szCs w:val="24"/>
          </w:rPr>
          <w:t>ant</w:t>
        </w:r>
      </w:ins>
      <w:del w:id="3794" w:author="Doug Oldenburg" w:date="2011-07-17T12:04:00Z">
        <w:r w:rsidDel="002111DB">
          <w:rPr>
            <w:rFonts w:ascii="Times New Roman" w:hAnsi="Times New Roman"/>
            <w:sz w:val="24"/>
            <w:szCs w:val="24"/>
          </w:rPr>
          <w:delText>snd</w:delText>
        </w:r>
      </w:del>
      <w:r>
        <w:rPr>
          <w:rFonts w:ascii="Times New Roman" w:hAnsi="Times New Roman"/>
          <w:sz w:val="24"/>
          <w:szCs w:val="24"/>
        </w:rPr>
        <w:t xml:space="preserve"> inversion model is shown in </w:t>
      </w:r>
      <w:ins w:id="3795" w:author="EOS" w:date="2011-06-15T12:27:00Z">
        <w:r w:rsidR="00962591">
          <w:rPr>
            <w:rFonts w:ascii="Times New Roman" w:hAnsi="Times New Roman"/>
            <w:sz w:val="24"/>
            <w:szCs w:val="24"/>
          </w:rPr>
          <w:fldChar w:fldCharType="begin"/>
        </w:r>
        <w:r>
          <w:rPr>
            <w:rFonts w:ascii="Times New Roman" w:hAnsi="Times New Roman"/>
            <w:sz w:val="24"/>
            <w:szCs w:val="24"/>
          </w:rPr>
          <w:instrText xml:space="preserve"> HYPERLINK  \l "FIG34" </w:instrText>
        </w:r>
        <w:r w:rsidR="00962591">
          <w:rPr>
            <w:rFonts w:ascii="Times New Roman" w:hAnsi="Times New Roman"/>
            <w:sz w:val="24"/>
            <w:szCs w:val="24"/>
          </w:rPr>
          <w:fldChar w:fldCharType="separate"/>
        </w:r>
        <w:r w:rsidRPr="00BB1FF6">
          <w:rPr>
            <w:rStyle w:val="Hyperlink"/>
            <w:rFonts w:ascii="Times New Roman" w:hAnsi="Times New Roman"/>
            <w:sz w:val="24"/>
            <w:szCs w:val="24"/>
          </w:rPr>
          <w:t>figure 3</w:t>
        </w:r>
        <w:del w:id="3796" w:author="EOS" w:date="2011-06-15T12:27:00Z">
          <w:r w:rsidRPr="00BB1FF6" w:rsidDel="00BB1FF6">
            <w:rPr>
              <w:rStyle w:val="Hyperlink"/>
              <w:rFonts w:ascii="Times New Roman" w:hAnsi="Times New Roman"/>
              <w:sz w:val="24"/>
              <w:szCs w:val="24"/>
            </w:rPr>
            <w:delText>0</w:delText>
          </w:r>
        </w:del>
      </w:ins>
      <w:ins w:id="3797" w:author="EOS" w:date="2011-07-18T17:40:00Z">
        <w:r>
          <w:rPr>
            <w:rStyle w:val="Hyperlink"/>
            <w:rFonts w:ascii="Times New Roman" w:hAnsi="Times New Roman"/>
            <w:sz w:val="24"/>
            <w:szCs w:val="24"/>
          </w:rPr>
          <w:t>7</w:t>
        </w:r>
      </w:ins>
      <w:ins w:id="3798" w:author="EOS" w:date="2011-06-15T12:27:00Z">
        <w:r w:rsidR="00962591">
          <w:rPr>
            <w:rFonts w:ascii="Times New Roman" w:hAnsi="Times New Roman"/>
            <w:sz w:val="24"/>
            <w:szCs w:val="24"/>
          </w:rPr>
          <w:fldChar w:fldCharType="end"/>
        </w:r>
      </w:ins>
      <w:r>
        <w:rPr>
          <w:rFonts w:ascii="Times New Roman" w:hAnsi="Times New Roman"/>
          <w:sz w:val="24"/>
          <w:szCs w:val="24"/>
        </w:rPr>
        <w:t xml:space="preserve">. </w:t>
      </w:r>
    </w:p>
    <w:p w:rsidR="007E3981" w:rsidRDefault="00F24369" w:rsidP="00846C57">
      <w:pPr>
        <w:pStyle w:val="HTMLPreformatted"/>
        <w:rPr>
          <w:color w:val="993300"/>
        </w:rPr>
      </w:pPr>
      <w:r>
        <w:pict>
          <v:rect id="_x0000_i1150" style="width:0;height:1.5pt" o:hralign="center" o:hrstd="t" o:hr="t" fillcolor="#a0a0a0" stroked="f"/>
        </w:pict>
      </w:r>
    </w:p>
    <w:p w:rsidR="007E3981" w:rsidRPr="000B0A71" w:rsidRDefault="007E3981" w:rsidP="00846C57">
      <w:pPr>
        <w:pStyle w:val="HTMLPreformatted"/>
        <w:rPr>
          <w:color w:val="993300"/>
        </w:rPr>
      </w:pPr>
      <w:r w:rsidRPr="000B0A71">
        <w:rPr>
          <w:color w:val="993300"/>
        </w:rPr>
        <w:t>OBS LOC_X obs_ip.dat</w:t>
      </w:r>
    </w:p>
    <w:p w:rsidR="007E3981" w:rsidRPr="000B0A71" w:rsidRDefault="007E3981" w:rsidP="00846C57">
      <w:pPr>
        <w:pStyle w:val="HTMLPreformatted"/>
        <w:rPr>
          <w:color w:val="993300"/>
        </w:rPr>
      </w:pPr>
      <w:r w:rsidRPr="000B0A71">
        <w:rPr>
          <w:color w:val="993300"/>
        </w:rPr>
        <w:t>TOPO FILE topo.dat</w:t>
      </w:r>
    </w:p>
    <w:p w:rsidR="007E3981" w:rsidRPr="000B0A71" w:rsidRDefault="007E3981" w:rsidP="00846C57">
      <w:pPr>
        <w:pStyle w:val="HTMLPreformatted"/>
        <w:rPr>
          <w:color w:val="993300"/>
        </w:rPr>
      </w:pPr>
      <w:r w:rsidRPr="000B0A71">
        <w:rPr>
          <w:color w:val="993300"/>
        </w:rPr>
        <w:t>MESH FILE dcinv2d.msh</w:t>
      </w:r>
    </w:p>
    <w:p w:rsidR="007E3981" w:rsidRPr="000B0A71" w:rsidRDefault="007E3981" w:rsidP="00846C57">
      <w:pPr>
        <w:pStyle w:val="HTMLPreformatted"/>
        <w:rPr>
          <w:color w:val="993300"/>
        </w:rPr>
      </w:pPr>
      <w:r w:rsidRPr="000B0A71">
        <w:rPr>
          <w:color w:val="993300"/>
        </w:rPr>
        <w:t xml:space="preserve">ALPHA </w:t>
      </w:r>
      <w:proofErr w:type="gramStart"/>
      <w:r w:rsidRPr="000B0A71">
        <w:rPr>
          <w:color w:val="993300"/>
        </w:rPr>
        <w:t>VALUE  1.e</w:t>
      </w:r>
      <w:proofErr w:type="gramEnd"/>
      <w:r w:rsidRPr="000B0A71">
        <w:rPr>
          <w:color w:val="993300"/>
        </w:rPr>
        <w:t>-3 1. 0.1</w:t>
      </w:r>
    </w:p>
    <w:p w:rsidR="007E3981" w:rsidRPr="000B0A71" w:rsidRDefault="007E3981" w:rsidP="00846C57">
      <w:pPr>
        <w:pStyle w:val="HTMLPreformatted"/>
        <w:rPr>
          <w:color w:val="993300"/>
        </w:rPr>
      </w:pPr>
      <w:r w:rsidRPr="000B0A71">
        <w:rPr>
          <w:color w:val="993300"/>
        </w:rPr>
        <w:t xml:space="preserve">REF_MOD VALUE </w:t>
      </w:r>
      <w:r>
        <w:rPr>
          <w:color w:val="993300"/>
        </w:rPr>
        <w:t>1.e-05</w:t>
      </w:r>
    </w:p>
    <w:p w:rsidR="007E3981" w:rsidRPr="000B0A71" w:rsidRDefault="007E3981" w:rsidP="00846C57">
      <w:pPr>
        <w:pStyle w:val="HTMLPreformatted"/>
        <w:rPr>
          <w:color w:val="993300"/>
        </w:rPr>
      </w:pPr>
      <w:r w:rsidRPr="000B0A71">
        <w:rPr>
          <w:color w:val="993300"/>
        </w:rPr>
        <w:t xml:space="preserve">INIT_MOD VALUE </w:t>
      </w:r>
      <w:r>
        <w:rPr>
          <w:color w:val="993300"/>
        </w:rPr>
        <w:t>1.e-05</w:t>
      </w:r>
    </w:p>
    <w:p w:rsidR="007E3981" w:rsidRPr="008F7CCB" w:rsidRDefault="007E3981" w:rsidP="00846C57">
      <w:pPr>
        <w:pStyle w:val="HTMLPreformatted"/>
        <w:rPr>
          <w:color w:val="993300"/>
          <w:lang w:val="it-IT"/>
        </w:rPr>
      </w:pPr>
      <w:r w:rsidRPr="008F7CCB">
        <w:rPr>
          <w:color w:val="993300"/>
          <w:lang w:val="it-IT"/>
        </w:rPr>
        <w:t>EKBLOM 1. 1. 1. 1.E-3 1.E-3 1.E-3</w:t>
      </w:r>
    </w:p>
    <w:p w:rsidR="007E3981" w:rsidRPr="008F7CCB" w:rsidRDefault="007E3981" w:rsidP="00846C57">
      <w:pPr>
        <w:pStyle w:val="HTMLPreformatted"/>
        <w:rPr>
          <w:color w:val="993300"/>
          <w:lang w:val="it-IT"/>
        </w:rPr>
      </w:pPr>
      <w:r w:rsidRPr="008F7CCB">
        <w:rPr>
          <w:color w:val="993300"/>
          <w:lang w:val="it-IT"/>
        </w:rPr>
        <w:t>COND FILE DCINV2D.CON</w:t>
      </w:r>
    </w:p>
    <w:p w:rsidR="007E3981" w:rsidRPr="00BA064E" w:rsidRDefault="007E3981" w:rsidP="00846C57">
      <w:pPr>
        <w:pStyle w:val="HTMLPreformatted"/>
      </w:pPr>
      <w:r>
        <w:rPr>
          <w:color w:val="993300"/>
        </w:rPr>
        <w:t>INVMODE CG</w:t>
      </w:r>
      <w:r w:rsidR="00F24369">
        <w:pict>
          <v:rect id="_x0000_i1151" style="width:0;height:1.5pt" o:hralign="center" o:hrstd="t" o:hr="t" fillcolor="#a0a0a0" stroked="f"/>
        </w:pict>
      </w:r>
    </w:p>
    <w:p w:rsidR="007E3981" w:rsidRDefault="007E3981" w:rsidP="00E75814">
      <w:pPr>
        <w:pStyle w:val="ListParagraph"/>
        <w:spacing w:before="100" w:beforeAutospacing="1" w:after="100" w:afterAutospacing="1"/>
        <w:ind w:left="0"/>
        <w:rPr>
          <w:rFonts w:ascii="Times New Roman" w:hAnsi="Times New Roman"/>
          <w:sz w:val="24"/>
          <w:szCs w:val="24"/>
        </w:rPr>
      </w:pPr>
    </w:p>
    <w:p w:rsidR="007E3981" w:rsidRDefault="00E1549D" w:rsidP="00E75814">
      <w:pPr>
        <w:pStyle w:val="ListParagraph"/>
        <w:spacing w:before="100" w:beforeAutospacing="1" w:after="100" w:afterAutospacing="1"/>
        <w:ind w:left="0"/>
        <w:jc w:val="right"/>
        <w:rPr>
          <w:rFonts w:ascii="Times New Roman" w:hAnsi="Times New Roman"/>
          <w:sz w:val="24"/>
          <w:szCs w:val="24"/>
        </w:rPr>
      </w:pPr>
      <w:r>
        <w:rPr>
          <w:rFonts w:ascii="Times New Roman" w:hAnsi="Times New Roman"/>
          <w:noProof/>
          <w:sz w:val="24"/>
          <w:szCs w:val="24"/>
          <w:lang w:val="en-CA" w:eastAsia="en-CA"/>
        </w:rPr>
        <w:drawing>
          <wp:inline distT="0" distB="0" distL="0" distR="0">
            <wp:extent cx="5892800" cy="2400300"/>
            <wp:effectExtent l="0" t="0" r="0" b="0"/>
            <wp:docPr id="288"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92800" cy="2400300"/>
                    </a:xfrm>
                    <a:prstGeom prst="rect">
                      <a:avLst/>
                    </a:prstGeom>
                    <a:noFill/>
                    <a:ln>
                      <a:noFill/>
                    </a:ln>
                  </pic:spPr>
                </pic:pic>
              </a:graphicData>
            </a:graphic>
          </wp:inline>
        </w:drawing>
      </w:r>
    </w:p>
    <w:p w:rsidR="00EF6550" w:rsidRDefault="007E3981">
      <w:pPr>
        <w:pStyle w:val="Figurestyle"/>
        <w:rPr>
          <w:ins w:id="3799" w:author="Doug Oldenburg" w:date="2011-07-17T12:20:00Z"/>
        </w:rPr>
        <w:pPrChange w:id="3800" w:author="EOS" w:date="2011-06-16T16:56:00Z">
          <w:pPr>
            <w:pStyle w:val="ListParagraph"/>
            <w:keepNext/>
            <w:spacing w:before="100" w:beforeAutospacing="1" w:after="100" w:afterAutospacing="1"/>
            <w:ind w:left="0"/>
            <w:jc w:val="center"/>
          </w:pPr>
        </w:pPrChange>
      </w:pPr>
      <w:bookmarkStart w:id="3801" w:name="FIG34"/>
      <w:del w:id="3802" w:author="EOS" w:date="2011-06-16T16:56:00Z">
        <w:r w:rsidRPr="00BC4767" w:rsidDel="00635373">
          <w:rPr>
            <w:b/>
          </w:rPr>
          <w:delText xml:space="preserve">Figure </w:delText>
        </w:r>
      </w:del>
      <w:del w:id="3803" w:author="EOS" w:date="2011-06-15T12:27:00Z">
        <w:r w:rsidDel="007D31BF">
          <w:rPr>
            <w:b/>
          </w:rPr>
          <w:delText>30</w:delText>
        </w:r>
      </w:del>
      <w:bookmarkEnd w:id="3801"/>
      <w:del w:id="3804" w:author="EOS" w:date="2011-06-16T16:56:00Z">
        <w:r w:rsidRPr="00BC4767" w:rsidDel="00635373">
          <w:rPr>
            <w:b/>
          </w:rPr>
          <w:delText>.</w:delText>
        </w:r>
        <w:r w:rsidDel="00635373">
          <w:delText xml:space="preserve"> </w:delText>
        </w:r>
      </w:del>
      <w:proofErr w:type="gramStart"/>
      <w:ins w:id="3805" w:author="EOS" w:date="2011-06-16T16:56:00Z">
        <w:r>
          <w:t xml:space="preserve">Figure </w:t>
        </w:r>
        <w:proofErr w:type="gramEnd"/>
        <w:r w:rsidR="00962591">
          <w:fldChar w:fldCharType="begin"/>
        </w:r>
        <w:r>
          <w:instrText xml:space="preserve"> SEQ Figure \* ARABIC </w:instrText>
        </w:r>
        <w:r w:rsidR="00962591">
          <w:fldChar w:fldCharType="separate"/>
        </w:r>
      </w:ins>
      <w:ins w:id="3806" w:author="EOS" w:date="2011-09-07T12:31:00Z">
        <w:r w:rsidR="00F26A78">
          <w:rPr>
            <w:noProof/>
          </w:rPr>
          <w:t>37</w:t>
        </w:r>
      </w:ins>
      <w:ins w:id="3807" w:author="EOS" w:date="2011-06-16T16:56:00Z">
        <w:r w:rsidR="00962591">
          <w:fldChar w:fldCharType="end"/>
        </w:r>
        <w:proofErr w:type="gramStart"/>
        <w:r>
          <w:t>.</w:t>
        </w:r>
        <w:proofErr w:type="gramEnd"/>
        <w:r>
          <w:t xml:space="preserve"> </w:t>
        </w:r>
      </w:ins>
      <w:proofErr w:type="gramStart"/>
      <w:r>
        <w:t>Using L</w:t>
      </w:r>
      <w:r w:rsidRPr="00ED5F17">
        <w:rPr>
          <w:vertAlign w:val="subscript"/>
        </w:rPr>
        <w:t>1</w:t>
      </w:r>
      <w:r>
        <w:t xml:space="preserve"> measure (Ekblom norm) of model norm to recover a blocky model.</w:t>
      </w:r>
      <w:proofErr w:type="gramEnd"/>
    </w:p>
    <w:p w:rsidR="00EF6550" w:rsidRDefault="00EF6550">
      <w:pPr>
        <w:pStyle w:val="Figurestyle"/>
        <w:numPr>
          <w:ins w:id="3808" w:author="Doug Oldenburg" w:date="2011-07-17T12:20:00Z"/>
        </w:numPr>
        <w:rPr>
          <w:ins w:id="3809" w:author="Doug Oldenburg" w:date="2011-07-17T12:20:00Z"/>
        </w:rPr>
        <w:pPrChange w:id="3810" w:author="EOS" w:date="2011-06-16T16:56:00Z">
          <w:pPr>
            <w:pStyle w:val="ListParagraph"/>
            <w:keepNext/>
            <w:spacing w:before="100" w:beforeAutospacing="1" w:after="100" w:afterAutospacing="1"/>
            <w:ind w:left="0"/>
            <w:jc w:val="center"/>
          </w:pPr>
        </w:pPrChange>
      </w:pPr>
    </w:p>
    <w:p w:rsidR="00EF6550" w:rsidRDefault="00EF6550">
      <w:pPr>
        <w:pStyle w:val="Figurestyle"/>
        <w:numPr>
          <w:ins w:id="3811" w:author="Doug Oldenburg" w:date="2011-07-17T12:20:00Z"/>
        </w:numPr>
        <w:rPr>
          <w:del w:id="3812" w:author="Doug Oldenburg" w:date="2011-07-17T12:20:00Z"/>
        </w:rPr>
        <w:pPrChange w:id="3813" w:author="EOS" w:date="2011-06-16T16:56:00Z">
          <w:pPr>
            <w:pStyle w:val="ListParagraph"/>
            <w:keepNext/>
            <w:spacing w:before="100" w:beforeAutospacing="1" w:after="100" w:afterAutospacing="1"/>
            <w:ind w:left="0"/>
            <w:jc w:val="center"/>
          </w:pPr>
        </w:pPrChange>
      </w:pPr>
    </w:p>
    <w:p w:rsidR="007E3981" w:rsidDel="00C07FF3" w:rsidRDefault="007E3981" w:rsidP="008611B0">
      <w:pPr>
        <w:numPr>
          <w:ins w:id="3814" w:author="Doug Oldenburg" w:date="2011-07-17T12:20:00Z"/>
        </w:numPr>
        <w:spacing w:before="100" w:beforeAutospacing="1" w:after="100" w:afterAutospacing="1"/>
        <w:rPr>
          <w:del w:id="3815" w:author="Unknown"/>
          <w:rFonts w:ascii="Times New Roman" w:hAnsi="Times New Roman"/>
          <w:sz w:val="24"/>
          <w:szCs w:val="24"/>
        </w:rPr>
      </w:pPr>
    </w:p>
    <w:p w:rsidR="007E3981" w:rsidRDefault="007E3981" w:rsidP="008611B0">
      <w:pPr>
        <w:spacing w:before="100" w:beforeAutospacing="1" w:after="100" w:afterAutospacing="1"/>
        <w:rPr>
          <w:ins w:id="3816" w:author="Doug Oldenburg" w:date="2011-07-17T12:26:00Z"/>
          <w:rFonts w:ascii="Times New Roman" w:hAnsi="Times New Roman"/>
          <w:sz w:val="24"/>
          <w:szCs w:val="24"/>
        </w:rPr>
      </w:pPr>
      <w:ins w:id="3817" w:author="Doug Oldenburg" w:date="2011-07-17T12:20:00Z">
        <w:r>
          <w:rPr>
            <w:rFonts w:ascii="Times New Roman" w:hAnsi="Times New Roman"/>
            <w:sz w:val="24"/>
            <w:szCs w:val="24"/>
          </w:rPr>
          <w:t xml:space="preserve">The resultant models are blocky and the central block has better defined boundaries than the deep block on the right. </w:t>
        </w:r>
      </w:ins>
      <w:ins w:id="3818" w:author="Doug Oldenburg" w:date="2011-07-17T12:24:00Z">
        <w:r>
          <w:rPr>
            <w:rFonts w:ascii="Times New Roman" w:hAnsi="Times New Roman"/>
            <w:sz w:val="24"/>
            <w:szCs w:val="24"/>
          </w:rPr>
          <w:t>This arises because the right hand block is located close to the edge of the depth of investigation for the survey</w:t>
        </w:r>
      </w:ins>
      <w:ins w:id="3819" w:author="EOS" w:date="2011-07-18T15:38:00Z">
        <w:r>
          <w:rPr>
            <w:rFonts w:ascii="Times New Roman" w:hAnsi="Times New Roman"/>
            <w:sz w:val="24"/>
            <w:szCs w:val="24"/>
          </w:rPr>
          <w:t>.</w:t>
        </w:r>
      </w:ins>
      <w:ins w:id="3820" w:author="EOS" w:date="2011-07-18T15:37:00Z">
        <w:r>
          <w:rPr>
            <w:rFonts w:ascii="Times New Roman" w:hAnsi="Times New Roman"/>
            <w:sz w:val="24"/>
            <w:szCs w:val="24"/>
          </w:rPr>
          <w:t xml:space="preserve"> </w:t>
        </w:r>
      </w:ins>
      <w:ins w:id="3821" w:author="Doug Oldenburg" w:date="2011-07-17T12:24:00Z">
        <w:del w:id="3822" w:author="EOS" w:date="2011-07-18T15:38:00Z">
          <w:r w:rsidDel="00E31DFE">
            <w:rPr>
              <w:rFonts w:ascii="Times New Roman" w:hAnsi="Times New Roman"/>
              <w:sz w:val="24"/>
              <w:szCs w:val="24"/>
            </w:rPr>
            <w:delText xml:space="preserve">. </w:delText>
          </w:r>
        </w:del>
      </w:ins>
      <w:ins w:id="3823" w:author="Doug Oldenburg" w:date="2011-07-17T12:25:00Z">
        <w:r>
          <w:rPr>
            <w:rFonts w:ascii="Times New Roman" w:hAnsi="Times New Roman"/>
            <w:sz w:val="24"/>
            <w:szCs w:val="24"/>
          </w:rPr>
          <w:t xml:space="preserve">To illustrate this we superpose the depth of investigation inferred by using the sensitivity function with a cutoff of 0.5. </w:t>
        </w:r>
      </w:ins>
      <w:ins w:id="3824" w:author="Doug Oldenburg" w:date="2011-07-17T12:26:00Z">
        <w:r>
          <w:rPr>
            <w:rFonts w:ascii="Times New Roman" w:hAnsi="Times New Roman"/>
            <w:sz w:val="24"/>
            <w:szCs w:val="24"/>
          </w:rPr>
          <w:t xml:space="preserve">This is shown in </w:t>
        </w:r>
      </w:ins>
      <w:ins w:id="3825" w:author="EOS" w:date="2011-08-03T10:51:00Z">
        <w:r w:rsidR="00962591">
          <w:rPr>
            <w:rFonts w:ascii="Times New Roman" w:hAnsi="Times New Roman"/>
            <w:sz w:val="24"/>
            <w:szCs w:val="24"/>
          </w:rPr>
          <w:fldChar w:fldCharType="begin"/>
        </w:r>
        <w:r w:rsidR="0058334F">
          <w:rPr>
            <w:rFonts w:ascii="Times New Roman" w:hAnsi="Times New Roman"/>
            <w:sz w:val="24"/>
            <w:szCs w:val="24"/>
          </w:rPr>
          <w:instrText xml:space="preserve"> HYPERLINK  \l "Fig038" </w:instrText>
        </w:r>
        <w:r w:rsidR="00962591">
          <w:rPr>
            <w:rFonts w:ascii="Times New Roman" w:hAnsi="Times New Roman"/>
            <w:sz w:val="24"/>
            <w:szCs w:val="24"/>
          </w:rPr>
          <w:fldChar w:fldCharType="separate"/>
        </w:r>
        <w:r w:rsidR="0058334F" w:rsidRPr="0058334F">
          <w:rPr>
            <w:rStyle w:val="Hyperlink"/>
            <w:rFonts w:ascii="Times New Roman" w:hAnsi="Times New Roman"/>
            <w:sz w:val="24"/>
            <w:szCs w:val="24"/>
          </w:rPr>
          <w:t>figure 38</w:t>
        </w:r>
        <w:r w:rsidR="00962591">
          <w:rPr>
            <w:rFonts w:ascii="Times New Roman" w:hAnsi="Times New Roman"/>
            <w:sz w:val="24"/>
            <w:szCs w:val="24"/>
          </w:rPr>
          <w:fldChar w:fldCharType="end"/>
        </w:r>
      </w:ins>
      <w:ins w:id="3826" w:author="Doug Oldenburg" w:date="2011-07-17T12:26:00Z">
        <w:del w:id="3827" w:author="EOS" w:date="2011-07-18T17:40:00Z">
          <w:r w:rsidDel="00434ACB">
            <w:rPr>
              <w:rFonts w:ascii="Times New Roman" w:hAnsi="Times New Roman"/>
              <w:sz w:val="24"/>
              <w:szCs w:val="24"/>
            </w:rPr>
            <w:delText>Figure XXX</w:delText>
          </w:r>
        </w:del>
        <w:r>
          <w:rPr>
            <w:rFonts w:ascii="Times New Roman" w:hAnsi="Times New Roman"/>
            <w:sz w:val="24"/>
            <w:szCs w:val="24"/>
          </w:rPr>
          <w:t>. To illustrate the DOI the model has been plotted on a larger scale.</w:t>
        </w:r>
      </w:ins>
    </w:p>
    <w:p w:rsidR="00EF6550" w:rsidRDefault="00EF6550">
      <w:pPr>
        <w:numPr>
          <w:ins w:id="3828" w:author="Doug Oldenburg" w:date="2011-07-17T12:26:00Z"/>
        </w:numPr>
        <w:spacing w:before="100" w:beforeAutospacing="1" w:after="100" w:afterAutospacing="1"/>
        <w:jc w:val="right"/>
        <w:rPr>
          <w:ins w:id="3829" w:author="Doug Oldenburg" w:date="2011-07-17T12:26:00Z"/>
          <w:rFonts w:ascii="Times New Roman" w:hAnsi="Times New Roman"/>
          <w:sz w:val="24"/>
          <w:szCs w:val="24"/>
        </w:rPr>
        <w:pPrChange w:id="3830" w:author="EOS" w:date="2011-07-18T16:55:00Z">
          <w:pPr>
            <w:spacing w:before="100" w:beforeAutospacing="1" w:after="100" w:afterAutospacing="1"/>
          </w:pPr>
        </w:pPrChange>
      </w:pPr>
      <w:ins w:id="3831" w:author="Doug Oldenburg" w:date="2011-07-17T12:26:00Z">
        <w:r>
          <w:rPr>
            <w:rFonts w:ascii="Times New Roman" w:hAnsi="Times New Roman"/>
            <w:noProof/>
            <w:sz w:val="24"/>
            <w:szCs w:val="24"/>
            <w:lang w:val="en-CA" w:eastAsia="en-CA"/>
            <w:rPrChange w:id="3832" w:author="Unknown">
              <w:rPr>
                <w:noProof/>
                <w:sz w:val="24"/>
                <w:szCs w:val="24"/>
                <w:lang w:val="en-CA" w:eastAsia="en-CA"/>
              </w:rPr>
            </w:rPrChange>
          </w:rPr>
          <w:drawing>
            <wp:inline distT="0" distB="0" distL="0" distR="0">
              <wp:extent cx="6070600" cy="2743200"/>
              <wp:effectExtent l="0" t="0" r="6350" b="0"/>
              <wp:docPr id="289"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70600" cy="2743200"/>
                      </a:xfrm>
                      <a:prstGeom prst="rect">
                        <a:avLst/>
                      </a:prstGeom>
                      <a:noFill/>
                      <a:ln>
                        <a:noFill/>
                      </a:ln>
                    </pic:spPr>
                  </pic:pic>
                </a:graphicData>
              </a:graphic>
            </wp:inline>
          </w:drawing>
        </w:r>
      </w:ins>
    </w:p>
    <w:p w:rsidR="00EF6550" w:rsidRDefault="007E3981">
      <w:pPr>
        <w:numPr>
          <w:ins w:id="3833" w:author="Doug Oldenburg" w:date="2011-07-17T12:26:00Z"/>
        </w:numPr>
        <w:spacing w:before="100" w:beforeAutospacing="1" w:after="100" w:afterAutospacing="1"/>
        <w:jc w:val="center"/>
        <w:rPr>
          <w:ins w:id="3834" w:author="Doug Oldenburg" w:date="2011-07-17T12:26:00Z"/>
          <w:rFonts w:ascii="Times New Roman" w:hAnsi="Times New Roman"/>
          <w:sz w:val="24"/>
          <w:szCs w:val="24"/>
        </w:rPr>
        <w:pPrChange w:id="3835" w:author="EOS" w:date="2011-07-18T16:56:00Z">
          <w:pPr>
            <w:spacing w:before="100" w:beforeAutospacing="1" w:after="100" w:afterAutospacing="1"/>
          </w:pPr>
        </w:pPrChange>
      </w:pPr>
      <w:bookmarkStart w:id="3836" w:name="Fig038"/>
      <w:proofErr w:type="gramStart"/>
      <w:ins w:id="3837" w:author="EOS" w:date="2011-07-18T15:38:00Z">
        <w:r>
          <w:t xml:space="preserve">Figure </w:t>
        </w:r>
        <w:proofErr w:type="gramEnd"/>
        <w:r w:rsidR="00962591">
          <w:fldChar w:fldCharType="begin"/>
        </w:r>
        <w:r>
          <w:instrText xml:space="preserve"> SEQ Figure \* ARABIC </w:instrText>
        </w:r>
        <w:r w:rsidR="00962591">
          <w:fldChar w:fldCharType="separate"/>
        </w:r>
      </w:ins>
      <w:ins w:id="3838" w:author="EOS" w:date="2011-09-07T12:31:00Z">
        <w:r w:rsidR="00F26A78">
          <w:rPr>
            <w:noProof/>
          </w:rPr>
          <w:t>38</w:t>
        </w:r>
      </w:ins>
      <w:ins w:id="3839" w:author="EOS" w:date="2011-07-18T15:38:00Z">
        <w:r w:rsidR="00962591">
          <w:fldChar w:fldCharType="end"/>
        </w:r>
        <w:proofErr w:type="gramStart"/>
        <w:r>
          <w:t>.</w:t>
        </w:r>
        <w:proofErr w:type="gramEnd"/>
        <w:r>
          <w:t xml:space="preserve"> </w:t>
        </w:r>
      </w:ins>
      <w:bookmarkEnd w:id="3836"/>
      <w:proofErr w:type="gramStart"/>
      <w:ins w:id="3840" w:author="EOS" w:date="2011-07-18T16:55:00Z">
        <w:r>
          <w:t>Depth of investigation, for the L</w:t>
        </w:r>
        <w:r w:rsidR="00962591" w:rsidRPr="00962591">
          <w:rPr>
            <w:vertAlign w:val="subscript"/>
            <w:rPrChange w:id="3841" w:author="EOS" w:date="2011-07-18T16:57:00Z">
              <w:rPr>
                <w:color w:val="0000FF"/>
                <w:sz w:val="24"/>
                <w:szCs w:val="24"/>
                <w:u w:val="single"/>
              </w:rPr>
            </w:rPrChange>
          </w:rPr>
          <w:t>1</w:t>
        </w:r>
        <w:r>
          <w:t xml:space="preserve"> data misfit IP inversion</w:t>
        </w:r>
      </w:ins>
      <w:ins w:id="3842" w:author="EOS" w:date="2011-07-18T15:38:00Z">
        <w:r>
          <w:t>.</w:t>
        </w:r>
      </w:ins>
      <w:proofErr w:type="gramEnd"/>
    </w:p>
    <w:p w:rsidR="007E3981" w:rsidRDefault="007E3981" w:rsidP="008611B0">
      <w:pPr>
        <w:numPr>
          <w:ins w:id="3843" w:author="Doug Oldenburg" w:date="2011-07-17T12:26:00Z"/>
        </w:numPr>
        <w:spacing w:before="100" w:beforeAutospacing="1" w:after="100" w:afterAutospacing="1"/>
        <w:rPr>
          <w:ins w:id="3844" w:author="Doug Oldenburg" w:date="2011-07-17T12:26:00Z"/>
          <w:rFonts w:ascii="Times New Roman" w:hAnsi="Times New Roman"/>
          <w:sz w:val="24"/>
          <w:szCs w:val="24"/>
        </w:rPr>
      </w:pPr>
    </w:p>
    <w:p w:rsidR="007E3981" w:rsidRDefault="007E3981" w:rsidP="008611B0">
      <w:pPr>
        <w:numPr>
          <w:ins w:id="3845" w:author="Doug Oldenburg" w:date="2011-07-17T12:26:00Z"/>
        </w:numPr>
        <w:spacing w:before="100" w:beforeAutospacing="1" w:after="100" w:afterAutospacing="1"/>
        <w:rPr>
          <w:ins w:id="3846" w:author="Doug Oldenburg" w:date="2011-07-17T12:26:00Z"/>
          <w:rFonts w:ascii="Times New Roman" w:hAnsi="Times New Roman"/>
          <w:sz w:val="24"/>
          <w:szCs w:val="24"/>
        </w:rPr>
      </w:pPr>
    </w:p>
    <w:p w:rsidR="007E3981" w:rsidRDefault="007E3981" w:rsidP="008611B0">
      <w:pPr>
        <w:numPr>
          <w:ins w:id="3847" w:author="Doug Oldenburg" w:date="2011-07-17T12:26:00Z"/>
        </w:numPr>
        <w:spacing w:before="100" w:beforeAutospacing="1" w:after="100" w:afterAutospacing="1"/>
        <w:rPr>
          <w:ins w:id="3848" w:author="Doug Oldenburg" w:date="2011-07-17T12:26:00Z"/>
          <w:rFonts w:ascii="Times New Roman" w:hAnsi="Times New Roman"/>
          <w:sz w:val="24"/>
          <w:szCs w:val="24"/>
        </w:rPr>
      </w:pPr>
    </w:p>
    <w:p w:rsidR="007E3981" w:rsidRPr="007E3981" w:rsidRDefault="007E3981" w:rsidP="008611B0">
      <w:pPr>
        <w:numPr>
          <w:ins w:id="3849" w:author="Doug Oldenburg" w:date="2011-07-17T12:26:00Z"/>
        </w:numPr>
        <w:spacing w:before="100" w:beforeAutospacing="1" w:after="100" w:afterAutospacing="1"/>
        <w:rPr>
          <w:ins w:id="3850" w:author="Doug Oldenburg" w:date="2011-07-17T12:20:00Z"/>
          <w:rFonts w:ascii="Times New Roman" w:hAnsi="Times New Roman"/>
          <w:sz w:val="24"/>
          <w:szCs w:val="24"/>
          <w:rPrChange w:id="3851" w:author="Unknown">
            <w:rPr>
              <w:ins w:id="3852" w:author="Doug Oldenburg" w:date="2011-07-17T12:20:00Z"/>
              <w:rFonts w:ascii="Times New Roman" w:hAnsi="Times New Roman"/>
              <w:b/>
              <w:sz w:val="24"/>
              <w:szCs w:val="24"/>
            </w:rPr>
          </w:rPrChange>
        </w:rPr>
      </w:pPr>
      <w:ins w:id="3853" w:author="Doug Oldenburg" w:date="2011-07-17T12:23:00Z">
        <w:r>
          <w:rPr>
            <w:rFonts w:ascii="Times New Roman" w:hAnsi="Times New Roman"/>
            <w:sz w:val="24"/>
            <w:szCs w:val="24"/>
          </w:rPr>
          <w:t xml:space="preserve"> </w:t>
        </w:r>
      </w:ins>
    </w:p>
    <w:p w:rsidR="007E3981" w:rsidRPr="00450397" w:rsidRDefault="007E3981" w:rsidP="008611B0">
      <w:pPr>
        <w:numPr>
          <w:ins w:id="3854" w:author="Doug Oldenburg" w:date="2011-07-17T12:26:00Z"/>
        </w:numPr>
        <w:spacing w:before="100" w:beforeAutospacing="1" w:after="100" w:afterAutospacing="1"/>
        <w:rPr>
          <w:ins w:id="3855" w:author="EOS" w:date="2011-06-15T12:08:00Z"/>
          <w:rFonts w:ascii="Times New Roman" w:hAnsi="Times New Roman"/>
          <w:b/>
          <w:sz w:val="24"/>
          <w:szCs w:val="24"/>
        </w:rPr>
      </w:pPr>
      <w:proofErr w:type="gramStart"/>
      <w:ins w:id="3856" w:author="EOS" w:date="2011-06-15T12:08:00Z">
        <w:r>
          <w:rPr>
            <w:rFonts w:ascii="Times New Roman" w:hAnsi="Times New Roman"/>
            <w:b/>
            <w:sz w:val="24"/>
            <w:szCs w:val="24"/>
          </w:rPr>
          <w:lastRenderedPageBreak/>
          <w:t>Ex 4.</w:t>
        </w:r>
        <w:proofErr w:type="gramEnd"/>
        <w:r>
          <w:rPr>
            <w:rFonts w:ascii="Times New Roman" w:hAnsi="Times New Roman"/>
            <w:b/>
            <w:sz w:val="24"/>
            <w:szCs w:val="24"/>
          </w:rPr>
          <w:t xml:space="preserve"> IP Inversion</w:t>
        </w:r>
      </w:ins>
      <w:ins w:id="3857" w:author="Doug Oldenburg" w:date="2011-08-01T17:52:00Z">
        <w:r>
          <w:rPr>
            <w:rFonts w:ascii="Times New Roman" w:hAnsi="Times New Roman"/>
            <w:b/>
            <w:sz w:val="24"/>
            <w:szCs w:val="24"/>
          </w:rPr>
          <w:t xml:space="preserve">: </w:t>
        </w:r>
      </w:ins>
      <w:ins w:id="3858" w:author="EOS" w:date="2011-06-15T12:08:00Z">
        <w:r>
          <w:rPr>
            <w:rFonts w:ascii="Times New Roman" w:hAnsi="Times New Roman"/>
            <w:b/>
            <w:sz w:val="24"/>
            <w:szCs w:val="24"/>
          </w:rPr>
          <w:t xml:space="preserve"> </w:t>
        </w:r>
      </w:ins>
      <w:ins w:id="3859" w:author="Doug Oldenburg" w:date="2011-08-01T17:52:00Z">
        <w:r>
          <w:rPr>
            <w:rFonts w:ascii="Times New Roman" w:hAnsi="Times New Roman"/>
            <w:b/>
            <w:sz w:val="24"/>
            <w:szCs w:val="24"/>
          </w:rPr>
          <w:t>Reference model with i</w:t>
        </w:r>
      </w:ins>
      <w:ins w:id="3860" w:author="EOS" w:date="2011-06-15T12:08:00Z">
        <w:del w:id="3861" w:author="Doug Oldenburg" w:date="2011-07-20T08:50:00Z">
          <w:r w:rsidDel="00557DEA">
            <w:rPr>
              <w:rFonts w:ascii="Times New Roman" w:hAnsi="Times New Roman"/>
              <w:b/>
              <w:sz w:val="24"/>
              <w:szCs w:val="24"/>
            </w:rPr>
            <w:delText>U</w:delText>
          </w:r>
        </w:del>
        <w:del w:id="3862" w:author="Doug Oldenburg" w:date="2011-08-01T17:52:00Z">
          <w:r w:rsidDel="00145E11">
            <w:rPr>
              <w:rFonts w:ascii="Times New Roman" w:hAnsi="Times New Roman"/>
              <w:b/>
              <w:sz w:val="24"/>
              <w:szCs w:val="24"/>
            </w:rPr>
            <w:delText>sing i</w:delText>
          </w:r>
        </w:del>
        <w:r>
          <w:rPr>
            <w:rFonts w:ascii="Times New Roman" w:hAnsi="Times New Roman"/>
            <w:b/>
            <w:sz w:val="24"/>
            <w:szCs w:val="24"/>
          </w:rPr>
          <w:t>nactive cells</w:t>
        </w:r>
        <w:del w:id="3863" w:author="Doug Oldenburg" w:date="2011-08-01T17:52:00Z">
          <w:r w:rsidDel="00145E11">
            <w:rPr>
              <w:rFonts w:ascii="Times New Roman" w:hAnsi="Times New Roman"/>
              <w:b/>
              <w:sz w:val="24"/>
              <w:szCs w:val="24"/>
            </w:rPr>
            <w:delText xml:space="preserve"> constraint</w:delText>
          </w:r>
        </w:del>
        <w:r>
          <w:rPr>
            <w:rFonts w:ascii="Times New Roman" w:hAnsi="Times New Roman"/>
            <w:b/>
            <w:sz w:val="24"/>
            <w:szCs w:val="24"/>
          </w:rPr>
          <w:t>.</w:t>
        </w:r>
      </w:ins>
    </w:p>
    <w:p w:rsidR="007E3981" w:rsidRPr="007E3981" w:rsidDel="00385240" w:rsidRDefault="007E3981" w:rsidP="00E75814">
      <w:pPr>
        <w:numPr>
          <w:ins w:id="3864" w:author="Doug Oldenburg" w:date="2011-07-17T12:31:00Z"/>
        </w:numPr>
        <w:spacing w:before="100" w:beforeAutospacing="1" w:after="100" w:afterAutospacing="1"/>
        <w:rPr>
          <w:ins w:id="3865" w:author="Doug Oldenburg" w:date="2011-07-17T12:31:00Z"/>
          <w:del w:id="3866" w:author="EOS" w:date="2011-07-18T16:22:00Z"/>
          <w:rFonts w:ascii="Times New Roman" w:hAnsi="Times New Roman"/>
          <w:b/>
          <w:sz w:val="24"/>
          <w:szCs w:val="24"/>
          <w:rPrChange w:id="3867" w:author="Unknown">
            <w:rPr>
              <w:ins w:id="3868" w:author="Doug Oldenburg" w:date="2011-07-17T12:31:00Z"/>
              <w:del w:id="3869" w:author="EOS" w:date="2011-07-18T16:22:00Z"/>
              <w:rFonts w:ascii="Times New Roman" w:hAnsi="Times New Roman"/>
              <w:sz w:val="24"/>
              <w:szCs w:val="24"/>
            </w:rPr>
          </w:rPrChange>
        </w:rPr>
      </w:pPr>
      <w:ins w:id="3870" w:author="Doug Oldenburg" w:date="2011-07-17T12:31:00Z">
        <w:del w:id="3871" w:author="EOS" w:date="2011-07-18T16:22:00Z">
          <w:r w:rsidDel="00385240">
            <w:rPr>
              <w:rFonts w:ascii="Times New Roman" w:hAnsi="Times New Roman"/>
              <w:b/>
              <w:sz w:val="24"/>
              <w:szCs w:val="24"/>
            </w:rPr>
            <w:delText>Vlad: I don’t know what this means. There are two conductiv</w:delText>
          </w:r>
        </w:del>
      </w:ins>
      <w:ins w:id="3872" w:author="Doug Oldenburg" w:date="2011-07-17T12:33:00Z">
        <w:del w:id="3873" w:author="EOS" w:date="2011-07-18T16:22:00Z">
          <w:r w:rsidDel="00385240">
            <w:rPr>
              <w:rFonts w:ascii="Times New Roman" w:hAnsi="Times New Roman"/>
              <w:b/>
              <w:sz w:val="24"/>
              <w:szCs w:val="24"/>
            </w:rPr>
            <w:delText>it</w:delText>
          </w:r>
        </w:del>
      </w:ins>
      <w:ins w:id="3874" w:author="Doug Oldenburg" w:date="2011-07-17T12:31:00Z">
        <w:del w:id="3875" w:author="EOS" w:date="2011-07-18T16:22:00Z">
          <w:r w:rsidDel="00385240">
            <w:rPr>
              <w:rFonts w:ascii="Times New Roman" w:hAnsi="Times New Roman"/>
              <w:b/>
              <w:sz w:val="24"/>
              <w:szCs w:val="24"/>
            </w:rPr>
            <w:delText xml:space="preserve">es. Why don’t we fix a few cells in the right most prism. </w:delText>
          </w:r>
        </w:del>
      </w:ins>
      <w:ins w:id="3876" w:author="Doug Oldenburg" w:date="2011-07-17T12:32:00Z">
        <w:del w:id="3877" w:author="EOS" w:date="2011-07-18T16:22:00Z">
          <w:r w:rsidDel="00385240">
            <w:rPr>
              <w:rFonts w:ascii="Times New Roman" w:hAnsi="Times New Roman"/>
              <w:b/>
              <w:sz w:val="24"/>
              <w:szCs w:val="24"/>
            </w:rPr>
            <w:delText xml:space="preserve"> </w:delText>
          </w:r>
        </w:del>
      </w:ins>
      <w:ins w:id="3878" w:author="Doug Oldenburg" w:date="2011-07-17T12:33:00Z">
        <w:del w:id="3879" w:author="EOS" w:date="2011-07-18T16:22:00Z">
          <w:r w:rsidDel="00385240">
            <w:rPr>
              <w:rFonts w:ascii="Times New Roman" w:hAnsi="Times New Roman"/>
              <w:b/>
              <w:sz w:val="24"/>
              <w:szCs w:val="24"/>
            </w:rPr>
            <w:delText xml:space="preserve">In fact, lets put a borehole down that is two cells wide and fix the cells along the borehole. </w:delText>
          </w:r>
        </w:del>
      </w:ins>
      <w:ins w:id="3880" w:author="Doug Oldenburg" w:date="2011-07-17T12:34:00Z">
        <w:del w:id="3881" w:author="EOS" w:date="2011-07-18T16:22:00Z">
          <w:r w:rsidDel="00385240">
            <w:rPr>
              <w:rFonts w:ascii="Times New Roman" w:hAnsi="Times New Roman"/>
              <w:b/>
              <w:sz w:val="24"/>
              <w:szCs w:val="24"/>
            </w:rPr>
            <w:delText>That would be an interesting example and contrast to what was done in DC.</w:delText>
          </w:r>
        </w:del>
      </w:ins>
      <w:ins w:id="3882" w:author="Doug Oldenburg" w:date="2011-07-17T12:32:00Z">
        <w:del w:id="3883" w:author="EOS" w:date="2011-07-18T16:22:00Z">
          <w:r w:rsidDel="00385240">
            <w:rPr>
              <w:rFonts w:ascii="Times New Roman" w:hAnsi="Times New Roman"/>
              <w:b/>
              <w:sz w:val="24"/>
              <w:szCs w:val="24"/>
            </w:rPr>
            <w:delText xml:space="preserve"> </w:delText>
          </w:r>
        </w:del>
      </w:ins>
    </w:p>
    <w:p w:rsidR="007E3981" w:rsidRDefault="007E3981" w:rsidP="00E75814">
      <w:pPr>
        <w:spacing w:before="100" w:beforeAutospacing="1" w:after="100" w:afterAutospacing="1"/>
        <w:rPr>
          <w:rFonts w:ascii="Times New Roman" w:hAnsi="Times New Roman"/>
          <w:sz w:val="24"/>
          <w:szCs w:val="24"/>
        </w:rPr>
      </w:pPr>
      <w:r>
        <w:rPr>
          <w:rFonts w:ascii="Times New Roman" w:hAnsi="Times New Roman"/>
          <w:sz w:val="24"/>
          <w:szCs w:val="24"/>
        </w:rPr>
        <w:t>T</w:t>
      </w:r>
      <w:r w:rsidRPr="00BA6E3B">
        <w:rPr>
          <w:rFonts w:ascii="Times New Roman" w:hAnsi="Times New Roman"/>
          <w:sz w:val="24"/>
          <w:szCs w:val="24"/>
        </w:rPr>
        <w:t xml:space="preserve">his </w:t>
      </w:r>
      <w:r>
        <w:rPr>
          <w:rFonts w:ascii="Times New Roman" w:hAnsi="Times New Roman"/>
          <w:sz w:val="24"/>
          <w:szCs w:val="24"/>
        </w:rPr>
        <w:t xml:space="preserve">next </w:t>
      </w:r>
      <w:r w:rsidRPr="00BA6E3B">
        <w:rPr>
          <w:rFonts w:ascii="Times New Roman" w:hAnsi="Times New Roman"/>
          <w:sz w:val="24"/>
          <w:szCs w:val="24"/>
        </w:rPr>
        <w:t xml:space="preserve">example illustrates </w:t>
      </w:r>
      <w:ins w:id="3884" w:author="Doug Oldenburg" w:date="2011-06-30T13:18:00Z">
        <w:r>
          <w:rPr>
            <w:rFonts w:ascii="Times New Roman" w:hAnsi="Times New Roman"/>
            <w:sz w:val="24"/>
            <w:szCs w:val="24"/>
          </w:rPr>
          <w:t xml:space="preserve">an </w:t>
        </w:r>
      </w:ins>
      <w:r w:rsidRPr="00BA6E3B">
        <w:rPr>
          <w:rFonts w:ascii="Times New Roman" w:hAnsi="Times New Roman"/>
          <w:sz w:val="24"/>
          <w:szCs w:val="24"/>
        </w:rPr>
        <w:t>inversion</w:t>
      </w:r>
      <w:del w:id="3885" w:author="Doug Oldenburg" w:date="2011-06-30T13:19:00Z">
        <w:r w:rsidRPr="00BA6E3B" w:rsidDel="005122CA">
          <w:rPr>
            <w:rFonts w:ascii="Times New Roman" w:hAnsi="Times New Roman"/>
            <w:sz w:val="24"/>
            <w:szCs w:val="24"/>
          </w:rPr>
          <w:delText>s</w:delText>
        </w:r>
      </w:del>
      <w:r w:rsidRPr="00BA6E3B">
        <w:rPr>
          <w:rFonts w:ascii="Times New Roman" w:hAnsi="Times New Roman"/>
          <w:sz w:val="24"/>
          <w:szCs w:val="24"/>
        </w:rPr>
        <w:t xml:space="preserve"> </w:t>
      </w:r>
      <w:del w:id="3886" w:author="Doug Oldenburg" w:date="2011-06-30T13:19:00Z">
        <w:r w:rsidRPr="00BA6E3B" w:rsidDel="005122CA">
          <w:rPr>
            <w:rFonts w:ascii="Times New Roman" w:hAnsi="Times New Roman"/>
            <w:sz w:val="24"/>
            <w:szCs w:val="24"/>
          </w:rPr>
          <w:delText xml:space="preserve">using a user-designed mesh, user-supplied </w:delText>
        </w:r>
        <w:r w:rsidDel="005122CA">
          <w:rPr>
            <w:rFonts w:ascii="Times New Roman" w:hAnsi="Times New Roman"/>
            <w:sz w:val="24"/>
            <w:szCs w:val="24"/>
          </w:rPr>
          <w:delText>STD</w:delText>
        </w:r>
        <w:r w:rsidRPr="00BA6E3B" w:rsidDel="005122CA">
          <w:rPr>
            <w:rFonts w:ascii="Times New Roman" w:hAnsi="Times New Roman"/>
            <w:sz w:val="24"/>
            <w:szCs w:val="24"/>
          </w:rPr>
          <w:delText xml:space="preserve"> estimates </w:delText>
        </w:r>
      </w:del>
      <w:ins w:id="3887" w:author="Doug Oldenburg" w:date="2011-06-30T13:19:00Z">
        <w:r>
          <w:rPr>
            <w:rFonts w:ascii="Times New Roman" w:hAnsi="Times New Roman"/>
            <w:sz w:val="24"/>
            <w:szCs w:val="24"/>
          </w:rPr>
          <w:t xml:space="preserve">with </w:t>
        </w:r>
      </w:ins>
      <w:del w:id="3888" w:author="Doug Oldenburg" w:date="2011-06-30T13:19:00Z">
        <w:r w:rsidDel="005122CA">
          <w:rPr>
            <w:rFonts w:ascii="Times New Roman" w:hAnsi="Times New Roman"/>
            <w:sz w:val="24"/>
            <w:szCs w:val="24"/>
          </w:rPr>
          <w:delText>and</w:delText>
        </w:r>
      </w:del>
      <w:r>
        <w:rPr>
          <w:rFonts w:ascii="Times New Roman" w:hAnsi="Times New Roman"/>
          <w:sz w:val="24"/>
          <w:szCs w:val="24"/>
        </w:rPr>
        <w:t xml:space="preserve"> a reference model with fixed cells (inactive)</w:t>
      </w:r>
      <w:r w:rsidRPr="00BA6E3B">
        <w:rPr>
          <w:rFonts w:ascii="Times New Roman" w:hAnsi="Times New Roman"/>
          <w:sz w:val="24"/>
          <w:szCs w:val="24"/>
        </w:rPr>
        <w:t xml:space="preserve">. </w:t>
      </w:r>
      <w:ins w:id="3889" w:author="EOS" w:date="2011-07-18T16:23:00Z">
        <w:r>
          <w:rPr>
            <w:rFonts w:ascii="Times New Roman" w:hAnsi="Times New Roman"/>
            <w:sz w:val="24"/>
            <w:szCs w:val="24"/>
          </w:rPr>
          <w:t xml:space="preserve">In this example </w:t>
        </w:r>
      </w:ins>
      <w:del w:id="3890" w:author="Doug Oldenburg" w:date="2011-06-30T13:20:00Z">
        <w:r w:rsidDel="005122CA">
          <w:rPr>
            <w:rFonts w:ascii="Times New Roman" w:hAnsi="Times New Roman"/>
            <w:sz w:val="24"/>
            <w:szCs w:val="24"/>
          </w:rPr>
          <w:delText>While the reference model remains the same and is defined in non-derivative terms (fixed cells may influence their neighbours), t</w:delText>
        </w:r>
      </w:del>
      <w:ins w:id="3891" w:author="Doug Oldenburg" w:date="2011-06-30T13:20:00Z">
        <w:del w:id="3892" w:author="EOS" w:date="2011-07-18T16:23:00Z">
          <w:r w:rsidDel="00385240">
            <w:rPr>
              <w:rFonts w:ascii="Times New Roman" w:hAnsi="Times New Roman"/>
              <w:sz w:val="24"/>
              <w:szCs w:val="24"/>
            </w:rPr>
            <w:delText>T</w:delText>
          </w:r>
        </w:del>
      </w:ins>
      <w:ins w:id="3893" w:author="EOS" w:date="2011-07-18T16:23:00Z">
        <w:r>
          <w:rPr>
            <w:rFonts w:ascii="Times New Roman" w:hAnsi="Times New Roman"/>
            <w:sz w:val="24"/>
            <w:szCs w:val="24"/>
          </w:rPr>
          <w:t>t</w:t>
        </w:r>
      </w:ins>
      <w:r>
        <w:rPr>
          <w:rFonts w:ascii="Times New Roman" w:hAnsi="Times New Roman"/>
          <w:sz w:val="24"/>
          <w:szCs w:val="24"/>
        </w:rPr>
        <w:t>he</w:t>
      </w:r>
      <w:ins w:id="3894" w:author="EOS" w:date="2011-07-18T16:23:00Z">
        <w:r>
          <w:rPr>
            <w:rFonts w:ascii="Times New Roman" w:hAnsi="Times New Roman"/>
            <w:sz w:val="24"/>
            <w:szCs w:val="24"/>
          </w:rPr>
          <w:t xml:space="preserve"> inactive cells are representing a scenario, when our constraints are acquired by incorporating borehole information.</w:t>
        </w:r>
      </w:ins>
      <w:ins w:id="3895" w:author="EOS" w:date="2011-07-18T16:24:00Z">
        <w:r>
          <w:rPr>
            <w:rFonts w:ascii="Times New Roman" w:hAnsi="Times New Roman"/>
            <w:sz w:val="24"/>
            <w:szCs w:val="24"/>
          </w:rPr>
          <w:t xml:space="preserve"> Out synthetic borehole is located on the profile at X=</w:t>
        </w:r>
      </w:ins>
      <w:r>
        <w:rPr>
          <w:rFonts w:ascii="Times New Roman" w:hAnsi="Times New Roman"/>
          <w:sz w:val="24"/>
          <w:szCs w:val="24"/>
        </w:rPr>
        <w:t xml:space="preserve"> </w:t>
      </w:r>
      <w:ins w:id="3896" w:author="EOS" w:date="2011-07-18T16:37:00Z">
        <w:r>
          <w:rPr>
            <w:rFonts w:ascii="Times New Roman" w:hAnsi="Times New Roman"/>
            <w:sz w:val="24"/>
            <w:szCs w:val="24"/>
          </w:rPr>
          <w:t xml:space="preserve">60 </w:t>
        </w:r>
      </w:ins>
      <w:del w:id="3897" w:author="EOS" w:date="2011-07-18T16:23:00Z">
        <w:r w:rsidDel="00385240">
          <w:rPr>
            <w:rFonts w:ascii="Times New Roman" w:hAnsi="Times New Roman"/>
            <w:sz w:val="24"/>
            <w:szCs w:val="24"/>
          </w:rPr>
          <w:delText>cells corresponding to the conductive structure in the reference model now have fixed values</w:delText>
        </w:r>
      </w:del>
      <w:ins w:id="3898" w:author="Doug Oldenburg" w:date="2011-06-30T13:20:00Z">
        <w:del w:id="3899" w:author="EOS" w:date="2011-07-18T16:23:00Z">
          <w:r w:rsidDel="00385240">
            <w:rPr>
              <w:rFonts w:ascii="Times New Roman" w:hAnsi="Times New Roman"/>
              <w:sz w:val="24"/>
              <w:szCs w:val="24"/>
            </w:rPr>
            <w:delText xml:space="preserve"> but they are allowed to </w:delText>
          </w:r>
        </w:del>
      </w:ins>
      <w:del w:id="3900" w:author="EOS" w:date="2011-07-18T16:23:00Z">
        <w:r w:rsidDel="00385240">
          <w:rPr>
            <w:rFonts w:ascii="Times New Roman" w:hAnsi="Times New Roman"/>
            <w:sz w:val="24"/>
            <w:szCs w:val="24"/>
          </w:rPr>
          <w:delText xml:space="preserve">, which can influence the neighboring cells </w:delText>
        </w:r>
      </w:del>
      <w:r>
        <w:rPr>
          <w:rFonts w:ascii="Times New Roman" w:hAnsi="Times New Roman"/>
          <w:sz w:val="24"/>
          <w:szCs w:val="24"/>
        </w:rPr>
        <w:t>(</w:t>
      </w:r>
      <w:ins w:id="3901" w:author="EOS" w:date="2011-07-18T17:41:00Z">
        <w:r w:rsidR="00962591">
          <w:rPr>
            <w:rFonts w:ascii="Times New Roman" w:hAnsi="Times New Roman"/>
            <w:color w:val="0000FF"/>
            <w:sz w:val="24"/>
            <w:szCs w:val="24"/>
            <w:u w:val="single"/>
          </w:rPr>
          <w:fldChar w:fldCharType="begin"/>
        </w:r>
        <w:r>
          <w:rPr>
            <w:rFonts w:ascii="Times New Roman" w:hAnsi="Times New Roman"/>
            <w:color w:val="0000FF"/>
            <w:sz w:val="24"/>
            <w:szCs w:val="24"/>
            <w:u w:val="single"/>
          </w:rPr>
          <w:instrText xml:space="preserve"> REF _Ref298774229 \h </w:instrText>
        </w:r>
      </w:ins>
      <w:r w:rsidR="00962591" w:rsidRPr="00962591">
        <w:rPr>
          <w:rFonts w:ascii="Times New Roman" w:hAnsi="Times New Roman"/>
          <w:color w:val="0000FF"/>
          <w:sz w:val="24"/>
          <w:szCs w:val="24"/>
          <w:u w:val="single"/>
          <w:rPrChange w:id="3902" w:author="EOS" w:date="2011-07-18T17:42:00Z">
            <w:rPr>
              <w:rFonts w:ascii="Times New Roman" w:hAnsi="Times New Roman"/>
              <w:b/>
              <w:color w:val="0000FF"/>
              <w:sz w:val="24"/>
              <w:szCs w:val="24"/>
              <w:u w:val="single"/>
            </w:rPr>
          </w:rPrChange>
        </w:rPr>
        <w:instrText xml:space="preserve"> </w:instrText>
      </w:r>
      <w:r w:rsidRPr="00ED0F6A">
        <w:rPr>
          <w:rFonts w:ascii="Times New Roman" w:hAnsi="Times New Roman"/>
          <w:color w:val="0000FF"/>
          <w:sz w:val="24"/>
          <w:szCs w:val="24"/>
          <w:u w:val="single"/>
        </w:rPr>
        <w:instrText>\</w:instrText>
      </w:r>
      <w:r w:rsidR="00962591" w:rsidRPr="00962591">
        <w:rPr>
          <w:rFonts w:ascii="Times New Roman" w:hAnsi="Times New Roman"/>
          <w:color w:val="0000FF"/>
          <w:sz w:val="24"/>
          <w:szCs w:val="24"/>
          <w:u w:val="single"/>
          <w:rPrChange w:id="3903" w:author="EOS" w:date="2011-07-18T17:42:00Z">
            <w:rPr>
              <w:rFonts w:ascii="Times New Roman" w:hAnsi="Times New Roman"/>
              <w:b/>
              <w:color w:val="0000FF"/>
              <w:sz w:val="24"/>
              <w:szCs w:val="24"/>
              <w:u w:val="single"/>
            </w:rPr>
          </w:rPrChange>
        </w:rPr>
        <w:instrText xml:space="preserve">* MERGEFORMAT </w:instrText>
      </w:r>
      <w:r w:rsidR="00962591">
        <w:rPr>
          <w:rFonts w:ascii="Times New Roman" w:hAnsi="Times New Roman"/>
          <w:color w:val="0000FF"/>
          <w:sz w:val="24"/>
          <w:szCs w:val="24"/>
          <w:u w:val="single"/>
        </w:rPr>
      </w:r>
      <w:ins w:id="3904" w:author="EOS" w:date="2011-07-18T17:41:00Z">
        <w:r w:rsidR="00962591">
          <w:rPr>
            <w:rFonts w:ascii="Times New Roman" w:hAnsi="Times New Roman"/>
            <w:color w:val="0000FF"/>
            <w:sz w:val="24"/>
            <w:szCs w:val="24"/>
            <w:u w:val="single"/>
          </w:rPr>
          <w:fldChar w:fldCharType="separate"/>
        </w:r>
      </w:ins>
      <w:ins w:id="3905" w:author="EOS" w:date="2011-09-07T12:31:00Z">
        <w:r w:rsidR="00962591" w:rsidRPr="00962591">
          <w:rPr>
            <w:rFonts w:ascii="Times New Roman" w:hAnsi="Times New Roman"/>
            <w:color w:val="0000FF"/>
            <w:sz w:val="24"/>
            <w:szCs w:val="24"/>
            <w:u w:val="single"/>
            <w:rPrChange w:id="3906" w:author="EOS" w:date="2011-09-07T12:31:00Z">
              <w:rPr>
                <w:sz w:val="24"/>
                <w:szCs w:val="24"/>
              </w:rPr>
            </w:rPrChange>
          </w:rPr>
          <w:t xml:space="preserve">Figure </w:t>
        </w:r>
        <w:r w:rsidR="00962591" w:rsidRPr="00962591">
          <w:rPr>
            <w:rFonts w:ascii="Times New Roman" w:hAnsi="Times New Roman"/>
            <w:noProof/>
            <w:color w:val="0000FF"/>
            <w:sz w:val="24"/>
            <w:szCs w:val="24"/>
            <w:u w:val="single"/>
            <w:rPrChange w:id="3907" w:author="EOS" w:date="2011-09-07T12:31:00Z">
              <w:rPr>
                <w:noProof/>
                <w:sz w:val="24"/>
                <w:szCs w:val="24"/>
              </w:rPr>
            </w:rPrChange>
          </w:rPr>
          <w:t>39</w:t>
        </w:r>
      </w:ins>
      <w:ins w:id="3908" w:author="EOS" w:date="2011-07-18T17:41:00Z">
        <w:r w:rsidR="00962591">
          <w:rPr>
            <w:rFonts w:ascii="Times New Roman" w:hAnsi="Times New Roman"/>
            <w:color w:val="0000FF"/>
            <w:sz w:val="24"/>
            <w:szCs w:val="24"/>
            <w:u w:val="single"/>
          </w:rPr>
          <w:fldChar w:fldCharType="end"/>
        </w:r>
        <w:r>
          <w:rPr>
            <w:rFonts w:ascii="Times New Roman" w:hAnsi="Times New Roman"/>
            <w:color w:val="0000FF"/>
            <w:sz w:val="24"/>
            <w:szCs w:val="24"/>
            <w:u w:val="single"/>
          </w:rPr>
          <w:t>a</w:t>
        </w:r>
      </w:ins>
      <w:r>
        <w:rPr>
          <w:rFonts w:ascii="Times New Roman" w:hAnsi="Times New Roman"/>
          <w:sz w:val="24"/>
          <w:szCs w:val="24"/>
        </w:rPr>
        <w:t>).</w:t>
      </w:r>
      <w:ins w:id="3909" w:author="EOS" w:date="2011-07-18T16:24:00Z">
        <w:r>
          <w:rPr>
            <w:rFonts w:ascii="Times New Roman" w:hAnsi="Times New Roman"/>
            <w:sz w:val="24"/>
            <w:szCs w:val="24"/>
          </w:rPr>
          <w:t xml:space="preserve"> This reference model is now </w:t>
        </w:r>
      </w:ins>
      <w:ins w:id="3910" w:author="EOS" w:date="2011-07-18T16:25:00Z">
        <w:r>
          <w:rPr>
            <w:rFonts w:ascii="Times New Roman" w:hAnsi="Times New Roman"/>
            <w:sz w:val="24"/>
            <w:szCs w:val="24"/>
          </w:rPr>
          <w:t>different and involves only the knowledge we have from the borehole data (</w:t>
        </w:r>
      </w:ins>
      <w:ins w:id="3911" w:author="EOS" w:date="2011-07-18T17:42:00Z">
        <w:r w:rsidR="00962591" w:rsidRPr="006417E4">
          <w:rPr>
            <w:rFonts w:ascii="Times New Roman" w:hAnsi="Times New Roman"/>
            <w:color w:val="0000FF"/>
            <w:sz w:val="24"/>
            <w:szCs w:val="24"/>
            <w:u w:val="single"/>
          </w:rPr>
          <w:fldChar w:fldCharType="begin"/>
        </w:r>
        <w:r w:rsidRPr="006417E4">
          <w:rPr>
            <w:rFonts w:ascii="Times New Roman" w:hAnsi="Times New Roman"/>
            <w:color w:val="0000FF"/>
            <w:sz w:val="24"/>
            <w:szCs w:val="24"/>
            <w:u w:val="single"/>
          </w:rPr>
          <w:instrText xml:space="preserve"> REF _Ref298774229 \h  \* MERGEFORMAT </w:instrText>
        </w:r>
      </w:ins>
      <w:r w:rsidR="00962591" w:rsidRPr="006417E4">
        <w:rPr>
          <w:rFonts w:ascii="Times New Roman" w:hAnsi="Times New Roman"/>
          <w:color w:val="0000FF"/>
          <w:sz w:val="24"/>
          <w:szCs w:val="24"/>
          <w:u w:val="single"/>
        </w:rPr>
      </w:r>
      <w:ins w:id="3912" w:author="EOS" w:date="2011-07-18T17:42:00Z">
        <w:r w:rsidR="00962591" w:rsidRPr="006417E4">
          <w:rPr>
            <w:rFonts w:ascii="Times New Roman" w:hAnsi="Times New Roman"/>
            <w:color w:val="0000FF"/>
            <w:sz w:val="24"/>
            <w:szCs w:val="24"/>
            <w:u w:val="single"/>
          </w:rPr>
          <w:fldChar w:fldCharType="separate"/>
        </w:r>
      </w:ins>
      <w:ins w:id="3913" w:author="EOS" w:date="2011-09-07T12:31:00Z">
        <w:r w:rsidR="00962591" w:rsidRPr="00962591">
          <w:rPr>
            <w:rFonts w:ascii="Times New Roman" w:hAnsi="Times New Roman"/>
            <w:color w:val="0000FF"/>
            <w:sz w:val="24"/>
            <w:szCs w:val="24"/>
            <w:u w:val="single"/>
            <w:rPrChange w:id="3914" w:author="EOS" w:date="2011-09-07T12:31:00Z">
              <w:rPr>
                <w:sz w:val="24"/>
                <w:szCs w:val="24"/>
              </w:rPr>
            </w:rPrChange>
          </w:rPr>
          <w:t xml:space="preserve">Figure </w:t>
        </w:r>
        <w:r w:rsidR="00962591" w:rsidRPr="00962591">
          <w:rPr>
            <w:rFonts w:ascii="Times New Roman" w:hAnsi="Times New Roman"/>
            <w:noProof/>
            <w:color w:val="0000FF"/>
            <w:sz w:val="24"/>
            <w:szCs w:val="24"/>
            <w:u w:val="single"/>
            <w:rPrChange w:id="3915" w:author="EOS" w:date="2011-09-07T12:31:00Z">
              <w:rPr>
                <w:noProof/>
                <w:sz w:val="24"/>
                <w:szCs w:val="24"/>
              </w:rPr>
            </w:rPrChange>
          </w:rPr>
          <w:t>39</w:t>
        </w:r>
      </w:ins>
      <w:ins w:id="3916" w:author="EOS" w:date="2011-07-18T17:42:00Z">
        <w:r w:rsidR="00962591" w:rsidRPr="006417E4">
          <w:rPr>
            <w:rFonts w:ascii="Times New Roman" w:hAnsi="Times New Roman"/>
            <w:color w:val="0000FF"/>
            <w:sz w:val="24"/>
            <w:szCs w:val="24"/>
            <w:u w:val="single"/>
          </w:rPr>
          <w:fldChar w:fldCharType="end"/>
        </w:r>
        <w:r>
          <w:rPr>
            <w:rFonts w:ascii="Times New Roman" w:hAnsi="Times New Roman"/>
            <w:color w:val="0000FF"/>
            <w:sz w:val="24"/>
            <w:szCs w:val="24"/>
            <w:u w:val="single"/>
          </w:rPr>
          <w:t>b</w:t>
        </w:r>
      </w:ins>
      <w:ins w:id="3917" w:author="EOS" w:date="2011-07-18T16:25:00Z">
        <w:r>
          <w:rPr>
            <w:rFonts w:ascii="Times New Roman" w:hAnsi="Times New Roman"/>
            <w:sz w:val="24"/>
            <w:szCs w:val="24"/>
          </w:rPr>
          <w:t>).</w:t>
        </w:r>
      </w:ins>
      <w:r>
        <w:rPr>
          <w:rFonts w:ascii="Times New Roman" w:hAnsi="Times New Roman"/>
          <w:sz w:val="24"/>
          <w:szCs w:val="24"/>
        </w:rPr>
        <w:t xml:space="preserve"> </w:t>
      </w:r>
      <w:ins w:id="3918" w:author="EOS" w:date="2011-07-18T16:26:00Z">
        <w:r>
          <w:rPr>
            <w:rFonts w:ascii="Times New Roman" w:hAnsi="Times New Roman"/>
            <w:sz w:val="24"/>
            <w:szCs w:val="24"/>
          </w:rPr>
          <w:t>The</w:t>
        </w:r>
      </w:ins>
      <w:ins w:id="3919" w:author="Doug Oldenburg" w:date="2011-06-30T13:22:00Z">
        <w:del w:id="3920" w:author="EOS" w:date="2011-07-18T16:41:00Z">
          <w:r w:rsidDel="006769C7">
            <w:rPr>
              <w:rFonts w:ascii="Times New Roman" w:hAnsi="Times New Roman"/>
              <w:sz w:val="24"/>
              <w:szCs w:val="24"/>
            </w:rPr>
            <w:delText>This</w:delText>
          </w:r>
        </w:del>
      </w:ins>
      <w:ins w:id="3921" w:author="EOS" w:date="2011-07-18T16:41:00Z">
        <w:r>
          <w:rPr>
            <w:rFonts w:ascii="Times New Roman" w:hAnsi="Times New Roman"/>
            <w:sz w:val="24"/>
            <w:szCs w:val="24"/>
          </w:rPr>
          <w:t xml:space="preserve"> inversion was carried out in the mode, when the inactive cells may influence their </w:t>
        </w:r>
        <w:proofErr w:type="spellStart"/>
        <w:r>
          <w:rPr>
            <w:rFonts w:ascii="Times New Roman" w:hAnsi="Times New Roman"/>
            <w:sz w:val="24"/>
            <w:szCs w:val="24"/>
          </w:rPr>
          <w:t>neighbours</w:t>
        </w:r>
        <w:proofErr w:type="spellEnd"/>
        <w:r>
          <w:rPr>
            <w:rFonts w:ascii="Times New Roman" w:hAnsi="Times New Roman"/>
            <w:sz w:val="24"/>
            <w:szCs w:val="24"/>
          </w:rPr>
          <w:t xml:space="preserve"> and resulted in the chargeability distribution shown in </w:t>
        </w:r>
      </w:ins>
      <w:ins w:id="3922" w:author="EOS" w:date="2011-07-18T17:43:00Z">
        <w:r w:rsidR="00962591" w:rsidRPr="006417E4">
          <w:rPr>
            <w:rFonts w:ascii="Times New Roman" w:hAnsi="Times New Roman"/>
            <w:color w:val="0000FF"/>
            <w:sz w:val="24"/>
            <w:szCs w:val="24"/>
            <w:u w:val="single"/>
          </w:rPr>
          <w:fldChar w:fldCharType="begin"/>
        </w:r>
        <w:r w:rsidRPr="006417E4">
          <w:rPr>
            <w:rFonts w:ascii="Times New Roman" w:hAnsi="Times New Roman"/>
            <w:color w:val="0000FF"/>
            <w:sz w:val="24"/>
            <w:szCs w:val="24"/>
            <w:u w:val="single"/>
          </w:rPr>
          <w:instrText xml:space="preserve"> REF _Ref298774229 \h  \* MERGEFORMAT </w:instrText>
        </w:r>
      </w:ins>
      <w:r w:rsidR="00962591" w:rsidRPr="006417E4">
        <w:rPr>
          <w:rFonts w:ascii="Times New Roman" w:hAnsi="Times New Roman"/>
          <w:color w:val="0000FF"/>
          <w:sz w:val="24"/>
          <w:szCs w:val="24"/>
          <w:u w:val="single"/>
        </w:rPr>
      </w:r>
      <w:ins w:id="3923" w:author="EOS" w:date="2011-07-18T17:43:00Z">
        <w:r w:rsidR="00962591" w:rsidRPr="006417E4">
          <w:rPr>
            <w:rFonts w:ascii="Times New Roman" w:hAnsi="Times New Roman"/>
            <w:color w:val="0000FF"/>
            <w:sz w:val="24"/>
            <w:szCs w:val="24"/>
            <w:u w:val="single"/>
          </w:rPr>
          <w:fldChar w:fldCharType="separate"/>
        </w:r>
      </w:ins>
      <w:ins w:id="3924" w:author="EOS" w:date="2011-09-07T12:31:00Z">
        <w:r w:rsidR="00962591" w:rsidRPr="00962591">
          <w:rPr>
            <w:rFonts w:ascii="Times New Roman" w:hAnsi="Times New Roman"/>
            <w:color w:val="0000FF"/>
            <w:sz w:val="24"/>
            <w:szCs w:val="24"/>
            <w:u w:val="single"/>
            <w:rPrChange w:id="3925" w:author="EOS" w:date="2011-09-07T12:31:00Z">
              <w:rPr>
                <w:sz w:val="24"/>
                <w:szCs w:val="24"/>
              </w:rPr>
            </w:rPrChange>
          </w:rPr>
          <w:t xml:space="preserve">Figure </w:t>
        </w:r>
        <w:r w:rsidR="00962591" w:rsidRPr="00962591">
          <w:rPr>
            <w:rFonts w:ascii="Times New Roman" w:hAnsi="Times New Roman"/>
            <w:noProof/>
            <w:color w:val="0000FF"/>
            <w:sz w:val="24"/>
            <w:szCs w:val="24"/>
            <w:u w:val="single"/>
            <w:rPrChange w:id="3926" w:author="EOS" w:date="2011-09-07T12:31:00Z">
              <w:rPr>
                <w:noProof/>
                <w:sz w:val="24"/>
                <w:szCs w:val="24"/>
              </w:rPr>
            </w:rPrChange>
          </w:rPr>
          <w:t>39</w:t>
        </w:r>
      </w:ins>
      <w:ins w:id="3927" w:author="EOS" w:date="2011-07-18T17:43:00Z">
        <w:r w:rsidR="00962591" w:rsidRPr="006417E4">
          <w:rPr>
            <w:rFonts w:ascii="Times New Roman" w:hAnsi="Times New Roman"/>
            <w:color w:val="0000FF"/>
            <w:sz w:val="24"/>
            <w:szCs w:val="24"/>
            <w:u w:val="single"/>
          </w:rPr>
          <w:fldChar w:fldCharType="end"/>
        </w:r>
        <w:r>
          <w:rPr>
            <w:rFonts w:ascii="Times New Roman" w:hAnsi="Times New Roman"/>
            <w:color w:val="0000FF"/>
            <w:sz w:val="24"/>
            <w:szCs w:val="24"/>
            <w:u w:val="single"/>
          </w:rPr>
          <w:t>c</w:t>
        </w:r>
      </w:ins>
      <w:ins w:id="3928" w:author="EOS" w:date="2011-07-18T16:41:00Z">
        <w:r>
          <w:rPr>
            <w:rFonts w:ascii="Times New Roman" w:hAnsi="Times New Roman"/>
            <w:sz w:val="24"/>
            <w:szCs w:val="24"/>
          </w:rPr>
          <w:t>.</w:t>
        </w:r>
      </w:ins>
      <w:ins w:id="3929" w:author="EOS" w:date="2011-07-18T16:42:00Z">
        <w:r>
          <w:rPr>
            <w:rFonts w:ascii="Times New Roman" w:hAnsi="Times New Roman"/>
            <w:sz w:val="24"/>
            <w:szCs w:val="24"/>
          </w:rPr>
          <w:t xml:space="preserve"> In this mode the inversion</w:t>
        </w:r>
      </w:ins>
      <w:ins w:id="3930" w:author="Doug Oldenburg" w:date="2011-06-30T13:22:00Z">
        <w:del w:id="3931" w:author="EOS" w:date="2011-07-18T16:42:00Z">
          <w:r w:rsidDel="006769C7">
            <w:rPr>
              <w:rFonts w:ascii="Times New Roman" w:hAnsi="Times New Roman"/>
              <w:sz w:val="24"/>
              <w:szCs w:val="24"/>
            </w:rPr>
            <w:delText xml:space="preserve"> </w:delText>
          </w:r>
        </w:del>
      </w:ins>
      <w:ins w:id="3932" w:author="EOS" w:date="2011-07-18T16:42:00Z">
        <w:r>
          <w:rPr>
            <w:rFonts w:ascii="Times New Roman" w:hAnsi="Times New Roman"/>
            <w:sz w:val="24"/>
            <w:szCs w:val="24"/>
          </w:rPr>
          <w:t xml:space="preserve"> </w:t>
        </w:r>
      </w:ins>
      <w:ins w:id="3933" w:author="Doug Oldenburg" w:date="2011-06-30T13:22:00Z">
        <w:r>
          <w:rPr>
            <w:rFonts w:ascii="Times New Roman" w:hAnsi="Times New Roman"/>
            <w:sz w:val="24"/>
            <w:szCs w:val="24"/>
          </w:rPr>
          <w:t xml:space="preserve">extends the chargeability of the fixed cells away from the reference block.  </w:t>
        </w:r>
      </w:ins>
      <w:r>
        <w:rPr>
          <w:rFonts w:ascii="Times New Roman" w:hAnsi="Times New Roman"/>
          <w:sz w:val="24"/>
          <w:szCs w:val="24"/>
        </w:rPr>
        <w:t>The case is very similar to the analogous example shown in the DC inversion. The control file used for this inversion is provided below:</w:t>
      </w:r>
    </w:p>
    <w:p w:rsidR="007E3981" w:rsidRDefault="00F24369" w:rsidP="00E75814">
      <w:pPr>
        <w:pStyle w:val="HTMLPreformatted"/>
        <w:rPr>
          <w:color w:val="993300"/>
        </w:rPr>
      </w:pPr>
      <w:r>
        <w:pict>
          <v:rect id="_x0000_i1152" style="width:0;height:1.5pt" o:hralign="center" o:hrstd="t" o:hr="t" fillcolor="#a0a0a0" stroked="f"/>
        </w:pict>
      </w:r>
    </w:p>
    <w:p w:rsidR="007E3981" w:rsidRPr="00322972" w:rsidRDefault="007E3981" w:rsidP="00322972">
      <w:pPr>
        <w:pStyle w:val="HTMLPreformatted"/>
        <w:rPr>
          <w:color w:val="993300"/>
        </w:rPr>
      </w:pPr>
      <w:r w:rsidRPr="00322972">
        <w:rPr>
          <w:color w:val="993300"/>
        </w:rPr>
        <w:t>OBS LOC_X obs_ip.dat</w:t>
      </w:r>
    </w:p>
    <w:p w:rsidR="007E3981" w:rsidRPr="00322972" w:rsidRDefault="007E3981" w:rsidP="00322972">
      <w:pPr>
        <w:pStyle w:val="HTMLPreformatted"/>
        <w:rPr>
          <w:color w:val="993300"/>
        </w:rPr>
      </w:pPr>
      <w:r w:rsidRPr="00322972">
        <w:rPr>
          <w:color w:val="993300"/>
        </w:rPr>
        <w:t>TOPO FILE topo.dat</w:t>
      </w:r>
    </w:p>
    <w:p w:rsidR="007E3981" w:rsidRPr="00322972" w:rsidRDefault="007E3981" w:rsidP="00322972">
      <w:pPr>
        <w:pStyle w:val="HTMLPreformatted"/>
        <w:rPr>
          <w:color w:val="993300"/>
        </w:rPr>
      </w:pPr>
      <w:r w:rsidRPr="00322972">
        <w:rPr>
          <w:color w:val="993300"/>
        </w:rPr>
        <w:t>MESH FILE DCINV2D.MSH</w:t>
      </w:r>
    </w:p>
    <w:p w:rsidR="007E3981" w:rsidRPr="00322972" w:rsidRDefault="007E3981" w:rsidP="00322972">
      <w:pPr>
        <w:pStyle w:val="HTMLPreformatted"/>
        <w:rPr>
          <w:color w:val="993300"/>
        </w:rPr>
      </w:pPr>
      <w:proofErr w:type="gramStart"/>
      <w:r w:rsidRPr="00322972">
        <w:rPr>
          <w:color w:val="993300"/>
        </w:rPr>
        <w:t xml:space="preserve">ALPHA </w:t>
      </w:r>
      <w:del w:id="3934" w:author="EOS" w:date="2011-07-18T16:21:00Z">
        <w:r w:rsidRPr="00322972" w:rsidDel="00385240">
          <w:rPr>
            <w:color w:val="993300"/>
          </w:rPr>
          <w:delText xml:space="preserve">VALUE </w:delText>
        </w:r>
      </w:del>
      <w:ins w:id="3935" w:author="EOS" w:date="2011-07-18T16:21:00Z">
        <w:r>
          <w:rPr>
            <w:color w:val="993300"/>
          </w:rPr>
          <w:t>LENGTH</w:t>
        </w:r>
        <w:r w:rsidRPr="00322972">
          <w:rPr>
            <w:color w:val="993300"/>
          </w:rPr>
          <w:t xml:space="preserve"> </w:t>
        </w:r>
      </w:ins>
      <w:del w:id="3936" w:author="EOS" w:date="2011-07-18T16:21:00Z">
        <w:r w:rsidRPr="00322972" w:rsidDel="00385240">
          <w:rPr>
            <w:color w:val="993300"/>
          </w:rPr>
          <w:delText>1</w:delText>
        </w:r>
        <w:r w:rsidDel="00385240">
          <w:rPr>
            <w:color w:val="993300"/>
          </w:rPr>
          <w:delText>.e-2</w:delText>
        </w:r>
      </w:del>
      <w:ins w:id="3937" w:author="EOS" w:date="2011-07-18T16:21:00Z">
        <w:r>
          <w:rPr>
            <w:color w:val="993300"/>
          </w:rPr>
          <w:t>100</w:t>
        </w:r>
      </w:ins>
      <w:ins w:id="3938" w:author="EOS" w:date="2011-07-18T16:22:00Z">
        <w:r>
          <w:rPr>
            <w:color w:val="993300"/>
          </w:rPr>
          <w:t>.</w:t>
        </w:r>
      </w:ins>
      <w:proofErr w:type="gramEnd"/>
      <w:r w:rsidRPr="00322972">
        <w:rPr>
          <w:color w:val="993300"/>
        </w:rPr>
        <w:t xml:space="preserve"> </w:t>
      </w:r>
      <w:del w:id="3939" w:author="EOS" w:date="2011-07-18T16:21:00Z">
        <w:r w:rsidRPr="00322972" w:rsidDel="00385240">
          <w:rPr>
            <w:color w:val="993300"/>
          </w:rPr>
          <w:delText>1</w:delText>
        </w:r>
      </w:del>
      <w:ins w:id="3940" w:author="EOS" w:date="2011-07-18T16:21:00Z">
        <w:r>
          <w:rPr>
            <w:color w:val="993300"/>
          </w:rPr>
          <w:t>30</w:t>
        </w:r>
      </w:ins>
      <w:r w:rsidRPr="00322972">
        <w:rPr>
          <w:color w:val="993300"/>
        </w:rPr>
        <w:t>.</w:t>
      </w:r>
      <w:del w:id="3941" w:author="EOS" w:date="2011-07-18T16:21:00Z">
        <w:r w:rsidRPr="00322972" w:rsidDel="00385240">
          <w:rPr>
            <w:color w:val="993300"/>
          </w:rPr>
          <w:delText xml:space="preserve"> 1.</w:delText>
        </w:r>
      </w:del>
    </w:p>
    <w:p w:rsidR="007E3981" w:rsidRPr="00322972" w:rsidRDefault="007E3981" w:rsidP="00322972">
      <w:pPr>
        <w:pStyle w:val="HTMLPreformatted"/>
        <w:rPr>
          <w:color w:val="993300"/>
        </w:rPr>
      </w:pPr>
      <w:r w:rsidRPr="00322972">
        <w:rPr>
          <w:color w:val="993300"/>
        </w:rPr>
        <w:t>REF_MOD FILE ref_new.chg</w:t>
      </w:r>
    </w:p>
    <w:p w:rsidR="007E3981" w:rsidRPr="00322972" w:rsidRDefault="007E3981" w:rsidP="00322972">
      <w:pPr>
        <w:pStyle w:val="HTMLPreformatted"/>
        <w:rPr>
          <w:color w:val="993300"/>
        </w:rPr>
      </w:pPr>
      <w:r w:rsidRPr="00322972">
        <w:rPr>
          <w:color w:val="993300"/>
        </w:rPr>
        <w:t>ACTIVE_CELLS active.txt</w:t>
      </w:r>
    </w:p>
    <w:p w:rsidR="007E3981" w:rsidRPr="00322972" w:rsidRDefault="007E3981" w:rsidP="00322972">
      <w:pPr>
        <w:pStyle w:val="HTMLPreformatted"/>
        <w:rPr>
          <w:color w:val="993300"/>
        </w:rPr>
      </w:pPr>
      <w:r w:rsidRPr="00322972">
        <w:rPr>
          <w:color w:val="993300"/>
        </w:rPr>
        <w:t xml:space="preserve">INIT_MOD VALUE </w:t>
      </w:r>
      <w:r>
        <w:rPr>
          <w:color w:val="993300"/>
        </w:rPr>
        <w:t>1.e-05</w:t>
      </w:r>
    </w:p>
    <w:p w:rsidR="007E3981" w:rsidRDefault="007E3981" w:rsidP="00322972">
      <w:pPr>
        <w:pStyle w:val="HTMLPreformatted"/>
        <w:rPr>
          <w:color w:val="993300"/>
        </w:rPr>
      </w:pPr>
      <w:r w:rsidRPr="00322972">
        <w:rPr>
          <w:color w:val="993300"/>
        </w:rPr>
        <w:t>COND FILE DCINV2D.CON</w:t>
      </w:r>
    </w:p>
    <w:p w:rsidR="007E3981" w:rsidRDefault="007E3981" w:rsidP="00322972">
      <w:pPr>
        <w:pStyle w:val="HTMLPreformatted"/>
        <w:rPr>
          <w:ins w:id="3942" w:author="EOS" w:date="2011-07-18T16:43:00Z"/>
        </w:rPr>
      </w:pPr>
      <w:r>
        <w:rPr>
          <w:color w:val="993300"/>
        </w:rPr>
        <w:t>INVMODE CG</w:t>
      </w:r>
      <w:r w:rsidR="00F24369">
        <w:pict>
          <v:rect id="_x0000_i1153" style="width:0;height:1.5pt" o:hralign="center" o:hrstd="t" o:hr="t" fillcolor="#a0a0a0" stroked="f"/>
        </w:pict>
      </w:r>
    </w:p>
    <w:p w:rsidR="007E3981" w:rsidRDefault="007E3981" w:rsidP="00322972">
      <w:pPr>
        <w:pStyle w:val="HTMLPreformatted"/>
        <w:rPr>
          <w:ins w:id="3943" w:author="EOS" w:date="2011-07-18T16:43:00Z"/>
        </w:rPr>
      </w:pPr>
    </w:p>
    <w:p w:rsidR="007E3981" w:rsidRDefault="007E3981" w:rsidP="006769C7">
      <w:pPr>
        <w:pStyle w:val="HTMLPreformatted"/>
        <w:rPr>
          <w:ins w:id="3944" w:author="EOS" w:date="2011-07-18T16:44:00Z"/>
          <w:rFonts w:ascii="Times New Roman" w:hAnsi="Times New Roman"/>
          <w:sz w:val="24"/>
          <w:szCs w:val="24"/>
        </w:rPr>
      </w:pPr>
      <w:ins w:id="3945" w:author="EOS" w:date="2011-07-18T16:43:00Z">
        <w:r>
          <w:rPr>
            <w:rFonts w:ascii="Times New Roman" w:hAnsi="Times New Roman"/>
            <w:sz w:val="24"/>
            <w:szCs w:val="24"/>
          </w:rPr>
          <w:t xml:space="preserve">The active.txt is shown below, the structure has been edited so that two cells (one in each direction) around the synthetic </w:t>
        </w:r>
      </w:ins>
      <w:ins w:id="3946" w:author="EOS" w:date="2011-07-18T16:44:00Z">
        <w:r>
          <w:rPr>
            <w:rFonts w:ascii="Times New Roman" w:hAnsi="Times New Roman"/>
            <w:sz w:val="24"/>
            <w:szCs w:val="24"/>
          </w:rPr>
          <w:t>borehole</w:t>
        </w:r>
      </w:ins>
      <w:ins w:id="3947" w:author="EOS" w:date="2011-07-18T16:43:00Z">
        <w:r>
          <w:rPr>
            <w:rFonts w:ascii="Times New Roman" w:hAnsi="Times New Roman"/>
            <w:sz w:val="24"/>
            <w:szCs w:val="24"/>
          </w:rPr>
          <w:t xml:space="preserve"> are set inactive and </w:t>
        </w:r>
      </w:ins>
      <w:ins w:id="3948" w:author="EOS" w:date="2011-07-18T16:44:00Z">
        <w:r>
          <w:rPr>
            <w:rFonts w:ascii="Times New Roman" w:hAnsi="Times New Roman"/>
            <w:sz w:val="24"/>
            <w:szCs w:val="24"/>
          </w:rPr>
          <w:t xml:space="preserve">with the capability to influence the </w:t>
        </w:r>
        <w:proofErr w:type="spellStart"/>
        <w:r>
          <w:rPr>
            <w:rFonts w:ascii="Times New Roman" w:hAnsi="Times New Roman"/>
            <w:sz w:val="24"/>
            <w:szCs w:val="24"/>
          </w:rPr>
          <w:t>neighbours</w:t>
        </w:r>
        <w:proofErr w:type="spellEnd"/>
        <w:r>
          <w:rPr>
            <w:rFonts w:ascii="Times New Roman" w:hAnsi="Times New Roman"/>
            <w:sz w:val="24"/>
            <w:szCs w:val="24"/>
          </w:rPr>
          <w:t xml:space="preserve"> (-1)</w:t>
        </w:r>
      </w:ins>
    </w:p>
    <w:p w:rsidR="007E3981" w:rsidRDefault="007E3981" w:rsidP="006769C7">
      <w:pPr>
        <w:pStyle w:val="HTMLPreformatted"/>
        <w:rPr>
          <w:ins w:id="3949" w:author="EOS" w:date="2011-07-18T16:43:00Z"/>
          <w:rFonts w:ascii="Times New Roman" w:hAnsi="Times New Roman"/>
          <w:sz w:val="24"/>
          <w:szCs w:val="24"/>
        </w:rPr>
      </w:pPr>
    </w:p>
    <w:p w:rsidR="007E3981" w:rsidRDefault="00F24369" w:rsidP="006769C7">
      <w:pPr>
        <w:pStyle w:val="HTMLPreformatted"/>
        <w:rPr>
          <w:ins w:id="3950" w:author="EOS" w:date="2011-07-18T16:43:00Z"/>
          <w:color w:val="993300"/>
        </w:rPr>
      </w:pPr>
      <w:ins w:id="3951" w:author="EOS" w:date="2011-07-18T16:43:00Z">
        <w:r>
          <w:pict>
            <v:rect id="_x0000_i1154" style="width:0;height:1.5pt" o:hralign="center" o:hrstd="t" o:hr="t" fillcolor="#a0a0a0" stroked="f"/>
          </w:pict>
        </w:r>
      </w:ins>
    </w:p>
    <w:p w:rsidR="007E3981" w:rsidRDefault="007E3981" w:rsidP="006769C7">
      <w:pPr>
        <w:pStyle w:val="HTMLPreformatted"/>
        <w:rPr>
          <w:ins w:id="3952" w:author="EOS" w:date="2011-07-18T16:43:00Z"/>
          <w:color w:val="993300"/>
        </w:rPr>
      </w:pPr>
      <w:ins w:id="3953" w:author="EOS" w:date="2011-07-18T16:43:00Z">
        <w:r w:rsidRPr="00CB629C">
          <w:rPr>
            <w:color w:val="993300"/>
          </w:rPr>
          <w:t xml:space="preserve">1   1   1   1   1   </w:t>
        </w:r>
        <w:proofErr w:type="gramStart"/>
        <w:r w:rsidRPr="00CB629C">
          <w:rPr>
            <w:color w:val="993300"/>
          </w:rPr>
          <w:t xml:space="preserve">1 </w:t>
        </w:r>
        <w:r>
          <w:rPr>
            <w:color w:val="993300"/>
          </w:rPr>
          <w:t xml:space="preserve"> -</w:t>
        </w:r>
        <w:proofErr w:type="gramEnd"/>
        <w:r w:rsidRPr="00CB629C">
          <w:rPr>
            <w:color w:val="993300"/>
          </w:rPr>
          <w:t xml:space="preserve">1  </w:t>
        </w:r>
        <w:r>
          <w:rPr>
            <w:color w:val="993300"/>
          </w:rPr>
          <w:t>-</w:t>
        </w:r>
        <w:r w:rsidRPr="00CB629C">
          <w:rPr>
            <w:color w:val="993300"/>
          </w:rPr>
          <w:t xml:space="preserve">1   1   1   1   1   1   1  </w:t>
        </w:r>
      </w:ins>
    </w:p>
    <w:p w:rsidR="007E3981" w:rsidRDefault="007E3981" w:rsidP="006769C7">
      <w:pPr>
        <w:pStyle w:val="HTMLPreformatted"/>
        <w:rPr>
          <w:ins w:id="3954" w:author="EOS" w:date="2011-07-18T16:43:00Z"/>
          <w:color w:val="993300"/>
        </w:rPr>
      </w:pPr>
      <w:ins w:id="3955" w:author="EOS" w:date="2011-07-18T16:43:00Z">
        <w:r w:rsidRPr="00CB629C">
          <w:rPr>
            <w:color w:val="993300"/>
          </w:rPr>
          <w:t xml:space="preserve">1   1   1   1   1   </w:t>
        </w:r>
        <w:proofErr w:type="gramStart"/>
        <w:r w:rsidRPr="00CB629C">
          <w:rPr>
            <w:color w:val="993300"/>
          </w:rPr>
          <w:t xml:space="preserve">1  </w:t>
        </w:r>
        <w:r>
          <w:rPr>
            <w:color w:val="993300"/>
          </w:rPr>
          <w:t>-</w:t>
        </w:r>
        <w:proofErr w:type="gramEnd"/>
        <w:r>
          <w:rPr>
            <w:color w:val="993300"/>
          </w:rPr>
          <w:t>1</w:t>
        </w:r>
        <w:r w:rsidRPr="00CB629C">
          <w:rPr>
            <w:color w:val="993300"/>
          </w:rPr>
          <w:t xml:space="preserve">  </w:t>
        </w:r>
        <w:r>
          <w:rPr>
            <w:color w:val="993300"/>
          </w:rPr>
          <w:t>-</w:t>
        </w:r>
        <w:r w:rsidRPr="00CB629C">
          <w:rPr>
            <w:color w:val="993300"/>
          </w:rPr>
          <w:t xml:space="preserve">1   1   1   1   1   1   1  </w:t>
        </w:r>
      </w:ins>
    </w:p>
    <w:p w:rsidR="007E3981" w:rsidRDefault="007E3981" w:rsidP="006769C7">
      <w:pPr>
        <w:pStyle w:val="HTMLPreformatted"/>
        <w:rPr>
          <w:ins w:id="3956" w:author="EOS" w:date="2011-07-18T16:43:00Z"/>
          <w:color w:val="993300"/>
        </w:rPr>
      </w:pPr>
      <w:ins w:id="3957" w:author="EOS" w:date="2011-07-18T16:43:00Z">
        <w:r w:rsidRPr="00CB629C">
          <w:rPr>
            <w:color w:val="993300"/>
          </w:rPr>
          <w:t xml:space="preserve">1   1   1   1  </w:t>
        </w:r>
        <w:r>
          <w:rPr>
            <w:color w:val="993300"/>
          </w:rPr>
          <w:t xml:space="preserve"> 1</w:t>
        </w:r>
        <w:r w:rsidRPr="00CB629C">
          <w:rPr>
            <w:color w:val="993300"/>
          </w:rPr>
          <w:t xml:space="preserve">  </w:t>
        </w:r>
        <w:r>
          <w:rPr>
            <w:color w:val="993300"/>
          </w:rPr>
          <w:t xml:space="preserve"> </w:t>
        </w:r>
        <w:proofErr w:type="gramStart"/>
        <w:r>
          <w:rPr>
            <w:color w:val="993300"/>
          </w:rPr>
          <w:t>1</w:t>
        </w:r>
        <w:r w:rsidRPr="00CB629C">
          <w:rPr>
            <w:color w:val="993300"/>
          </w:rPr>
          <w:t xml:space="preserve">  </w:t>
        </w:r>
        <w:r>
          <w:rPr>
            <w:color w:val="993300"/>
          </w:rPr>
          <w:t>-</w:t>
        </w:r>
        <w:proofErr w:type="gramEnd"/>
        <w:r>
          <w:rPr>
            <w:color w:val="993300"/>
          </w:rPr>
          <w:t>1</w:t>
        </w:r>
        <w:r w:rsidRPr="00CB629C">
          <w:rPr>
            <w:color w:val="993300"/>
          </w:rPr>
          <w:t xml:space="preserve">  </w:t>
        </w:r>
        <w:r>
          <w:rPr>
            <w:color w:val="993300"/>
          </w:rPr>
          <w:t>-1</w:t>
        </w:r>
        <w:r w:rsidRPr="00CB629C">
          <w:rPr>
            <w:color w:val="993300"/>
          </w:rPr>
          <w:t xml:space="preserve">   1   1   1   1   1   1  </w:t>
        </w:r>
      </w:ins>
    </w:p>
    <w:p w:rsidR="007E3981" w:rsidRDefault="007E3981" w:rsidP="006769C7">
      <w:pPr>
        <w:pStyle w:val="HTMLPreformatted"/>
        <w:rPr>
          <w:ins w:id="3958" w:author="EOS" w:date="2011-07-18T16:43:00Z"/>
          <w:color w:val="993300"/>
        </w:rPr>
      </w:pPr>
      <w:ins w:id="3959" w:author="EOS" w:date="2011-07-18T16:43:00Z">
        <w:r w:rsidRPr="00CB629C">
          <w:rPr>
            <w:color w:val="993300"/>
          </w:rPr>
          <w:t xml:space="preserve">1   1   1   1  </w:t>
        </w:r>
        <w:r>
          <w:rPr>
            <w:color w:val="993300"/>
          </w:rPr>
          <w:t xml:space="preserve"> 1</w:t>
        </w:r>
        <w:r w:rsidRPr="00CB629C">
          <w:rPr>
            <w:color w:val="993300"/>
          </w:rPr>
          <w:t xml:space="preserve">  </w:t>
        </w:r>
        <w:r>
          <w:rPr>
            <w:color w:val="993300"/>
          </w:rPr>
          <w:t xml:space="preserve"> </w:t>
        </w:r>
        <w:proofErr w:type="gramStart"/>
        <w:r>
          <w:rPr>
            <w:color w:val="993300"/>
          </w:rPr>
          <w:t>1</w:t>
        </w:r>
        <w:r w:rsidRPr="00CB629C">
          <w:rPr>
            <w:color w:val="993300"/>
          </w:rPr>
          <w:t xml:space="preserve">  </w:t>
        </w:r>
        <w:r>
          <w:rPr>
            <w:color w:val="993300"/>
          </w:rPr>
          <w:t>-</w:t>
        </w:r>
        <w:proofErr w:type="gramEnd"/>
        <w:r>
          <w:rPr>
            <w:color w:val="993300"/>
          </w:rPr>
          <w:t>1</w:t>
        </w:r>
        <w:r w:rsidRPr="00CB629C">
          <w:rPr>
            <w:color w:val="993300"/>
          </w:rPr>
          <w:t xml:space="preserve">  </w:t>
        </w:r>
        <w:r>
          <w:rPr>
            <w:color w:val="993300"/>
          </w:rPr>
          <w:t>-1</w:t>
        </w:r>
        <w:r w:rsidRPr="00CB629C">
          <w:rPr>
            <w:color w:val="993300"/>
          </w:rPr>
          <w:t xml:space="preserve">   1   1   1   1   1   1  </w:t>
        </w:r>
      </w:ins>
    </w:p>
    <w:p w:rsidR="007E3981" w:rsidRDefault="007E3981" w:rsidP="006769C7">
      <w:pPr>
        <w:pStyle w:val="HTMLPreformatted"/>
        <w:rPr>
          <w:ins w:id="3960" w:author="EOS" w:date="2011-07-18T16:43:00Z"/>
          <w:color w:val="993300"/>
        </w:rPr>
      </w:pPr>
      <w:ins w:id="3961" w:author="EOS" w:date="2011-07-18T16:43:00Z">
        <w:r w:rsidRPr="00CB629C">
          <w:rPr>
            <w:color w:val="993300"/>
          </w:rPr>
          <w:t xml:space="preserve">1   1   1   1  </w:t>
        </w:r>
        <w:r>
          <w:rPr>
            <w:color w:val="993300"/>
          </w:rPr>
          <w:t xml:space="preserve"> 1</w:t>
        </w:r>
        <w:r w:rsidRPr="00CB629C">
          <w:rPr>
            <w:color w:val="993300"/>
          </w:rPr>
          <w:t xml:space="preserve">  </w:t>
        </w:r>
        <w:r>
          <w:rPr>
            <w:color w:val="993300"/>
          </w:rPr>
          <w:t xml:space="preserve"> </w:t>
        </w:r>
        <w:proofErr w:type="gramStart"/>
        <w:r>
          <w:rPr>
            <w:color w:val="993300"/>
          </w:rPr>
          <w:t>1</w:t>
        </w:r>
        <w:r w:rsidRPr="00CB629C">
          <w:rPr>
            <w:color w:val="993300"/>
          </w:rPr>
          <w:t xml:space="preserve">  </w:t>
        </w:r>
        <w:r>
          <w:rPr>
            <w:color w:val="993300"/>
          </w:rPr>
          <w:t>-</w:t>
        </w:r>
        <w:proofErr w:type="gramEnd"/>
        <w:r>
          <w:rPr>
            <w:color w:val="993300"/>
          </w:rPr>
          <w:t>1</w:t>
        </w:r>
        <w:r w:rsidRPr="00CB629C">
          <w:rPr>
            <w:color w:val="993300"/>
          </w:rPr>
          <w:t xml:space="preserve">  </w:t>
        </w:r>
        <w:r>
          <w:rPr>
            <w:color w:val="993300"/>
          </w:rPr>
          <w:t>-1</w:t>
        </w:r>
        <w:r w:rsidRPr="00CB629C">
          <w:rPr>
            <w:color w:val="993300"/>
          </w:rPr>
          <w:t xml:space="preserve">   1   1   1   1   1   1  </w:t>
        </w:r>
      </w:ins>
    </w:p>
    <w:p w:rsidR="007E3981" w:rsidRDefault="007E3981" w:rsidP="006769C7">
      <w:pPr>
        <w:pStyle w:val="HTMLPreformatted"/>
        <w:rPr>
          <w:ins w:id="3962" w:author="EOS" w:date="2011-07-18T16:43:00Z"/>
          <w:color w:val="993300"/>
        </w:rPr>
      </w:pPr>
      <w:ins w:id="3963" w:author="EOS" w:date="2011-07-18T16:43:00Z">
        <w:r w:rsidRPr="00CB629C">
          <w:rPr>
            <w:color w:val="993300"/>
          </w:rPr>
          <w:t xml:space="preserve">1   1   1   1   1   </w:t>
        </w:r>
        <w:proofErr w:type="gramStart"/>
        <w:r w:rsidRPr="00CB629C">
          <w:rPr>
            <w:color w:val="993300"/>
          </w:rPr>
          <w:t xml:space="preserve">1  </w:t>
        </w:r>
        <w:r>
          <w:rPr>
            <w:color w:val="993300"/>
          </w:rPr>
          <w:t>-</w:t>
        </w:r>
        <w:proofErr w:type="gramEnd"/>
        <w:r>
          <w:rPr>
            <w:color w:val="993300"/>
          </w:rPr>
          <w:t>1</w:t>
        </w:r>
        <w:r w:rsidRPr="00CB629C">
          <w:rPr>
            <w:color w:val="993300"/>
          </w:rPr>
          <w:t xml:space="preserve">  </w:t>
        </w:r>
        <w:r>
          <w:rPr>
            <w:color w:val="993300"/>
          </w:rPr>
          <w:t>-1</w:t>
        </w:r>
        <w:r w:rsidRPr="00CB629C">
          <w:rPr>
            <w:color w:val="993300"/>
          </w:rPr>
          <w:t xml:space="preserve">   1   1   1   1   1   1  </w:t>
        </w:r>
      </w:ins>
    </w:p>
    <w:p w:rsidR="007E3981" w:rsidRDefault="007E3981" w:rsidP="006769C7">
      <w:pPr>
        <w:pStyle w:val="HTMLPreformatted"/>
        <w:rPr>
          <w:ins w:id="3964" w:author="EOS" w:date="2011-07-18T16:43:00Z"/>
          <w:rFonts w:ascii="Times New Roman" w:hAnsi="Times New Roman"/>
          <w:sz w:val="24"/>
          <w:szCs w:val="24"/>
        </w:rPr>
      </w:pPr>
      <w:ins w:id="3965" w:author="EOS" w:date="2011-07-18T16:43:00Z">
        <w:r w:rsidRPr="00CB629C">
          <w:rPr>
            <w:color w:val="993300"/>
          </w:rPr>
          <w:t xml:space="preserve">1   1   1   1   1   </w:t>
        </w:r>
        <w:proofErr w:type="gramStart"/>
        <w:r w:rsidRPr="00CB629C">
          <w:rPr>
            <w:color w:val="993300"/>
          </w:rPr>
          <w:t>1</w:t>
        </w:r>
        <w:r>
          <w:rPr>
            <w:color w:val="993300"/>
          </w:rPr>
          <w:t xml:space="preserve"> </w:t>
        </w:r>
        <w:r w:rsidRPr="00CB629C">
          <w:rPr>
            <w:color w:val="993300"/>
          </w:rPr>
          <w:t xml:space="preserve"> </w:t>
        </w:r>
        <w:r>
          <w:rPr>
            <w:color w:val="993300"/>
          </w:rPr>
          <w:t>-</w:t>
        </w:r>
        <w:proofErr w:type="gramEnd"/>
        <w:r>
          <w:rPr>
            <w:color w:val="993300"/>
          </w:rPr>
          <w:t>1</w:t>
        </w:r>
        <w:r w:rsidRPr="00CB629C">
          <w:rPr>
            <w:color w:val="993300"/>
          </w:rPr>
          <w:t xml:space="preserve">  </w:t>
        </w:r>
        <w:r>
          <w:rPr>
            <w:color w:val="993300"/>
          </w:rPr>
          <w:t>-1</w:t>
        </w:r>
        <w:r w:rsidRPr="00CB629C">
          <w:rPr>
            <w:color w:val="993300"/>
          </w:rPr>
          <w:t xml:space="preserve">   1   1   1   1   1   1</w:t>
        </w:r>
        <w:r w:rsidR="00F24369">
          <w:pict>
            <v:rect id="_x0000_i1155" style="width:0;height:1.5pt" o:hralign="center" o:hrstd="t" o:hr="t" fillcolor="#a0a0a0" stroked="f"/>
          </w:pict>
        </w:r>
      </w:ins>
    </w:p>
    <w:p w:rsidR="007E3981" w:rsidRDefault="007E3981" w:rsidP="00322972">
      <w:pPr>
        <w:pStyle w:val="HTMLPreformatted"/>
        <w:rPr>
          <w:rFonts w:ascii="Times New Roman" w:hAnsi="Times New Roman"/>
          <w:sz w:val="24"/>
          <w:szCs w:val="24"/>
        </w:rPr>
      </w:pPr>
    </w:p>
    <w:p w:rsidR="007E3981" w:rsidDel="008611B0" w:rsidRDefault="00EF6550" w:rsidP="00E75814">
      <w:pPr>
        <w:pStyle w:val="HTMLPreformatted"/>
        <w:rPr>
          <w:del w:id="3966" w:author="EOS" w:date="2011-06-15T12:05:00Z"/>
          <w:rFonts w:ascii="Times New Roman" w:hAnsi="Times New Roman"/>
          <w:sz w:val="24"/>
          <w:szCs w:val="24"/>
        </w:rPr>
      </w:pPr>
      <w:ins w:id="3967" w:author="EOS" w:date="2011-07-18T16:41:00Z">
        <w:r>
          <w:rPr>
            <w:rFonts w:ascii="Times New Roman" w:hAnsi="Times New Roman"/>
            <w:noProof/>
            <w:sz w:val="24"/>
            <w:szCs w:val="24"/>
            <w:lang w:val="en-CA" w:eastAsia="en-CA"/>
            <w:rPrChange w:id="3968" w:author="Unknown">
              <w:rPr>
                <w:noProof/>
                <w:sz w:val="24"/>
                <w:szCs w:val="24"/>
                <w:lang w:val="en-CA" w:eastAsia="en-CA"/>
              </w:rPr>
            </w:rPrChange>
          </w:rPr>
          <w:lastRenderedPageBreak/>
          <w:drawing>
            <wp:inline distT="0" distB="0" distL="0" distR="0">
              <wp:extent cx="6108700" cy="6832600"/>
              <wp:effectExtent l="0" t="0" r="635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08700" cy="6832600"/>
                      </a:xfrm>
                      <a:prstGeom prst="rect">
                        <a:avLst/>
                      </a:prstGeom>
                      <a:noFill/>
                      <a:ln>
                        <a:noFill/>
                      </a:ln>
                    </pic:spPr>
                  </pic:pic>
                </a:graphicData>
              </a:graphic>
            </wp:inline>
          </w:drawing>
        </w:r>
      </w:ins>
    </w:p>
    <w:p w:rsidR="00EF6550" w:rsidRDefault="00EF6550">
      <w:pPr>
        <w:spacing w:before="100" w:beforeAutospacing="1" w:after="100" w:afterAutospacing="1"/>
        <w:ind w:left="360"/>
        <w:jc w:val="center"/>
        <w:rPr>
          <w:rFonts w:ascii="Times New Roman" w:hAnsi="Times New Roman"/>
          <w:sz w:val="24"/>
          <w:szCs w:val="24"/>
        </w:rPr>
        <w:pPrChange w:id="3969" w:author="EOS" w:date="2011-06-15T12:05:00Z">
          <w:pPr>
            <w:spacing w:before="100" w:beforeAutospacing="1" w:after="100" w:afterAutospacing="1"/>
            <w:ind w:left="360"/>
          </w:pPr>
        </w:pPrChange>
      </w:pPr>
      <w:del w:id="3970" w:author="EOS" w:date="2011-07-18T16:21:00Z">
        <w:r>
          <w:rPr>
            <w:rFonts w:ascii="Times New Roman" w:hAnsi="Times New Roman"/>
            <w:noProof/>
            <w:sz w:val="24"/>
            <w:szCs w:val="24"/>
            <w:lang w:val="en-CA" w:eastAsia="en-CA"/>
            <w:rPrChange w:id="3971" w:author="Unknown">
              <w:rPr>
                <w:noProof/>
                <w:sz w:val="24"/>
                <w:szCs w:val="24"/>
                <w:lang w:val="en-CA" w:eastAsia="en-CA"/>
              </w:rPr>
            </w:rPrChange>
          </w:rPr>
          <w:drawing>
            <wp:inline distT="0" distB="0" distL="0" distR="0">
              <wp:extent cx="5689600" cy="2057400"/>
              <wp:effectExtent l="0" t="0" r="6350" b="0"/>
              <wp:docPr id="29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89600" cy="2057400"/>
                      </a:xfrm>
                      <a:prstGeom prst="rect">
                        <a:avLst/>
                      </a:prstGeom>
                      <a:noFill/>
                      <a:ln>
                        <a:noFill/>
                      </a:ln>
                    </pic:spPr>
                  </pic:pic>
                </a:graphicData>
              </a:graphic>
            </wp:inline>
          </w:drawing>
        </w:r>
      </w:del>
    </w:p>
    <w:p w:rsidR="00EF6550" w:rsidRDefault="007E3981">
      <w:pPr>
        <w:keepNext/>
        <w:spacing w:before="100" w:beforeAutospacing="1" w:after="100" w:afterAutospacing="1"/>
        <w:jc w:val="center"/>
        <w:rPr>
          <w:ins w:id="3972" w:author="EOS" w:date="2011-06-16T16:57:00Z"/>
        </w:rPr>
        <w:pPrChange w:id="3973" w:author="EOS" w:date="2011-06-16T16:57:00Z">
          <w:pPr>
            <w:pStyle w:val="Caption"/>
            <w:keepNext/>
            <w:spacing w:before="100" w:beforeAutospacing="1" w:afterAutospacing="1"/>
          </w:pPr>
        </w:pPrChange>
      </w:pPr>
      <w:bookmarkStart w:id="3974" w:name="FIG35"/>
      <w:del w:id="3975" w:author="EOS" w:date="2011-06-16T16:57:00Z">
        <w:r w:rsidRPr="008F4288" w:rsidDel="008D2697">
          <w:rPr>
            <w:rFonts w:ascii="Times New Roman" w:hAnsi="Times New Roman"/>
            <w:b/>
            <w:sz w:val="24"/>
            <w:szCs w:val="24"/>
          </w:rPr>
          <w:delText xml:space="preserve">Figure </w:delText>
        </w:r>
      </w:del>
      <w:del w:id="3976" w:author="EOS" w:date="2011-06-15T12:28:00Z">
        <w:r w:rsidDel="00BB1FF6">
          <w:rPr>
            <w:rFonts w:ascii="Times New Roman" w:hAnsi="Times New Roman"/>
            <w:b/>
            <w:sz w:val="24"/>
            <w:szCs w:val="24"/>
          </w:rPr>
          <w:delText>31</w:delText>
        </w:r>
      </w:del>
      <w:bookmarkEnd w:id="3974"/>
      <w:del w:id="3977" w:author="EOS" w:date="2011-06-16T16:57:00Z">
        <w:r w:rsidRPr="008F4288" w:rsidDel="008D2697">
          <w:rPr>
            <w:rFonts w:ascii="Times New Roman" w:hAnsi="Times New Roman"/>
            <w:b/>
            <w:sz w:val="24"/>
            <w:szCs w:val="24"/>
          </w:rPr>
          <w:delText>.</w:delText>
        </w:r>
        <w:r w:rsidDel="008D2697">
          <w:rPr>
            <w:rFonts w:ascii="Times New Roman" w:hAnsi="Times New Roman"/>
            <w:sz w:val="24"/>
            <w:szCs w:val="24"/>
          </w:rPr>
          <w:delText xml:space="preserve"> </w:delText>
        </w:r>
      </w:del>
      <w:bookmarkStart w:id="3978" w:name="_Ref298774229"/>
      <w:proofErr w:type="gramStart"/>
      <w:ins w:id="3979" w:author="EOS" w:date="2011-06-16T16:57:00Z">
        <w:r>
          <w:t xml:space="preserve">Figure </w:t>
        </w:r>
        <w:proofErr w:type="gramEnd"/>
        <w:r w:rsidR="00962591">
          <w:fldChar w:fldCharType="begin"/>
        </w:r>
        <w:r>
          <w:instrText xml:space="preserve"> SEQ Figure \* ARABIC </w:instrText>
        </w:r>
        <w:r w:rsidR="00962591">
          <w:fldChar w:fldCharType="separate"/>
        </w:r>
      </w:ins>
      <w:ins w:id="3980" w:author="EOS" w:date="2011-09-07T12:31:00Z">
        <w:r w:rsidR="00F26A78">
          <w:rPr>
            <w:noProof/>
          </w:rPr>
          <w:t>39</w:t>
        </w:r>
      </w:ins>
      <w:ins w:id="3981" w:author="EOS" w:date="2011-06-16T16:57:00Z">
        <w:r w:rsidR="00962591">
          <w:fldChar w:fldCharType="end"/>
        </w:r>
      </w:ins>
      <w:bookmarkEnd w:id="3978"/>
      <w:proofErr w:type="gramStart"/>
      <w:ins w:id="3982" w:author="EOS" w:date="2011-06-16T16:58:00Z">
        <w:r>
          <w:t>.</w:t>
        </w:r>
        <w:proofErr w:type="gramEnd"/>
        <w:r>
          <w:t xml:space="preserve"> Reference model: cells are inactive, with capability to influence the neighbouring cells.</w:t>
        </w:r>
      </w:ins>
    </w:p>
    <w:p w:rsidR="007E3981" w:rsidDel="008D2697" w:rsidRDefault="007E3981" w:rsidP="00846C57">
      <w:pPr>
        <w:spacing w:before="100" w:beforeAutospacing="1" w:after="100" w:afterAutospacing="1"/>
        <w:jc w:val="center"/>
        <w:rPr>
          <w:del w:id="3983" w:author="EOS" w:date="2011-06-16T16:58:00Z"/>
          <w:rFonts w:ascii="Times New Roman" w:hAnsi="Times New Roman"/>
          <w:sz w:val="24"/>
          <w:szCs w:val="24"/>
        </w:rPr>
      </w:pPr>
      <w:del w:id="3984" w:author="EOS" w:date="2011-06-16T16:58:00Z">
        <w:r w:rsidDel="008D2697">
          <w:rPr>
            <w:rFonts w:ascii="Times New Roman" w:hAnsi="Times New Roman"/>
            <w:sz w:val="24"/>
            <w:szCs w:val="24"/>
          </w:rPr>
          <w:delText>Reference model cells are inactive, with capability to influence the neighbouring cells.</w:delText>
        </w:r>
      </w:del>
    </w:p>
    <w:p w:rsidR="007E3981" w:rsidDel="006769C7" w:rsidRDefault="007E3981" w:rsidP="00E75814">
      <w:pPr>
        <w:pStyle w:val="HTMLPreformatted"/>
        <w:rPr>
          <w:del w:id="3985" w:author="EOS" w:date="2011-07-18T16:42:00Z"/>
          <w:rFonts w:ascii="Times New Roman" w:hAnsi="Times New Roman"/>
          <w:sz w:val="24"/>
          <w:szCs w:val="24"/>
        </w:rPr>
      </w:pPr>
      <w:del w:id="3986" w:author="EOS" w:date="2011-07-18T16:42:00Z">
        <w:r w:rsidDel="006769C7">
          <w:rPr>
            <w:rFonts w:ascii="Times New Roman" w:hAnsi="Times New Roman"/>
            <w:sz w:val="24"/>
            <w:szCs w:val="24"/>
          </w:rPr>
          <w:delText>The active.txt is identical to that shown in DC inversion example (see below)</w:delText>
        </w:r>
      </w:del>
    </w:p>
    <w:p w:rsidR="007E3981" w:rsidDel="008D2697" w:rsidRDefault="007E3981" w:rsidP="00E75814">
      <w:pPr>
        <w:pStyle w:val="HTMLPreformatted"/>
        <w:rPr>
          <w:del w:id="3987" w:author="EOS" w:date="2011-06-16T16:59:00Z"/>
          <w:rFonts w:ascii="Times New Roman" w:hAnsi="Times New Roman"/>
          <w:sz w:val="24"/>
          <w:szCs w:val="24"/>
        </w:rPr>
      </w:pPr>
    </w:p>
    <w:p w:rsidR="007E3981" w:rsidDel="006769C7" w:rsidRDefault="00F24369" w:rsidP="00E75814">
      <w:pPr>
        <w:pStyle w:val="HTMLPreformatted"/>
        <w:rPr>
          <w:del w:id="3988" w:author="EOS" w:date="2011-07-18T16:42:00Z"/>
          <w:color w:val="993300"/>
        </w:rPr>
      </w:pPr>
      <w:del w:id="3989" w:author="EOS" w:date="2011-07-18T16:42:00Z">
        <w:r>
          <w:pict>
            <v:rect id="_x0000_i1156" style="width:0;height:1.5pt" o:hralign="center" o:hrstd="t" o:hr="t" fillcolor="#a0a0a0" stroked="f"/>
          </w:pict>
        </w:r>
      </w:del>
    </w:p>
    <w:p w:rsidR="007E3981" w:rsidDel="006769C7" w:rsidRDefault="007E3981" w:rsidP="00E75814">
      <w:pPr>
        <w:pStyle w:val="HTMLPreformatted"/>
        <w:rPr>
          <w:del w:id="3990" w:author="EOS" w:date="2011-07-18T16:42:00Z"/>
          <w:color w:val="993300"/>
        </w:rPr>
      </w:pPr>
      <w:del w:id="3991" w:author="EOS" w:date="2011-07-18T16:42:00Z">
        <w:r w:rsidRPr="00CB629C" w:rsidDel="006769C7">
          <w:rPr>
            <w:color w:val="993300"/>
          </w:rPr>
          <w:delText xml:space="preserve">1   1   1   1   1   1 </w:delText>
        </w:r>
      </w:del>
      <w:del w:id="3992" w:author="EOS" w:date="2011-07-18T16:26:00Z">
        <w:r w:rsidRPr="00CB629C" w:rsidDel="00385240">
          <w:rPr>
            <w:color w:val="993300"/>
          </w:rPr>
          <w:delText xml:space="preserve">  </w:delText>
        </w:r>
      </w:del>
      <w:del w:id="3993" w:author="EOS" w:date="2011-07-18T16:42:00Z">
        <w:r w:rsidRPr="00CB629C" w:rsidDel="006769C7">
          <w:rPr>
            <w:color w:val="993300"/>
          </w:rPr>
          <w:delText xml:space="preserve">1  </w:delText>
        </w:r>
      </w:del>
      <w:del w:id="3994" w:author="EOS" w:date="2011-07-18T16:26:00Z">
        <w:r w:rsidRPr="00CB629C" w:rsidDel="00385240">
          <w:rPr>
            <w:color w:val="993300"/>
          </w:rPr>
          <w:delText xml:space="preserve"> </w:delText>
        </w:r>
      </w:del>
      <w:del w:id="3995" w:author="EOS" w:date="2011-07-18T16:42:00Z">
        <w:r w:rsidRPr="00CB629C" w:rsidDel="006769C7">
          <w:rPr>
            <w:color w:val="993300"/>
          </w:rPr>
          <w:delText xml:space="preserve">1   1   1   1   1   1   1  </w:delText>
        </w:r>
      </w:del>
    </w:p>
    <w:p w:rsidR="007E3981" w:rsidDel="006769C7" w:rsidRDefault="007E3981" w:rsidP="00E75814">
      <w:pPr>
        <w:pStyle w:val="HTMLPreformatted"/>
        <w:rPr>
          <w:del w:id="3996" w:author="EOS" w:date="2011-07-18T16:42:00Z"/>
          <w:color w:val="993300"/>
        </w:rPr>
      </w:pPr>
      <w:del w:id="3997" w:author="EOS" w:date="2011-07-18T16:42:00Z">
        <w:r w:rsidRPr="00CB629C" w:rsidDel="006769C7">
          <w:rPr>
            <w:color w:val="993300"/>
          </w:rPr>
          <w:delText xml:space="preserve">1   1   1   1   1   1 </w:delText>
        </w:r>
      </w:del>
      <w:del w:id="3998" w:author="EOS" w:date="2011-07-18T16:26:00Z">
        <w:r w:rsidRPr="00CB629C" w:rsidDel="00385240">
          <w:rPr>
            <w:color w:val="993300"/>
          </w:rPr>
          <w:delText xml:space="preserve"> </w:delText>
        </w:r>
      </w:del>
      <w:del w:id="3999" w:author="EOS" w:date="2011-07-18T16:42:00Z">
        <w:r w:rsidRPr="00CB629C" w:rsidDel="006769C7">
          <w:rPr>
            <w:color w:val="993300"/>
          </w:rPr>
          <w:delText xml:space="preserve"> </w:delText>
        </w:r>
      </w:del>
      <w:del w:id="4000" w:author="EOS" w:date="2011-07-18T16:26:00Z">
        <w:r w:rsidRPr="00CB629C" w:rsidDel="00385240">
          <w:rPr>
            <w:color w:val="993300"/>
          </w:rPr>
          <w:delText>1</w:delText>
        </w:r>
      </w:del>
      <w:del w:id="4001" w:author="EOS" w:date="2011-07-18T16:42:00Z">
        <w:r w:rsidRPr="00CB629C" w:rsidDel="006769C7">
          <w:rPr>
            <w:color w:val="993300"/>
          </w:rPr>
          <w:delText xml:space="preserve">  </w:delText>
        </w:r>
      </w:del>
      <w:del w:id="4002" w:author="EOS" w:date="2011-07-18T16:26:00Z">
        <w:r w:rsidRPr="00CB629C" w:rsidDel="00385240">
          <w:rPr>
            <w:color w:val="993300"/>
          </w:rPr>
          <w:delText xml:space="preserve"> </w:delText>
        </w:r>
      </w:del>
      <w:del w:id="4003" w:author="EOS" w:date="2011-07-18T16:42:00Z">
        <w:r w:rsidRPr="00CB629C" w:rsidDel="006769C7">
          <w:rPr>
            <w:color w:val="993300"/>
          </w:rPr>
          <w:delText xml:space="preserve">1   1   1   1   1   1   1  </w:delText>
        </w:r>
      </w:del>
    </w:p>
    <w:p w:rsidR="007E3981" w:rsidDel="006769C7" w:rsidRDefault="007E3981" w:rsidP="00E75814">
      <w:pPr>
        <w:pStyle w:val="HTMLPreformatted"/>
        <w:rPr>
          <w:del w:id="4004" w:author="EOS" w:date="2011-07-18T16:42:00Z"/>
          <w:color w:val="993300"/>
        </w:rPr>
      </w:pPr>
      <w:del w:id="4005" w:author="EOS" w:date="2011-07-18T16:42:00Z">
        <w:r w:rsidRPr="00CB629C" w:rsidDel="006769C7">
          <w:rPr>
            <w:color w:val="993300"/>
          </w:rPr>
          <w:delText xml:space="preserve">1   1   1   1  </w:delText>
        </w:r>
      </w:del>
      <w:del w:id="4006" w:author="EOS" w:date="2011-07-18T16:26:00Z">
        <w:r w:rsidDel="00385240">
          <w:rPr>
            <w:color w:val="993300"/>
          </w:rPr>
          <w:delText>-</w:delText>
        </w:r>
      </w:del>
      <w:del w:id="4007" w:author="EOS" w:date="2011-07-18T16:42:00Z">
        <w:r w:rsidDel="006769C7">
          <w:rPr>
            <w:color w:val="993300"/>
          </w:rPr>
          <w:delText>1</w:delText>
        </w:r>
        <w:r w:rsidRPr="00CB629C" w:rsidDel="006769C7">
          <w:rPr>
            <w:color w:val="993300"/>
          </w:rPr>
          <w:delText xml:space="preserve">  </w:delText>
        </w:r>
      </w:del>
      <w:del w:id="4008" w:author="EOS" w:date="2011-07-18T16:26:00Z">
        <w:r w:rsidDel="00385240">
          <w:rPr>
            <w:color w:val="993300"/>
          </w:rPr>
          <w:delText>-</w:delText>
        </w:r>
      </w:del>
      <w:del w:id="4009" w:author="EOS" w:date="2011-07-18T16:42:00Z">
        <w:r w:rsidDel="006769C7">
          <w:rPr>
            <w:color w:val="993300"/>
          </w:rPr>
          <w:delText>1</w:delText>
        </w:r>
        <w:r w:rsidRPr="00CB629C" w:rsidDel="006769C7">
          <w:rPr>
            <w:color w:val="993300"/>
          </w:rPr>
          <w:delText xml:space="preserve">  </w:delText>
        </w:r>
        <w:r w:rsidDel="006769C7">
          <w:rPr>
            <w:color w:val="993300"/>
          </w:rPr>
          <w:delText>-1</w:delText>
        </w:r>
        <w:r w:rsidRPr="00CB629C" w:rsidDel="006769C7">
          <w:rPr>
            <w:color w:val="993300"/>
          </w:rPr>
          <w:delText xml:space="preserve">  </w:delText>
        </w:r>
        <w:r w:rsidDel="006769C7">
          <w:rPr>
            <w:color w:val="993300"/>
          </w:rPr>
          <w:delText>-1</w:delText>
        </w:r>
        <w:r w:rsidRPr="00CB629C" w:rsidDel="006769C7">
          <w:rPr>
            <w:color w:val="993300"/>
          </w:rPr>
          <w:delText xml:space="preserve">   1   1   1   1   1   1  </w:delText>
        </w:r>
      </w:del>
    </w:p>
    <w:p w:rsidR="007E3981" w:rsidDel="006769C7" w:rsidRDefault="007E3981" w:rsidP="00E75814">
      <w:pPr>
        <w:pStyle w:val="HTMLPreformatted"/>
        <w:rPr>
          <w:del w:id="4010" w:author="EOS" w:date="2011-07-18T16:42:00Z"/>
          <w:color w:val="993300"/>
        </w:rPr>
      </w:pPr>
      <w:del w:id="4011" w:author="EOS" w:date="2011-07-18T16:42:00Z">
        <w:r w:rsidRPr="00CB629C" w:rsidDel="006769C7">
          <w:rPr>
            <w:color w:val="993300"/>
          </w:rPr>
          <w:delText xml:space="preserve">1   1   1   1  </w:delText>
        </w:r>
      </w:del>
      <w:del w:id="4012" w:author="EOS" w:date="2011-07-18T16:26:00Z">
        <w:r w:rsidDel="00385240">
          <w:rPr>
            <w:color w:val="993300"/>
          </w:rPr>
          <w:delText>-</w:delText>
        </w:r>
      </w:del>
      <w:del w:id="4013" w:author="EOS" w:date="2011-07-18T16:42:00Z">
        <w:r w:rsidDel="006769C7">
          <w:rPr>
            <w:color w:val="993300"/>
          </w:rPr>
          <w:delText>1</w:delText>
        </w:r>
        <w:r w:rsidRPr="00CB629C" w:rsidDel="006769C7">
          <w:rPr>
            <w:color w:val="993300"/>
          </w:rPr>
          <w:delText xml:space="preserve">  </w:delText>
        </w:r>
      </w:del>
      <w:del w:id="4014" w:author="EOS" w:date="2011-07-18T16:26:00Z">
        <w:r w:rsidDel="00385240">
          <w:rPr>
            <w:color w:val="993300"/>
          </w:rPr>
          <w:delText>-</w:delText>
        </w:r>
      </w:del>
      <w:del w:id="4015" w:author="EOS" w:date="2011-07-18T16:42:00Z">
        <w:r w:rsidDel="006769C7">
          <w:rPr>
            <w:color w:val="993300"/>
          </w:rPr>
          <w:delText>1</w:delText>
        </w:r>
        <w:r w:rsidRPr="00CB629C" w:rsidDel="006769C7">
          <w:rPr>
            <w:color w:val="993300"/>
          </w:rPr>
          <w:delText xml:space="preserve">  </w:delText>
        </w:r>
        <w:r w:rsidDel="006769C7">
          <w:rPr>
            <w:color w:val="993300"/>
          </w:rPr>
          <w:delText>-1</w:delText>
        </w:r>
        <w:r w:rsidRPr="00CB629C" w:rsidDel="006769C7">
          <w:rPr>
            <w:color w:val="993300"/>
          </w:rPr>
          <w:delText xml:space="preserve">  </w:delText>
        </w:r>
        <w:r w:rsidDel="006769C7">
          <w:rPr>
            <w:color w:val="993300"/>
          </w:rPr>
          <w:delText>-1</w:delText>
        </w:r>
        <w:r w:rsidRPr="00CB629C" w:rsidDel="006769C7">
          <w:rPr>
            <w:color w:val="993300"/>
          </w:rPr>
          <w:delText xml:space="preserve">   1   1   1   1   1   1  </w:delText>
        </w:r>
      </w:del>
    </w:p>
    <w:p w:rsidR="007E3981" w:rsidDel="006769C7" w:rsidRDefault="007E3981" w:rsidP="00E75814">
      <w:pPr>
        <w:pStyle w:val="HTMLPreformatted"/>
        <w:rPr>
          <w:del w:id="4016" w:author="EOS" w:date="2011-07-18T16:42:00Z"/>
          <w:color w:val="993300"/>
        </w:rPr>
      </w:pPr>
      <w:del w:id="4017" w:author="EOS" w:date="2011-07-18T16:42:00Z">
        <w:r w:rsidRPr="00CB629C" w:rsidDel="006769C7">
          <w:rPr>
            <w:color w:val="993300"/>
          </w:rPr>
          <w:delText xml:space="preserve">1   1   1   1  </w:delText>
        </w:r>
      </w:del>
      <w:del w:id="4018" w:author="EOS" w:date="2011-07-18T16:26:00Z">
        <w:r w:rsidDel="00385240">
          <w:rPr>
            <w:color w:val="993300"/>
          </w:rPr>
          <w:delText>-</w:delText>
        </w:r>
      </w:del>
      <w:del w:id="4019" w:author="EOS" w:date="2011-07-18T16:42:00Z">
        <w:r w:rsidDel="006769C7">
          <w:rPr>
            <w:color w:val="993300"/>
          </w:rPr>
          <w:delText>1</w:delText>
        </w:r>
        <w:r w:rsidRPr="00CB629C" w:rsidDel="006769C7">
          <w:rPr>
            <w:color w:val="993300"/>
          </w:rPr>
          <w:delText xml:space="preserve">  </w:delText>
        </w:r>
      </w:del>
      <w:del w:id="4020" w:author="EOS" w:date="2011-07-18T16:26:00Z">
        <w:r w:rsidDel="00385240">
          <w:rPr>
            <w:color w:val="993300"/>
          </w:rPr>
          <w:delText>-</w:delText>
        </w:r>
      </w:del>
      <w:del w:id="4021" w:author="EOS" w:date="2011-07-18T16:42:00Z">
        <w:r w:rsidDel="006769C7">
          <w:rPr>
            <w:color w:val="993300"/>
          </w:rPr>
          <w:delText>1</w:delText>
        </w:r>
        <w:r w:rsidRPr="00CB629C" w:rsidDel="006769C7">
          <w:rPr>
            <w:color w:val="993300"/>
          </w:rPr>
          <w:delText xml:space="preserve">  </w:delText>
        </w:r>
        <w:r w:rsidDel="006769C7">
          <w:rPr>
            <w:color w:val="993300"/>
          </w:rPr>
          <w:delText>-1</w:delText>
        </w:r>
        <w:r w:rsidRPr="00CB629C" w:rsidDel="006769C7">
          <w:rPr>
            <w:color w:val="993300"/>
          </w:rPr>
          <w:delText xml:space="preserve">  </w:delText>
        </w:r>
        <w:r w:rsidDel="006769C7">
          <w:rPr>
            <w:color w:val="993300"/>
          </w:rPr>
          <w:delText>-1</w:delText>
        </w:r>
        <w:r w:rsidRPr="00CB629C" w:rsidDel="006769C7">
          <w:rPr>
            <w:color w:val="993300"/>
          </w:rPr>
          <w:delText xml:space="preserve">   1   1   1   1   1   1  </w:delText>
        </w:r>
      </w:del>
    </w:p>
    <w:p w:rsidR="007E3981" w:rsidDel="006769C7" w:rsidRDefault="007E3981" w:rsidP="00E75814">
      <w:pPr>
        <w:pStyle w:val="HTMLPreformatted"/>
        <w:rPr>
          <w:del w:id="4022" w:author="EOS" w:date="2011-07-18T16:42:00Z"/>
          <w:color w:val="993300"/>
        </w:rPr>
      </w:pPr>
      <w:del w:id="4023" w:author="EOS" w:date="2011-07-18T16:42:00Z">
        <w:r w:rsidRPr="00CB629C" w:rsidDel="006769C7">
          <w:rPr>
            <w:color w:val="993300"/>
          </w:rPr>
          <w:delText xml:space="preserve">1   1   1   1   1   1  </w:delText>
        </w:r>
      </w:del>
      <w:del w:id="4024" w:author="EOS" w:date="2011-07-18T16:27:00Z">
        <w:r w:rsidRPr="00CB629C" w:rsidDel="00385240">
          <w:rPr>
            <w:color w:val="993300"/>
          </w:rPr>
          <w:delText xml:space="preserve"> 1   1   </w:delText>
        </w:r>
      </w:del>
      <w:del w:id="4025" w:author="EOS" w:date="2011-07-18T16:42:00Z">
        <w:r w:rsidRPr="00CB629C" w:rsidDel="006769C7">
          <w:rPr>
            <w:color w:val="993300"/>
          </w:rPr>
          <w:delText xml:space="preserve">1   1   1   1   1   1  </w:delText>
        </w:r>
      </w:del>
    </w:p>
    <w:p w:rsidR="007E3981" w:rsidDel="006769C7" w:rsidRDefault="007E3981" w:rsidP="00E75814">
      <w:pPr>
        <w:pStyle w:val="HTMLPreformatted"/>
        <w:rPr>
          <w:del w:id="4026" w:author="EOS" w:date="2011-07-18T16:42:00Z"/>
          <w:rFonts w:ascii="Times New Roman" w:hAnsi="Times New Roman"/>
          <w:sz w:val="24"/>
          <w:szCs w:val="24"/>
        </w:rPr>
      </w:pPr>
      <w:del w:id="4027" w:author="EOS" w:date="2011-07-18T16:42:00Z">
        <w:r w:rsidRPr="00CB629C" w:rsidDel="006769C7">
          <w:rPr>
            <w:color w:val="993300"/>
          </w:rPr>
          <w:delText xml:space="preserve">1   1   1   1   1   1 </w:delText>
        </w:r>
      </w:del>
      <w:del w:id="4028" w:author="EOS" w:date="2011-07-18T16:27:00Z">
        <w:r w:rsidRPr="00CB629C" w:rsidDel="00385240">
          <w:rPr>
            <w:color w:val="993300"/>
          </w:rPr>
          <w:delText xml:space="preserve">  1   1 </w:delText>
        </w:r>
      </w:del>
      <w:del w:id="4029" w:author="EOS" w:date="2011-07-18T16:42:00Z">
        <w:r w:rsidRPr="00CB629C" w:rsidDel="006769C7">
          <w:rPr>
            <w:color w:val="993300"/>
          </w:rPr>
          <w:delText xml:space="preserve">  1   1   1   1   1   1</w:delText>
        </w:r>
        <w:r w:rsidR="00F24369">
          <w:pict>
            <v:rect id="_x0000_i1157" style="width:0;height:1.5pt" o:hralign="center" o:hrstd="t" o:hr="t" fillcolor="#a0a0a0" stroked="f"/>
          </w:pict>
        </w:r>
      </w:del>
    </w:p>
    <w:p w:rsidR="007E3981" w:rsidDel="006769C7" w:rsidRDefault="007E3981" w:rsidP="00F75A91">
      <w:pPr>
        <w:pStyle w:val="Heading2"/>
        <w:numPr>
          <w:ins w:id="4030" w:author="Doug Oldenburg" w:date="2011-07-18T09:29:00Z"/>
        </w:numPr>
        <w:rPr>
          <w:ins w:id="4031" w:author="Doug Oldenburg" w:date="2011-07-18T09:29:00Z"/>
          <w:del w:id="4032" w:author="EOS" w:date="2011-07-18T16:45:00Z"/>
        </w:rPr>
      </w:pPr>
      <w:bookmarkStart w:id="4033" w:name="_Toc296000720"/>
      <w:bookmarkStart w:id="4034" w:name="_Toc296063703"/>
      <w:bookmarkStart w:id="4035" w:name="Depth_of_Investigation_Examples"/>
    </w:p>
    <w:p w:rsidR="007E3981" w:rsidRPr="00103DD3" w:rsidDel="006769C7" w:rsidRDefault="007E3981" w:rsidP="003C6408">
      <w:pPr>
        <w:pStyle w:val="NormalWeb"/>
        <w:numPr>
          <w:ins w:id="4036" w:author="Doug Oldenburg" w:date="2011-07-18T09:29:00Z"/>
        </w:numPr>
        <w:rPr>
          <w:ins w:id="4037" w:author="Doug Oldenburg" w:date="2011-07-18T09:29:00Z"/>
          <w:del w:id="4038" w:author="EOS" w:date="2011-07-18T16:44:00Z"/>
          <w:b/>
          <w:color w:val="000000"/>
        </w:rPr>
      </w:pPr>
      <w:ins w:id="4039" w:author="Doug Oldenburg" w:date="2011-07-18T09:29:00Z">
        <w:del w:id="4040" w:author="EOS" w:date="2011-07-18T16:44:00Z">
          <w:r w:rsidDel="006769C7">
            <w:rPr>
              <w:b/>
              <w:color w:val="000000"/>
            </w:rPr>
            <w:delText>The following material goes earlier in the DC section.</w:delText>
          </w:r>
        </w:del>
      </w:ins>
    </w:p>
    <w:p w:rsidR="007E3981" w:rsidDel="006769C7" w:rsidRDefault="007E3981" w:rsidP="00F75A91">
      <w:pPr>
        <w:pStyle w:val="Heading2"/>
        <w:numPr>
          <w:ins w:id="4041" w:author="Doug Oldenburg" w:date="2011-07-18T09:29:00Z"/>
        </w:numPr>
        <w:rPr>
          <w:ins w:id="4042" w:author="Doug Oldenburg" w:date="2011-07-18T09:29:00Z"/>
          <w:del w:id="4043" w:author="EOS" w:date="2011-07-18T16:44:00Z"/>
        </w:rPr>
      </w:pPr>
    </w:p>
    <w:p w:rsidR="007E3981" w:rsidDel="006769C7" w:rsidRDefault="007E3981" w:rsidP="00F75A91">
      <w:pPr>
        <w:pStyle w:val="Heading2"/>
        <w:numPr>
          <w:ins w:id="4044" w:author="Doug Oldenburg" w:date="2011-07-18T09:29:00Z"/>
        </w:numPr>
        <w:rPr>
          <w:ins w:id="4045" w:author="Doug Oldenburg" w:date="2011-07-18T09:29:00Z"/>
          <w:del w:id="4046" w:author="EOS" w:date="2011-07-18T16:44:00Z"/>
        </w:rPr>
      </w:pPr>
    </w:p>
    <w:p w:rsidR="007E3981" w:rsidDel="006769C7" w:rsidRDefault="007E3981" w:rsidP="00F75A91">
      <w:pPr>
        <w:pStyle w:val="Heading2"/>
        <w:numPr>
          <w:ins w:id="4047" w:author="Doug Oldenburg" w:date="2011-07-18T09:29:00Z"/>
        </w:numPr>
        <w:rPr>
          <w:ins w:id="4048" w:author="Doug Oldenburg" w:date="2011-07-18T09:29:00Z"/>
          <w:del w:id="4049" w:author="EOS" w:date="2011-07-18T16:45:00Z"/>
        </w:rPr>
      </w:pPr>
    </w:p>
    <w:p w:rsidR="007E3981" w:rsidDel="0003096D" w:rsidRDefault="007E3981" w:rsidP="00F75A91">
      <w:pPr>
        <w:pStyle w:val="Heading2"/>
        <w:rPr>
          <w:del w:id="4050" w:author="EOS" w:date="2011-07-18T12:29:00Z"/>
        </w:rPr>
      </w:pPr>
      <w:del w:id="4051" w:author="EOS" w:date="2011-07-18T12:29:00Z">
        <w:r w:rsidDel="0003096D">
          <w:delText>Depth of investigation</w:delText>
        </w:r>
        <w:bookmarkEnd w:id="4033"/>
        <w:bookmarkEnd w:id="4034"/>
      </w:del>
    </w:p>
    <w:bookmarkEnd w:id="4035"/>
    <w:p w:rsidR="007E3981" w:rsidRPr="009C295F" w:rsidDel="0003096D" w:rsidRDefault="007E3981" w:rsidP="008D6697">
      <w:pPr>
        <w:pStyle w:val="NormalWeb"/>
        <w:rPr>
          <w:del w:id="4052" w:author="EOS" w:date="2011-07-18T12:29:00Z"/>
          <w:color w:val="000000"/>
        </w:rPr>
      </w:pPr>
      <w:del w:id="4053" w:author="EOS" w:date="2011-07-18T12:29:00Z">
        <w:r w:rsidRPr="009C295F" w:rsidDel="0003096D">
          <w:rPr>
            <w:color w:val="000000"/>
          </w:rPr>
          <w:delText>Models produced by inversion of DC resistivity data appear to fade with depth, but how can we gain a more quantitative understanding about which regions of the model are reliably constrained by our measurements? If there are at least two reasonable models obtained using different reference models, the two models can be compared to identify which regions of the model most significantly affect the measurements. Results of doing this are explained next.</w:delText>
        </w:r>
      </w:del>
    </w:p>
    <w:tbl>
      <w:tblPr>
        <w:tblpPr w:leftFromText="45" w:rightFromText="45" w:vertAnchor="text" w:tblpXSpec="right" w:tblpYSpec="center"/>
        <w:tblW w:w="0" w:type="auto"/>
        <w:tblCellSpacing w:w="0" w:type="dxa"/>
        <w:tblCellMar>
          <w:top w:w="30" w:type="dxa"/>
          <w:left w:w="30" w:type="dxa"/>
          <w:bottom w:w="30" w:type="dxa"/>
          <w:right w:w="30" w:type="dxa"/>
        </w:tblCellMar>
        <w:tblLook w:val="0000" w:firstRow="0" w:lastRow="0" w:firstColumn="0" w:lastColumn="0" w:noHBand="0" w:noVBand="0"/>
      </w:tblPr>
      <w:tblGrid>
        <w:gridCol w:w="66"/>
      </w:tblGrid>
      <w:tr w:rsidR="007E3981" w:rsidRPr="009C295F" w:rsidDel="0003096D" w:rsidTr="00B3070A">
        <w:trPr>
          <w:tblCellSpacing w:w="0" w:type="dxa"/>
          <w:del w:id="4054" w:author="EOS" w:date="2011-07-18T12:29:00Z"/>
        </w:trPr>
        <w:tc>
          <w:tcPr>
            <w:tcW w:w="0" w:type="auto"/>
            <w:vAlign w:val="center"/>
          </w:tcPr>
          <w:p w:rsidR="007E3981" w:rsidRPr="009C295F" w:rsidDel="0003096D" w:rsidRDefault="007E3981" w:rsidP="00B3070A">
            <w:pPr>
              <w:rPr>
                <w:del w:id="4055" w:author="EOS" w:date="2011-07-18T12:29:00Z"/>
                <w:rFonts w:ascii="Times New Roman" w:hAnsi="Times New Roman"/>
                <w:sz w:val="24"/>
                <w:szCs w:val="24"/>
              </w:rPr>
            </w:pPr>
          </w:p>
        </w:tc>
      </w:tr>
    </w:tbl>
    <w:p w:rsidR="007E3981" w:rsidDel="0003096D" w:rsidRDefault="007E3981" w:rsidP="008D6697">
      <w:pPr>
        <w:spacing w:before="100" w:beforeAutospacing="1" w:after="100" w:afterAutospacing="1"/>
        <w:rPr>
          <w:del w:id="4056" w:author="EOS" w:date="2011-07-18T12:29:00Z"/>
          <w:rFonts w:ascii="Times New Roman" w:hAnsi="Times New Roman"/>
          <w:color w:val="000000"/>
          <w:sz w:val="24"/>
          <w:szCs w:val="24"/>
        </w:rPr>
      </w:pPr>
      <w:del w:id="4057" w:author="EOS" w:date="2011-07-18T12:29:00Z">
        <w:r w:rsidRPr="009C295F" w:rsidDel="0003096D">
          <w:rPr>
            <w:rFonts w:ascii="Times New Roman" w:hAnsi="Times New Roman"/>
            <w:color w:val="000000"/>
            <w:sz w:val="24"/>
            <w:szCs w:val="24"/>
          </w:rPr>
          <w:delText xml:space="preserve">Using the </w:delText>
        </w:r>
        <w:r w:rsidRPr="00506A1C" w:rsidDel="0003096D">
          <w:rPr>
            <w:rFonts w:ascii="Times New Roman" w:hAnsi="Times New Roman"/>
            <w:color w:val="000000"/>
            <w:sz w:val="24"/>
            <w:szCs w:val="24"/>
            <w:u w:val="single"/>
          </w:rPr>
          <w:delText>DCIP2D_V5.0</w:delText>
        </w:r>
        <w:r w:rsidRPr="009C295F" w:rsidDel="0003096D">
          <w:rPr>
            <w:rFonts w:ascii="Times New Roman" w:hAnsi="Times New Roman"/>
            <w:color w:val="000000"/>
            <w:sz w:val="24"/>
            <w:szCs w:val="24"/>
          </w:rPr>
          <w:delText xml:space="preserve"> program, the method is applied within </w:delText>
        </w:r>
        <w:bookmarkStart w:id="4058" w:name="OLE_LINK1"/>
        <w:bookmarkStart w:id="4059" w:name="OLE_LINK2"/>
        <w:r w:rsidDel="0003096D">
          <w:rPr>
            <w:rFonts w:ascii="Times New Roman" w:hAnsi="Times New Roman"/>
            <w:sz w:val="24"/>
            <w:szCs w:val="24"/>
          </w:rPr>
          <w:delText xml:space="preserve">the </w:delText>
        </w:r>
        <w:r w:rsidRPr="00506A1C" w:rsidDel="0003096D">
          <w:rPr>
            <w:rFonts w:ascii="Times New Roman" w:hAnsi="Times New Roman"/>
            <w:sz w:val="24"/>
            <w:szCs w:val="24"/>
            <w:u w:val="single"/>
          </w:rPr>
          <w:delText>DCIP2D_Model_Viewer</w:delText>
        </w:r>
        <w:r w:rsidDel="0003096D">
          <w:rPr>
            <w:rFonts w:ascii="Times New Roman" w:hAnsi="Times New Roman"/>
            <w:sz w:val="24"/>
            <w:szCs w:val="24"/>
          </w:rPr>
          <w:delText xml:space="preserve"> </w:delText>
        </w:r>
        <w:r w:rsidDel="0003096D">
          <w:rPr>
            <w:rFonts w:ascii="Times New Roman" w:hAnsi="Times New Roman"/>
            <w:color w:val="000000"/>
            <w:sz w:val="24"/>
            <w:szCs w:val="24"/>
          </w:rPr>
          <w:delText>GUI</w:delText>
        </w:r>
        <w:bookmarkEnd w:id="4058"/>
        <w:bookmarkEnd w:id="4059"/>
        <w:r w:rsidRPr="009C295F" w:rsidDel="0003096D">
          <w:rPr>
            <w:rFonts w:ascii="Times New Roman" w:hAnsi="Times New Roman"/>
            <w:color w:val="000000"/>
            <w:sz w:val="24"/>
            <w:szCs w:val="24"/>
          </w:rPr>
          <w:delText xml:space="preserve">, using "Depth of investigation" option in the "Options" menu. There must be a second model that was recovered using the same mesh as the one being observed. Results for our synthetic model can be seen as soon as the two inversions described above have been done. Any two different inversions results can be used. </w:delText>
        </w:r>
        <w:r w:rsidDel="0003096D">
          <w:rPr>
            <w:rFonts w:ascii="Times New Roman" w:hAnsi="Times New Roman"/>
            <w:color w:val="000000"/>
            <w:sz w:val="24"/>
            <w:szCs w:val="24"/>
          </w:rPr>
          <w:delText xml:space="preserve">In  four models are shown based on the comparison of the model, recovered using all-default parameters and a model with reference value of 1000 Ohm m </w:delText>
        </w:r>
      </w:del>
      <w:del w:id="4060" w:author="EOS" w:date="2011-06-14T16:24:00Z">
        <w:r w:rsidDel="00E23C5B">
          <w:rPr>
            <w:rFonts w:ascii="Times New Roman" w:hAnsi="Times New Roman"/>
            <w:color w:val="000000"/>
            <w:sz w:val="24"/>
            <w:szCs w:val="24"/>
          </w:rPr>
          <w:delText>half-space</w:delText>
        </w:r>
      </w:del>
      <w:del w:id="4061" w:author="EOS" w:date="2011-07-18T12:29:00Z">
        <w:r w:rsidDel="0003096D">
          <w:rPr>
            <w:rFonts w:ascii="Times New Roman" w:hAnsi="Times New Roman"/>
            <w:color w:val="000000"/>
            <w:sz w:val="24"/>
            <w:szCs w:val="24"/>
          </w:rPr>
          <w:delText xml:space="preserve"> (see examples section for details).</w:delText>
        </w:r>
      </w:del>
    </w:p>
    <w:p w:rsidR="007E3981" w:rsidDel="0003096D" w:rsidRDefault="007E3981" w:rsidP="008D6697">
      <w:pPr>
        <w:spacing w:before="100" w:beforeAutospacing="1" w:after="100" w:afterAutospacing="1"/>
        <w:rPr>
          <w:del w:id="4062" w:author="EOS" w:date="2011-07-18T12:29:00Z"/>
          <w:rFonts w:ascii="Times New Roman" w:hAnsi="Times New Roman"/>
          <w:color w:val="000000"/>
          <w:sz w:val="24"/>
          <w:szCs w:val="24"/>
        </w:rPr>
      </w:pPr>
      <w:del w:id="4063" w:author="EOS" w:date="2011-06-15T12:09:00Z">
        <w:r w:rsidDel="008611B0">
          <w:rPr>
            <w:rFonts w:ascii="Times New Roman" w:hAnsi="Times New Roman"/>
            <w:color w:val="000000"/>
            <w:sz w:val="24"/>
            <w:szCs w:val="24"/>
          </w:rPr>
          <w:delText xml:space="preserve">Another option to assess the depth of investigation in an unbiased manner is through the analysis of the sensitivities. In </w:delText>
        </w:r>
        <w:r w:rsidRPr="00506A1C" w:rsidDel="008611B0">
          <w:rPr>
            <w:rFonts w:ascii="Times New Roman" w:hAnsi="Times New Roman"/>
            <w:color w:val="000000"/>
            <w:sz w:val="24"/>
            <w:szCs w:val="24"/>
            <w:u w:val="single"/>
          </w:rPr>
          <w:delText>DCIP2D V5.0</w:delText>
        </w:r>
        <w:r w:rsidDel="008611B0">
          <w:rPr>
            <w:rFonts w:ascii="Times New Roman" w:hAnsi="Times New Roman"/>
            <w:color w:val="000000"/>
            <w:sz w:val="24"/>
            <w:szCs w:val="24"/>
          </w:rPr>
          <w:delText xml:space="preserve"> there is a capability to visualize the sensitivities using </w:delText>
        </w:r>
        <w:r w:rsidDel="008611B0">
          <w:rPr>
            <w:rFonts w:ascii="Times New Roman" w:hAnsi="Times New Roman"/>
            <w:sz w:val="24"/>
            <w:szCs w:val="24"/>
          </w:rPr>
          <w:delText xml:space="preserve">the </w:delText>
        </w:r>
        <w:r w:rsidRPr="00506A1C" w:rsidDel="008611B0">
          <w:rPr>
            <w:rFonts w:ascii="Times New Roman" w:hAnsi="Times New Roman"/>
            <w:sz w:val="24"/>
            <w:szCs w:val="24"/>
            <w:u w:val="single"/>
          </w:rPr>
          <w:delText>DCIP2D_Model_Viewer</w:delText>
        </w:r>
        <w:r w:rsidDel="008611B0">
          <w:rPr>
            <w:rFonts w:ascii="Times New Roman" w:hAnsi="Times New Roman"/>
            <w:sz w:val="24"/>
            <w:szCs w:val="24"/>
          </w:rPr>
          <w:delText xml:space="preserve"> </w:delText>
        </w:r>
        <w:r w:rsidDel="008611B0">
          <w:rPr>
            <w:rFonts w:ascii="Times New Roman" w:hAnsi="Times New Roman"/>
            <w:color w:val="000000"/>
            <w:sz w:val="24"/>
            <w:szCs w:val="24"/>
          </w:rPr>
          <w:delText>GUI (</w:delText>
        </w:r>
        <w:r w:rsidR="00962591" w:rsidDel="008611B0">
          <w:fldChar w:fldCharType="begin"/>
        </w:r>
        <w:r w:rsidDel="008611B0">
          <w:delInstrText xml:space="preserve"> HYPERLINK \l "FIG32" </w:delInstrText>
        </w:r>
        <w:r w:rsidR="00962591" w:rsidDel="008611B0">
          <w:fldChar w:fldCharType="separate"/>
        </w:r>
        <w:r w:rsidDel="008611B0">
          <w:rPr>
            <w:rStyle w:val="Hyperlink"/>
            <w:rFonts w:ascii="Times New Roman" w:hAnsi="Times New Roman"/>
            <w:sz w:val="24"/>
            <w:szCs w:val="24"/>
          </w:rPr>
          <w:delText>figure 32</w:delText>
        </w:r>
        <w:r w:rsidRPr="0033653E" w:rsidDel="008611B0">
          <w:rPr>
            <w:rStyle w:val="Hyperlink"/>
            <w:rFonts w:ascii="Times New Roman" w:hAnsi="Times New Roman"/>
            <w:sz w:val="24"/>
            <w:szCs w:val="24"/>
          </w:rPr>
          <w:delText xml:space="preserve"> d,e,f</w:delText>
        </w:r>
        <w:r w:rsidR="00962591" w:rsidDel="008611B0">
          <w:fldChar w:fldCharType="end"/>
        </w:r>
        <w:r w:rsidDel="008611B0">
          <w:rPr>
            <w:rFonts w:ascii="Times New Roman" w:hAnsi="Times New Roman"/>
            <w:color w:val="000000"/>
            <w:sz w:val="24"/>
            <w:szCs w:val="24"/>
          </w:rPr>
          <w:delText>). Generally, the lower sensitivities correspond to less reliable model parameters (deeper-seated cells); higher sensitivities correspond to those model cells, which have most effect on the data (usually closer to surface).</w:delText>
        </w:r>
      </w:del>
    </w:p>
    <w:p w:rsidR="007E3981" w:rsidDel="0003096D" w:rsidRDefault="00EF6550" w:rsidP="008D6697">
      <w:pPr>
        <w:spacing w:before="100" w:beforeAutospacing="1" w:after="100" w:afterAutospacing="1" w:line="360" w:lineRule="atLeast"/>
        <w:rPr>
          <w:del w:id="4064" w:author="EOS" w:date="2011-07-18T12:29:00Z"/>
          <w:rFonts w:ascii="Times New Roman" w:hAnsi="Times New Roman"/>
          <w:color w:val="000000"/>
          <w:sz w:val="24"/>
          <w:szCs w:val="24"/>
        </w:rPr>
      </w:pPr>
      <w:del w:id="4065" w:author="EOS" w:date="2011-07-18T12:29:00Z">
        <w:r>
          <w:rPr>
            <w:rFonts w:ascii="Times New Roman" w:hAnsi="Times New Roman"/>
            <w:noProof/>
            <w:color w:val="000000"/>
            <w:sz w:val="24"/>
            <w:szCs w:val="24"/>
            <w:lang w:val="en-CA" w:eastAsia="en-CA"/>
            <w:rPrChange w:id="4066" w:author="Unknown">
              <w:rPr>
                <w:b/>
                <w:bCs/>
                <w:noProof/>
                <w:color w:val="4F81BD"/>
                <w:sz w:val="18"/>
                <w:szCs w:val="18"/>
                <w:lang w:val="en-CA" w:eastAsia="en-CA"/>
              </w:rPr>
            </w:rPrChange>
          </w:rPr>
          <w:drawing>
            <wp:inline distT="0" distB="0" distL="0" distR="0">
              <wp:extent cx="6337300" cy="2959100"/>
              <wp:effectExtent l="0" t="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37300" cy="2959100"/>
                      </a:xfrm>
                      <a:prstGeom prst="rect">
                        <a:avLst/>
                      </a:prstGeom>
                      <a:noFill/>
                      <a:ln>
                        <a:noFill/>
                      </a:ln>
                    </pic:spPr>
                  </pic:pic>
                </a:graphicData>
              </a:graphic>
            </wp:inline>
          </w:drawing>
        </w:r>
      </w:del>
    </w:p>
    <w:p w:rsidR="007E3981" w:rsidDel="0003096D" w:rsidRDefault="007E3981">
      <w:pPr>
        <w:pStyle w:val="Figurestyle"/>
        <w:rPr>
          <w:del w:id="4067" w:author="EOS" w:date="2011-07-18T12:29:00Z"/>
        </w:rPr>
      </w:pPr>
      <w:bookmarkStart w:id="4068" w:name="FIG36"/>
      <w:del w:id="4069" w:author="EOS" w:date="2011-06-16T17:13:00Z">
        <w:r w:rsidRPr="00930FA2" w:rsidDel="007F2994">
          <w:rPr>
            <w:b/>
          </w:rPr>
          <w:delText xml:space="preserve">Figure </w:delText>
        </w:r>
      </w:del>
      <w:del w:id="4070" w:author="EOS" w:date="2011-06-15T12:28:00Z">
        <w:r w:rsidDel="00100566">
          <w:rPr>
            <w:b/>
          </w:rPr>
          <w:delText>32</w:delText>
        </w:r>
      </w:del>
      <w:bookmarkEnd w:id="4068"/>
      <w:del w:id="4071" w:author="EOS" w:date="2011-06-16T17:13:00Z">
        <w:r w:rsidDel="007F2994">
          <w:delText>.</w:delText>
        </w:r>
      </w:del>
      <w:del w:id="4072" w:author="EOS" w:date="2011-07-18T12:29:00Z">
        <w:r w:rsidDel="0003096D">
          <w:delText xml:space="preserve"> Assessing the depth of investigation (DOI): (a):based on recovered model (cut-off=0.1); (b): based on recovered model (cut-off = 0.4); (c): based on sensitivity (cut-off = 0.5); (d): based on sensitivity (cut-off = 0.6).</w:delText>
        </w:r>
      </w:del>
    </w:p>
    <w:p w:rsidR="007E3981" w:rsidDel="0003096D" w:rsidRDefault="007E3981" w:rsidP="008611B0">
      <w:pPr>
        <w:spacing w:before="100" w:beforeAutospacing="1" w:after="100" w:afterAutospacing="1"/>
        <w:rPr>
          <w:del w:id="4073" w:author="EOS" w:date="2011-07-18T12:29:00Z"/>
          <w:rFonts w:ascii="Times New Roman" w:hAnsi="Times New Roman"/>
          <w:color w:val="000000"/>
          <w:sz w:val="24"/>
          <w:szCs w:val="24"/>
        </w:rPr>
      </w:pPr>
      <w:ins w:id="4074" w:author="Doug Oldenburg" w:date="2011-07-18T09:08:00Z">
        <w:del w:id="4075" w:author="EOS" w:date="2011-07-18T12:29:00Z">
          <w:r w:rsidDel="0003096D">
            <w:rPr>
              <w:b/>
            </w:rPr>
            <w:delText>Plot</w:delText>
          </w:r>
        </w:del>
      </w:ins>
      <w:ins w:id="4076" w:author="Doug Oldenburg" w:date="2011-07-18T09:10:00Z">
        <w:del w:id="4077" w:author="EOS" w:date="2011-07-18T12:29:00Z">
          <w:r w:rsidDel="0003096D">
            <w:rPr>
              <w:b/>
            </w:rPr>
            <w:delText xml:space="preserve"> another set of f</w:delText>
          </w:r>
        </w:del>
      </w:ins>
      <w:ins w:id="4078" w:author="Doug Oldenburg" w:date="2011-07-18T09:08:00Z">
        <w:del w:id="4079" w:author="EOS" w:date="2011-07-18T12:29:00Z">
          <w:r w:rsidDel="0003096D">
            <w:rPr>
              <w:b/>
            </w:rPr>
            <w:delText xml:space="preserve">igures </w:delText>
          </w:r>
        </w:del>
      </w:ins>
      <w:ins w:id="4080" w:author="Doug Oldenburg" w:date="2011-07-18T09:09:00Z">
        <w:del w:id="4081" w:author="EOS" w:date="2011-07-18T12:29:00Z">
          <w:r w:rsidDel="0003096D">
            <w:rPr>
              <w:b/>
            </w:rPr>
            <w:delText xml:space="preserve">using more padding cells so that the effective size of the truncation can be seen. </w:delText>
          </w:r>
        </w:del>
      </w:ins>
      <w:ins w:id="4082" w:author="Doug Oldenburg" w:date="2011-07-18T09:10:00Z">
        <w:del w:id="4083" w:author="EOS" w:date="2011-07-18T12:29:00Z">
          <w:r w:rsidDel="0003096D">
            <w:rPr>
              <w:b/>
            </w:rPr>
            <w:delText xml:space="preserve"> </w:delText>
          </w:r>
        </w:del>
      </w:ins>
    </w:p>
    <w:p w:rsidR="007E3981" w:rsidDel="008611B0" w:rsidRDefault="007E3981" w:rsidP="008D6697">
      <w:pPr>
        <w:rPr>
          <w:del w:id="4084" w:author="EOS" w:date="2011-06-15T12:09:00Z"/>
        </w:rPr>
      </w:pPr>
    </w:p>
    <w:p w:rsidR="007E3981" w:rsidRDefault="007E3981" w:rsidP="00506A1C">
      <w:pPr>
        <w:pStyle w:val="Heading2"/>
      </w:pPr>
      <w:bookmarkStart w:id="4085" w:name="_Toc296000721"/>
      <w:bookmarkStart w:id="4086" w:name="_Toc296063704"/>
      <w:bookmarkStart w:id="4087" w:name="Large_Data_set_examples"/>
      <w:r>
        <w:t>Large data set example</w:t>
      </w:r>
      <w:bookmarkEnd w:id="4085"/>
      <w:bookmarkEnd w:id="4086"/>
    </w:p>
    <w:bookmarkEnd w:id="4087"/>
    <w:p w:rsidR="007E3981" w:rsidRDefault="007E3981" w:rsidP="00506A1C">
      <w:pPr>
        <w:rPr>
          <w:rFonts w:ascii="Times New Roman" w:hAnsi="Times New Roman"/>
          <w:sz w:val="24"/>
          <w:szCs w:val="24"/>
        </w:rPr>
      </w:pPr>
    </w:p>
    <w:p w:rsidR="007E3981" w:rsidRDefault="007E3981" w:rsidP="00506A1C">
      <w:pPr>
        <w:rPr>
          <w:ins w:id="4088" w:author="EOS" w:date="2011-07-19T13:29:00Z"/>
          <w:rFonts w:ascii="Times New Roman" w:hAnsi="Times New Roman"/>
          <w:sz w:val="24"/>
          <w:szCs w:val="24"/>
        </w:rPr>
      </w:pPr>
      <w:r>
        <w:rPr>
          <w:rFonts w:ascii="Times New Roman" w:hAnsi="Times New Roman"/>
          <w:sz w:val="24"/>
          <w:szCs w:val="24"/>
        </w:rPr>
        <w:t xml:space="preserve">In the next example a synthetic data set is introduced, where </w:t>
      </w:r>
      <w:ins w:id="4089" w:author="Doug Oldenburg" w:date="2011-08-01T17:55:00Z">
        <w:r>
          <w:rPr>
            <w:rFonts w:ascii="Times New Roman" w:hAnsi="Times New Roman"/>
            <w:sz w:val="24"/>
            <w:szCs w:val="24"/>
          </w:rPr>
          <w:t>a</w:t>
        </w:r>
      </w:ins>
      <w:del w:id="4090" w:author="Doug Oldenburg" w:date="2011-08-01T17:54:00Z">
        <w:r w:rsidDel="00145E11">
          <w:rPr>
            <w:rFonts w:ascii="Times New Roman" w:hAnsi="Times New Roman"/>
            <w:sz w:val="24"/>
            <w:szCs w:val="24"/>
          </w:rPr>
          <w:delText>the</w:delText>
        </w:r>
      </w:del>
      <w:r>
        <w:rPr>
          <w:rFonts w:ascii="Times New Roman" w:hAnsi="Times New Roman"/>
          <w:sz w:val="24"/>
          <w:szCs w:val="24"/>
        </w:rPr>
        <w:t xml:space="preserve"> Wenner array is combined with a </w:t>
      </w:r>
      <w:ins w:id="4091" w:author="Doug Oldenburg" w:date="2011-08-01T17:55:00Z">
        <w:r>
          <w:rPr>
            <w:rFonts w:ascii="Times New Roman" w:hAnsi="Times New Roman"/>
            <w:sz w:val="24"/>
            <w:szCs w:val="24"/>
          </w:rPr>
          <w:t>p</w:t>
        </w:r>
      </w:ins>
      <w:del w:id="4092" w:author="Doug Oldenburg" w:date="2011-08-01T17:55:00Z">
        <w:r w:rsidDel="00145E11">
          <w:rPr>
            <w:rFonts w:ascii="Times New Roman" w:hAnsi="Times New Roman"/>
            <w:sz w:val="24"/>
            <w:szCs w:val="24"/>
          </w:rPr>
          <w:delText>P</w:delText>
        </w:r>
      </w:del>
      <w:r>
        <w:rPr>
          <w:rFonts w:ascii="Times New Roman" w:hAnsi="Times New Roman"/>
          <w:sz w:val="24"/>
          <w:szCs w:val="24"/>
        </w:rPr>
        <w:t xml:space="preserve">ole-dipole array and covers an 8-km long profile. </w:t>
      </w:r>
      <w:ins w:id="4093" w:author="EOS" w:date="2011-07-19T13:29:00Z">
        <w:r>
          <w:rPr>
            <w:rFonts w:ascii="Times New Roman" w:hAnsi="Times New Roman"/>
            <w:sz w:val="24"/>
            <w:szCs w:val="24"/>
          </w:rPr>
          <w:t xml:space="preserve">The synthetic model is </w:t>
        </w:r>
      </w:ins>
      <w:ins w:id="4094" w:author="Doug Oldenburg" w:date="2011-08-01T17:54:00Z">
        <w:r>
          <w:rPr>
            <w:rFonts w:ascii="Times New Roman" w:hAnsi="Times New Roman"/>
            <w:sz w:val="24"/>
            <w:szCs w:val="24"/>
          </w:rPr>
          <w:t>a</w:t>
        </w:r>
      </w:ins>
      <w:ins w:id="4095" w:author="EOS" w:date="2011-07-19T13:29:00Z">
        <w:del w:id="4096" w:author="Doug Oldenburg" w:date="2011-08-01T17:54:00Z">
          <w:r w:rsidDel="00145E11">
            <w:rPr>
              <w:rFonts w:ascii="Times New Roman" w:hAnsi="Times New Roman"/>
              <w:sz w:val="24"/>
              <w:szCs w:val="24"/>
            </w:rPr>
            <w:delText>featuring</w:delText>
          </w:r>
        </w:del>
        <w:r>
          <w:rPr>
            <w:rFonts w:ascii="Times New Roman" w:hAnsi="Times New Roman"/>
            <w:sz w:val="24"/>
            <w:szCs w:val="24"/>
          </w:rPr>
          <w:t xml:space="preserve"> 1000 Ohm m half-space </w:t>
        </w:r>
      </w:ins>
      <w:ins w:id="4097" w:author="EOS" w:date="2011-07-21T16:05:00Z">
        <w:r>
          <w:rPr>
            <w:rFonts w:ascii="Times New Roman" w:hAnsi="Times New Roman"/>
            <w:sz w:val="24"/>
            <w:szCs w:val="24"/>
          </w:rPr>
          <w:t xml:space="preserve">covered by a 50m thick overburden of variable </w:t>
        </w:r>
      </w:ins>
      <w:ins w:id="4098" w:author="EOS" w:date="2011-07-21T16:06:00Z">
        <w:r>
          <w:rPr>
            <w:rFonts w:ascii="Times New Roman" w:hAnsi="Times New Roman"/>
            <w:sz w:val="24"/>
            <w:szCs w:val="24"/>
          </w:rPr>
          <w:t xml:space="preserve">electrical resistivity (200 Ohm m section on the left, followed by 50 Ohm m section </w:t>
        </w:r>
      </w:ins>
      <w:ins w:id="4099" w:author="EOS" w:date="2011-07-21T16:07:00Z">
        <w:r>
          <w:rPr>
            <w:rFonts w:ascii="Times New Roman" w:hAnsi="Times New Roman"/>
            <w:sz w:val="24"/>
            <w:szCs w:val="24"/>
          </w:rPr>
          <w:t>in the middle</w:t>
        </w:r>
      </w:ins>
      <w:ins w:id="4100" w:author="EOS" w:date="2011-07-21T16:06:00Z">
        <w:r>
          <w:rPr>
            <w:rFonts w:ascii="Times New Roman" w:hAnsi="Times New Roman"/>
            <w:sz w:val="24"/>
            <w:szCs w:val="24"/>
          </w:rPr>
          <w:t>, followed by 500 Ohm m section on the right</w:t>
        </w:r>
      </w:ins>
      <w:ins w:id="4101" w:author="EOS" w:date="2011-07-19T13:30:00Z">
        <w:r>
          <w:rPr>
            <w:rFonts w:ascii="Times New Roman" w:hAnsi="Times New Roman"/>
            <w:sz w:val="24"/>
            <w:szCs w:val="24"/>
          </w:rPr>
          <w:t xml:space="preserve">. </w:t>
        </w:r>
      </w:ins>
      <w:ins w:id="4102" w:author="EOS" w:date="2011-07-19T13:31:00Z">
        <w:r>
          <w:rPr>
            <w:rFonts w:ascii="Times New Roman" w:hAnsi="Times New Roman"/>
            <w:sz w:val="24"/>
            <w:szCs w:val="24"/>
          </w:rPr>
          <w:t xml:space="preserve">The background resistive media is hosting </w:t>
        </w:r>
      </w:ins>
      <w:ins w:id="4103" w:author="EOS" w:date="2011-07-21T16:05:00Z">
        <w:r>
          <w:rPr>
            <w:rFonts w:ascii="Times New Roman" w:hAnsi="Times New Roman"/>
            <w:sz w:val="24"/>
            <w:szCs w:val="24"/>
          </w:rPr>
          <w:t xml:space="preserve">two rectangular bodies at 150m depth each. The prism on the </w:t>
        </w:r>
        <w:r>
          <w:rPr>
            <w:rFonts w:ascii="Times New Roman" w:hAnsi="Times New Roman"/>
            <w:sz w:val="24"/>
            <w:szCs w:val="24"/>
          </w:rPr>
          <w:lastRenderedPageBreak/>
          <w:t>left side is resistive (10,000 Ohm m resistivity) and the prism on the right side is conductive (5</w:t>
        </w:r>
      </w:ins>
      <w:ins w:id="4104" w:author="EOS" w:date="2011-07-25T09:37:00Z">
        <w:r>
          <w:rPr>
            <w:rFonts w:ascii="Times New Roman" w:hAnsi="Times New Roman"/>
            <w:sz w:val="24"/>
            <w:szCs w:val="24"/>
          </w:rPr>
          <w:t>0</w:t>
        </w:r>
      </w:ins>
      <w:ins w:id="4105" w:author="EOS" w:date="2011-07-21T16:05:00Z">
        <w:r>
          <w:rPr>
            <w:rFonts w:ascii="Times New Roman" w:hAnsi="Times New Roman"/>
            <w:sz w:val="24"/>
            <w:szCs w:val="24"/>
          </w:rPr>
          <w:t xml:space="preserve"> Ohm m)</w:t>
        </w:r>
      </w:ins>
      <w:ins w:id="4106" w:author="EOS" w:date="2011-07-19T13:32:00Z">
        <w:r>
          <w:rPr>
            <w:rFonts w:ascii="Times New Roman" w:hAnsi="Times New Roman"/>
            <w:sz w:val="24"/>
            <w:szCs w:val="24"/>
          </w:rPr>
          <w:t xml:space="preserve"> (</w:t>
        </w:r>
      </w:ins>
      <w:ins w:id="4107" w:author="EOS" w:date="2011-08-03T10:52:00Z">
        <w:r w:rsidR="00962591">
          <w:rPr>
            <w:rFonts w:ascii="Times New Roman" w:hAnsi="Times New Roman"/>
            <w:color w:val="0000FF"/>
            <w:sz w:val="24"/>
            <w:szCs w:val="24"/>
            <w:u w:val="single"/>
          </w:rPr>
          <w:fldChar w:fldCharType="begin"/>
        </w:r>
        <w:r w:rsidR="00600815">
          <w:rPr>
            <w:rFonts w:ascii="Times New Roman" w:hAnsi="Times New Roman"/>
            <w:color w:val="0000FF"/>
            <w:sz w:val="24"/>
            <w:szCs w:val="24"/>
            <w:u w:val="single"/>
          </w:rPr>
          <w:instrText xml:space="preserve"> HYPERLINK  \l "FIG041" </w:instrText>
        </w:r>
        <w:r w:rsidR="00962591">
          <w:rPr>
            <w:rFonts w:ascii="Times New Roman" w:hAnsi="Times New Roman"/>
            <w:color w:val="0000FF"/>
            <w:sz w:val="24"/>
            <w:szCs w:val="24"/>
            <w:u w:val="single"/>
          </w:rPr>
          <w:fldChar w:fldCharType="separate"/>
        </w:r>
        <w:r w:rsidR="00600815" w:rsidRPr="00600815">
          <w:rPr>
            <w:rStyle w:val="Hyperlink"/>
            <w:rFonts w:ascii="Times New Roman" w:hAnsi="Times New Roman"/>
            <w:sz w:val="24"/>
            <w:szCs w:val="24"/>
          </w:rPr>
          <w:t>figur</w:t>
        </w:r>
        <w:r w:rsidR="00600815">
          <w:rPr>
            <w:rStyle w:val="Hyperlink"/>
            <w:rFonts w:ascii="Times New Roman" w:hAnsi="Times New Roman"/>
            <w:sz w:val="24"/>
            <w:szCs w:val="24"/>
          </w:rPr>
          <w:t>e 4</w:t>
        </w:r>
      </w:ins>
      <w:ins w:id="4108" w:author="EOS" w:date="2011-08-03T10:53:00Z">
        <w:r w:rsidR="00600815">
          <w:rPr>
            <w:rStyle w:val="Hyperlink"/>
            <w:rFonts w:ascii="Times New Roman" w:hAnsi="Times New Roman"/>
            <w:sz w:val="24"/>
            <w:szCs w:val="24"/>
          </w:rPr>
          <w:t>0</w:t>
        </w:r>
      </w:ins>
      <w:ins w:id="4109" w:author="EOS" w:date="2011-08-03T10:52:00Z">
        <w:r w:rsidR="00600815" w:rsidRPr="00600815">
          <w:rPr>
            <w:rStyle w:val="Hyperlink"/>
            <w:rFonts w:ascii="Times New Roman" w:hAnsi="Times New Roman"/>
            <w:sz w:val="24"/>
            <w:szCs w:val="24"/>
          </w:rPr>
          <w:t>a</w:t>
        </w:r>
        <w:r w:rsidR="00962591">
          <w:rPr>
            <w:rFonts w:ascii="Times New Roman" w:hAnsi="Times New Roman"/>
            <w:color w:val="0000FF"/>
            <w:sz w:val="24"/>
            <w:szCs w:val="24"/>
            <w:u w:val="single"/>
          </w:rPr>
          <w:fldChar w:fldCharType="end"/>
        </w:r>
      </w:ins>
      <w:ins w:id="4110" w:author="EOS" w:date="2011-07-19T13:32:00Z">
        <w:r>
          <w:rPr>
            <w:rFonts w:ascii="Times New Roman" w:hAnsi="Times New Roman"/>
            <w:sz w:val="24"/>
            <w:szCs w:val="24"/>
          </w:rPr>
          <w:t>)</w:t>
        </w:r>
      </w:ins>
      <w:ins w:id="4111" w:author="EOS" w:date="2011-07-19T13:54:00Z">
        <w:r>
          <w:rPr>
            <w:rFonts w:ascii="Times New Roman" w:hAnsi="Times New Roman"/>
            <w:sz w:val="24"/>
            <w:szCs w:val="24"/>
          </w:rPr>
          <w:t>.</w:t>
        </w:r>
      </w:ins>
    </w:p>
    <w:p w:rsidR="007E3981" w:rsidRDefault="007E3981" w:rsidP="00506A1C">
      <w:pPr>
        <w:rPr>
          <w:ins w:id="4112" w:author="EOS" w:date="2011-07-19T13:29:00Z"/>
          <w:rFonts w:ascii="Times New Roman" w:hAnsi="Times New Roman"/>
          <w:sz w:val="24"/>
          <w:szCs w:val="24"/>
        </w:rPr>
      </w:pPr>
    </w:p>
    <w:p w:rsidR="007E3981" w:rsidRDefault="007E3981" w:rsidP="00506A1C">
      <w:pPr>
        <w:rPr>
          <w:rFonts w:ascii="Times New Roman" w:hAnsi="Times New Roman"/>
          <w:sz w:val="24"/>
          <w:szCs w:val="24"/>
        </w:rPr>
      </w:pPr>
      <w:r>
        <w:rPr>
          <w:rFonts w:ascii="Times New Roman" w:hAnsi="Times New Roman"/>
          <w:sz w:val="24"/>
          <w:szCs w:val="24"/>
        </w:rPr>
        <w:t xml:space="preserve">For </w:t>
      </w:r>
      <w:ins w:id="4113" w:author="Doug Oldenburg" w:date="2011-07-18T09:30:00Z">
        <w:r>
          <w:rPr>
            <w:rFonts w:ascii="Times New Roman" w:hAnsi="Times New Roman"/>
            <w:sz w:val="24"/>
            <w:szCs w:val="24"/>
          </w:rPr>
          <w:t xml:space="preserve">the </w:t>
        </w:r>
      </w:ins>
      <w:r>
        <w:rPr>
          <w:rFonts w:ascii="Times New Roman" w:hAnsi="Times New Roman"/>
          <w:sz w:val="24"/>
          <w:szCs w:val="24"/>
        </w:rPr>
        <w:t>Wenner array the following configuration was used: number of stations = 400; minimum</w:t>
      </w:r>
      <w:del w:id="4114" w:author="Doug Oldenburg" w:date="2011-07-18T09:32:00Z">
        <w:r w:rsidDel="00E62989">
          <w:rPr>
            <w:rFonts w:ascii="Times New Roman" w:hAnsi="Times New Roman"/>
            <w:sz w:val="24"/>
            <w:szCs w:val="24"/>
          </w:rPr>
          <w:delText xml:space="preserve"> potential electrode separation</w:delText>
        </w:r>
      </w:del>
      <w:ins w:id="4115" w:author="Doug Oldenburg" w:date="2011-07-18T09:32:00Z">
        <w:r>
          <w:rPr>
            <w:rFonts w:ascii="Times New Roman" w:hAnsi="Times New Roman"/>
            <w:sz w:val="24"/>
            <w:szCs w:val="24"/>
          </w:rPr>
          <w:t xml:space="preserve"> a-spacing</w:t>
        </w:r>
      </w:ins>
      <w:r>
        <w:rPr>
          <w:rFonts w:ascii="Times New Roman" w:hAnsi="Times New Roman"/>
          <w:sz w:val="24"/>
          <w:szCs w:val="24"/>
        </w:rPr>
        <w:t xml:space="preserve"> = 80m; maximum </w:t>
      </w:r>
      <w:del w:id="4116" w:author="Doug Oldenburg" w:date="2011-07-18T09:32:00Z">
        <w:r w:rsidDel="00E62989">
          <w:rPr>
            <w:rFonts w:ascii="Times New Roman" w:hAnsi="Times New Roman"/>
            <w:sz w:val="24"/>
            <w:szCs w:val="24"/>
          </w:rPr>
          <w:delText>potential electrode</w:delText>
        </w:r>
      </w:del>
      <w:ins w:id="4117" w:author="Doug Oldenburg" w:date="2011-07-18T09:32:00Z">
        <w:r>
          <w:rPr>
            <w:rFonts w:ascii="Times New Roman" w:hAnsi="Times New Roman"/>
            <w:sz w:val="24"/>
            <w:szCs w:val="24"/>
          </w:rPr>
          <w:t xml:space="preserve">a-spacing </w:t>
        </w:r>
      </w:ins>
      <w:del w:id="4118" w:author="Doug Oldenburg" w:date="2011-07-18T09:32:00Z">
        <w:r w:rsidDel="00E62989">
          <w:rPr>
            <w:rFonts w:ascii="Times New Roman" w:hAnsi="Times New Roman"/>
            <w:sz w:val="24"/>
            <w:szCs w:val="24"/>
          </w:rPr>
          <w:delText xml:space="preserve"> separation = </w:delText>
        </w:r>
      </w:del>
      <w:r>
        <w:rPr>
          <w:rFonts w:ascii="Times New Roman" w:hAnsi="Times New Roman"/>
          <w:sz w:val="24"/>
          <w:szCs w:val="24"/>
        </w:rPr>
        <w:t>1367 m (spreading coefficient: 1.5 to accommodate up to 8 spreads per station).</w:t>
      </w:r>
      <w:ins w:id="4119" w:author="EOS" w:date="2011-07-19T13:24:00Z">
        <w:r>
          <w:rPr>
            <w:rFonts w:ascii="Times New Roman" w:hAnsi="Times New Roman"/>
            <w:sz w:val="24"/>
            <w:szCs w:val="24"/>
          </w:rPr>
          <w:t xml:space="preserve"> The spreading coefficient in this case is the multiplier used to calculate the increased spread distance between the potential electrodes</w:t>
        </w:r>
      </w:ins>
      <w:ins w:id="4120" w:author="EOS" w:date="2011-07-19T13:25:00Z">
        <w:r>
          <w:rPr>
            <w:rFonts w:ascii="Times New Roman" w:hAnsi="Times New Roman"/>
            <w:sz w:val="24"/>
            <w:szCs w:val="24"/>
          </w:rPr>
          <w:t xml:space="preserve"> for each station</w:t>
        </w:r>
      </w:ins>
      <w:ins w:id="4121" w:author="EOS" w:date="2011-07-19T13:24:00Z">
        <w:r>
          <w:rPr>
            <w:rFonts w:ascii="Times New Roman" w:hAnsi="Times New Roman"/>
            <w:sz w:val="24"/>
            <w:szCs w:val="24"/>
          </w:rPr>
          <w:t>, given the minimum separation</w:t>
        </w:r>
      </w:ins>
      <w:ins w:id="4122" w:author="EOS" w:date="2011-07-19T13:25:00Z">
        <w:r>
          <w:rPr>
            <w:rFonts w:ascii="Times New Roman" w:hAnsi="Times New Roman"/>
            <w:sz w:val="24"/>
            <w:szCs w:val="24"/>
          </w:rPr>
          <w:t xml:space="preserve"> “a”)</w:t>
        </w:r>
      </w:ins>
      <w:r>
        <w:rPr>
          <w:rFonts w:ascii="Times New Roman" w:hAnsi="Times New Roman"/>
          <w:sz w:val="24"/>
          <w:szCs w:val="24"/>
        </w:rPr>
        <w:t xml:space="preserve"> The total number of data for Wenner array (considering number of stations and all possible separations) was 2610</w:t>
      </w:r>
      <w:ins w:id="4123" w:author="EOS" w:date="2011-07-19T13:33:00Z">
        <w:r>
          <w:rPr>
            <w:rFonts w:ascii="Times New Roman" w:hAnsi="Times New Roman"/>
            <w:sz w:val="24"/>
            <w:szCs w:val="24"/>
          </w:rPr>
          <w:t xml:space="preserve"> (</w:t>
        </w:r>
      </w:ins>
      <w:ins w:id="4124" w:author="EOS" w:date="2011-08-03T10:53:00Z">
        <w:r w:rsidR="00962591">
          <w:rPr>
            <w:rFonts w:ascii="Times New Roman" w:hAnsi="Times New Roman"/>
            <w:color w:val="0000FF"/>
            <w:sz w:val="24"/>
            <w:szCs w:val="24"/>
            <w:u w:val="single"/>
          </w:rPr>
          <w:fldChar w:fldCharType="begin"/>
        </w:r>
        <w:r w:rsidR="00600815">
          <w:rPr>
            <w:rFonts w:ascii="Times New Roman" w:hAnsi="Times New Roman"/>
            <w:color w:val="0000FF"/>
            <w:sz w:val="24"/>
            <w:szCs w:val="24"/>
            <w:u w:val="single"/>
          </w:rPr>
          <w:instrText xml:space="preserve"> HYPERLINK  \l "FIG041" </w:instrText>
        </w:r>
        <w:r w:rsidR="00962591">
          <w:rPr>
            <w:rFonts w:ascii="Times New Roman" w:hAnsi="Times New Roman"/>
            <w:color w:val="0000FF"/>
            <w:sz w:val="24"/>
            <w:szCs w:val="24"/>
            <w:u w:val="single"/>
          </w:rPr>
          <w:fldChar w:fldCharType="separate"/>
        </w:r>
        <w:r w:rsidR="00600815" w:rsidRPr="00600815">
          <w:rPr>
            <w:rStyle w:val="Hyperlink"/>
            <w:rFonts w:ascii="Times New Roman" w:hAnsi="Times New Roman"/>
            <w:sz w:val="24"/>
            <w:szCs w:val="24"/>
          </w:rPr>
          <w:t>figur</w:t>
        </w:r>
        <w:r w:rsidR="00600815">
          <w:rPr>
            <w:rStyle w:val="Hyperlink"/>
            <w:rFonts w:ascii="Times New Roman" w:hAnsi="Times New Roman"/>
            <w:sz w:val="24"/>
            <w:szCs w:val="24"/>
          </w:rPr>
          <w:t>e 40b</w:t>
        </w:r>
        <w:r w:rsidR="00962591">
          <w:rPr>
            <w:rFonts w:ascii="Times New Roman" w:hAnsi="Times New Roman"/>
            <w:color w:val="0000FF"/>
            <w:sz w:val="24"/>
            <w:szCs w:val="24"/>
            <w:u w:val="single"/>
          </w:rPr>
          <w:fldChar w:fldCharType="end"/>
        </w:r>
      </w:ins>
      <w:ins w:id="4125" w:author="EOS" w:date="2011-07-19T13:33:00Z">
        <w:r>
          <w:rPr>
            <w:rFonts w:ascii="Times New Roman" w:hAnsi="Times New Roman"/>
            <w:sz w:val="24"/>
            <w:szCs w:val="24"/>
          </w:rPr>
          <w:t>)</w:t>
        </w:r>
      </w:ins>
      <w:r>
        <w:rPr>
          <w:rFonts w:ascii="Times New Roman" w:hAnsi="Times New Roman"/>
          <w:sz w:val="24"/>
          <w:szCs w:val="24"/>
        </w:rPr>
        <w:t xml:space="preserve">. </w:t>
      </w:r>
    </w:p>
    <w:p w:rsidR="007E3981" w:rsidRDefault="007E3981" w:rsidP="00506A1C">
      <w:pPr>
        <w:numPr>
          <w:ins w:id="4126" w:author="Doug Oldenburg" w:date="2011-07-18T09:33:00Z"/>
        </w:numPr>
        <w:rPr>
          <w:ins w:id="4127" w:author="Doug Oldenburg" w:date="2011-07-18T09:33:00Z"/>
          <w:rFonts w:ascii="Times New Roman" w:hAnsi="Times New Roman"/>
          <w:sz w:val="24"/>
          <w:szCs w:val="24"/>
        </w:rPr>
      </w:pPr>
    </w:p>
    <w:p w:rsidR="007E3981" w:rsidRPr="007E3981" w:rsidDel="00033163" w:rsidRDefault="007E3981" w:rsidP="00506A1C">
      <w:pPr>
        <w:rPr>
          <w:del w:id="4128" w:author="EOS" w:date="2011-07-19T13:25:00Z"/>
          <w:rFonts w:ascii="Times New Roman" w:hAnsi="Times New Roman"/>
          <w:b/>
          <w:sz w:val="24"/>
          <w:szCs w:val="24"/>
          <w:rPrChange w:id="4129" w:author="Unknown">
            <w:rPr>
              <w:del w:id="4130" w:author="EOS" w:date="2011-07-19T13:25:00Z"/>
              <w:rFonts w:ascii="Times New Roman" w:hAnsi="Times New Roman"/>
              <w:sz w:val="24"/>
              <w:szCs w:val="24"/>
            </w:rPr>
          </w:rPrChange>
        </w:rPr>
      </w:pPr>
      <w:ins w:id="4131" w:author="Doug Oldenburg" w:date="2011-07-18T09:33:00Z">
        <w:del w:id="4132" w:author="EOS" w:date="2011-07-19T13:25:00Z">
          <w:r w:rsidDel="00033163">
            <w:rPr>
              <w:rFonts w:ascii="Times New Roman" w:hAnsi="Times New Roman"/>
              <w:b/>
              <w:sz w:val="24"/>
              <w:szCs w:val="24"/>
            </w:rPr>
            <w:delText>What is spreading coefficient</w:delText>
          </w:r>
        </w:del>
      </w:ins>
    </w:p>
    <w:p w:rsidR="007E3981" w:rsidDel="00033163" w:rsidRDefault="007E3981" w:rsidP="00506A1C">
      <w:pPr>
        <w:rPr>
          <w:ins w:id="4133" w:author="Doug Oldenburg" w:date="2011-07-18T09:35:00Z"/>
          <w:del w:id="4134" w:author="EOS" w:date="2011-07-19T13:34:00Z"/>
          <w:rFonts w:ascii="Times New Roman" w:hAnsi="Times New Roman"/>
          <w:sz w:val="24"/>
          <w:szCs w:val="24"/>
        </w:rPr>
      </w:pPr>
      <w:r>
        <w:rPr>
          <w:rFonts w:ascii="Times New Roman" w:hAnsi="Times New Roman"/>
          <w:sz w:val="24"/>
          <w:szCs w:val="24"/>
        </w:rPr>
        <w:t xml:space="preserve">The pole-dipole synthetic survey </w:t>
      </w:r>
      <w:ins w:id="4135" w:author="Doug Oldenburg" w:date="2011-08-01T17:56:00Z">
        <w:r>
          <w:rPr>
            <w:rFonts w:ascii="Times New Roman" w:hAnsi="Times New Roman"/>
            <w:sz w:val="24"/>
            <w:szCs w:val="24"/>
          </w:rPr>
          <w:t xml:space="preserve">used a=75m and </w:t>
        </w:r>
      </w:ins>
      <w:del w:id="4136" w:author="Doug Oldenburg" w:date="2011-08-01T17:56:00Z">
        <w:r w:rsidDel="00145E11">
          <w:rPr>
            <w:rFonts w:ascii="Times New Roman" w:hAnsi="Times New Roman"/>
            <w:sz w:val="24"/>
            <w:szCs w:val="24"/>
          </w:rPr>
          <w:delText xml:space="preserve">accommodated </w:delText>
        </w:r>
      </w:del>
      <w:del w:id="4137" w:author="EOS" w:date="2011-07-19T13:25:00Z">
        <w:r w:rsidDel="00033163">
          <w:rPr>
            <w:rFonts w:ascii="Times New Roman" w:hAnsi="Times New Roman"/>
            <w:sz w:val="24"/>
            <w:szCs w:val="24"/>
          </w:rPr>
          <w:delText xml:space="preserve">300 </w:delText>
        </w:r>
      </w:del>
      <w:ins w:id="4138" w:author="EOS" w:date="2011-07-19T13:25:00Z">
        <w:r>
          <w:rPr>
            <w:rFonts w:ascii="Times New Roman" w:hAnsi="Times New Roman"/>
            <w:sz w:val="24"/>
            <w:szCs w:val="24"/>
          </w:rPr>
          <w:t>n=</w:t>
        </w:r>
      </w:ins>
      <w:ins w:id="4139" w:author="Doug Oldenburg" w:date="2011-08-01T17:56:00Z">
        <w:r>
          <w:rPr>
            <w:rFonts w:ascii="Times New Roman" w:hAnsi="Times New Roman"/>
            <w:sz w:val="24"/>
            <w:szCs w:val="24"/>
          </w:rPr>
          <w:t>1</w:t>
        </w:r>
        <w:proofErr w:type="gramStart"/>
        <w:r>
          <w:rPr>
            <w:rFonts w:ascii="Times New Roman" w:hAnsi="Times New Roman"/>
            <w:sz w:val="24"/>
            <w:szCs w:val="24"/>
          </w:rPr>
          <w:t>,</w:t>
        </w:r>
      </w:ins>
      <w:ins w:id="4140" w:author="EOS" w:date="2011-07-19T13:26:00Z">
        <w:r>
          <w:rPr>
            <w:rFonts w:ascii="Times New Roman" w:hAnsi="Times New Roman"/>
            <w:sz w:val="24"/>
            <w:szCs w:val="24"/>
          </w:rPr>
          <w:t>10</w:t>
        </w:r>
        <w:proofErr w:type="gramEnd"/>
        <w:del w:id="4141" w:author="Doug Oldenburg" w:date="2011-08-01T17:57:00Z">
          <w:r w:rsidDel="00145E11">
            <w:rPr>
              <w:rFonts w:ascii="Times New Roman" w:hAnsi="Times New Roman"/>
              <w:sz w:val="24"/>
              <w:szCs w:val="24"/>
            </w:rPr>
            <w:delText xml:space="preserve"> </w:delText>
          </w:r>
        </w:del>
        <w:del w:id="4142" w:author="Doug Oldenburg" w:date="2011-08-01T17:56:00Z">
          <w:r w:rsidDel="00145E11">
            <w:rPr>
              <w:rFonts w:ascii="Times New Roman" w:hAnsi="Times New Roman"/>
              <w:sz w:val="24"/>
              <w:szCs w:val="24"/>
            </w:rPr>
            <w:delText>spreads</w:delText>
          </w:r>
        </w:del>
        <w:del w:id="4143" w:author="Doug Oldenburg" w:date="2011-08-01T17:57:00Z">
          <w:r w:rsidDel="00145E11">
            <w:rPr>
              <w:rFonts w:ascii="Times New Roman" w:hAnsi="Times New Roman"/>
              <w:sz w:val="24"/>
              <w:szCs w:val="24"/>
            </w:rPr>
            <w:delText xml:space="preserve"> </w:delText>
          </w:r>
        </w:del>
        <w:del w:id="4144" w:author="Doug Oldenburg" w:date="2011-08-01T17:56:00Z">
          <w:r w:rsidDel="00145E11">
            <w:rPr>
              <w:rFonts w:ascii="Times New Roman" w:hAnsi="Times New Roman"/>
              <w:sz w:val="24"/>
              <w:szCs w:val="24"/>
            </w:rPr>
            <w:delText xml:space="preserve">for each station with a-step equal to </w:delText>
          </w:r>
        </w:del>
        <w:del w:id="4145" w:author="Doug Oldenburg" w:date="2011-08-01T17:57:00Z">
          <w:r w:rsidDel="00145E11">
            <w:rPr>
              <w:rFonts w:ascii="Times New Roman" w:hAnsi="Times New Roman"/>
              <w:sz w:val="24"/>
              <w:szCs w:val="24"/>
            </w:rPr>
            <w:delText>75 meters</w:delText>
          </w:r>
        </w:del>
        <w:r>
          <w:rPr>
            <w:rFonts w:ascii="Times New Roman" w:hAnsi="Times New Roman"/>
            <w:sz w:val="24"/>
            <w:szCs w:val="24"/>
          </w:rPr>
          <w:t xml:space="preserve">. </w:t>
        </w:r>
      </w:ins>
      <w:del w:id="4146" w:author="EOS" w:date="2011-07-19T13:27:00Z">
        <w:r w:rsidDel="00033163">
          <w:rPr>
            <w:rFonts w:ascii="Times New Roman" w:hAnsi="Times New Roman"/>
            <w:sz w:val="24"/>
            <w:szCs w:val="24"/>
          </w:rPr>
          <w:delText>stations with a minimum potential electrode distance equal to 80 m and spreading coefficient set to 2. One potential electrode remained fixed, while the other one was moved towards the current electrodes, allowing a maximum of 5 spreads per station.</w:delText>
        </w:r>
      </w:del>
      <w:ins w:id="4147" w:author="EOS" w:date="2011-07-19T13:27:00Z">
        <w:r>
          <w:rPr>
            <w:rFonts w:ascii="Times New Roman" w:hAnsi="Times New Roman"/>
            <w:sz w:val="24"/>
            <w:szCs w:val="24"/>
          </w:rPr>
          <w:t>The current pole was fixed on the right hand side of the array</w:t>
        </w:r>
      </w:ins>
      <w:ins w:id="4148" w:author="Doug Oldenburg" w:date="2011-08-01T18:00:00Z">
        <w:r>
          <w:rPr>
            <w:rFonts w:ascii="Times New Roman" w:hAnsi="Times New Roman"/>
            <w:sz w:val="24"/>
            <w:szCs w:val="24"/>
          </w:rPr>
          <w:t>.</w:t>
        </w:r>
      </w:ins>
      <w:ins w:id="4149" w:author="EOS" w:date="2011-07-19T13:27:00Z">
        <w:del w:id="4150" w:author="Doug Oldenburg" w:date="2011-08-01T17:58:00Z">
          <w:r w:rsidDel="00145E11">
            <w:rPr>
              <w:rFonts w:ascii="Times New Roman" w:hAnsi="Times New Roman"/>
              <w:sz w:val="24"/>
              <w:szCs w:val="24"/>
            </w:rPr>
            <w:delText xml:space="preserve">, while the potential electrodes were gradually moved away </w:delText>
          </w:r>
        </w:del>
      </w:ins>
      <w:ins w:id="4151" w:author="EOS" w:date="2011-07-19T13:28:00Z">
        <w:del w:id="4152" w:author="Doug Oldenburg" w:date="2011-08-01T17:58:00Z">
          <w:r w:rsidDel="00145E11">
            <w:rPr>
              <w:rFonts w:ascii="Times New Roman" w:hAnsi="Times New Roman"/>
              <w:sz w:val="24"/>
              <w:szCs w:val="24"/>
            </w:rPr>
            <w:delText>with</w:delText>
          </w:r>
        </w:del>
      </w:ins>
      <w:ins w:id="4153" w:author="EOS" w:date="2011-07-19T13:27:00Z">
        <w:del w:id="4154" w:author="Doug Oldenburg" w:date="2011-08-01T17:58:00Z">
          <w:r w:rsidDel="00145E11">
            <w:rPr>
              <w:rFonts w:ascii="Times New Roman" w:hAnsi="Times New Roman"/>
              <w:sz w:val="24"/>
              <w:szCs w:val="24"/>
            </w:rPr>
            <w:delText xml:space="preserve"> 75m step</w:delText>
          </w:r>
        </w:del>
      </w:ins>
      <w:ins w:id="4155" w:author="EOS" w:date="2011-07-19T13:28:00Z">
        <w:del w:id="4156" w:author="Doug Oldenburg" w:date="2011-08-01T17:58:00Z">
          <w:r w:rsidDel="00145E11">
            <w:rPr>
              <w:rFonts w:ascii="Times New Roman" w:hAnsi="Times New Roman"/>
              <w:sz w:val="24"/>
              <w:szCs w:val="24"/>
            </w:rPr>
            <w:delText xml:space="preserve"> </w:delText>
          </w:r>
          <w:r w:rsidDel="00DC468F">
            <w:rPr>
              <w:rFonts w:ascii="Times New Roman" w:hAnsi="Times New Roman"/>
              <w:sz w:val="24"/>
              <w:szCs w:val="24"/>
            </w:rPr>
            <w:delText xml:space="preserve">reaching the </w:delText>
          </w:r>
        </w:del>
        <w:del w:id="4157" w:author="Doug Oldenburg" w:date="2011-08-01T18:00:00Z">
          <w:r w:rsidDel="00DC468F">
            <w:rPr>
              <w:rFonts w:ascii="Times New Roman" w:hAnsi="Times New Roman"/>
              <w:sz w:val="24"/>
              <w:szCs w:val="24"/>
            </w:rPr>
            <w:delText>maximum spread distance of 750m for pole-dipole survey.</w:delText>
          </w:r>
        </w:del>
        <w:r>
          <w:rPr>
            <w:rFonts w:ascii="Times New Roman" w:hAnsi="Times New Roman"/>
            <w:sz w:val="24"/>
            <w:szCs w:val="24"/>
          </w:rPr>
          <w:t xml:space="preserve"> </w:t>
        </w:r>
      </w:ins>
      <w:del w:id="4158" w:author="EOS" w:date="2011-07-19T13:28:00Z">
        <w:r w:rsidDel="00033163">
          <w:rPr>
            <w:rFonts w:ascii="Times New Roman" w:hAnsi="Times New Roman"/>
            <w:sz w:val="24"/>
            <w:szCs w:val="24"/>
          </w:rPr>
          <w:delText xml:space="preserve"> </w:delText>
        </w:r>
      </w:del>
      <w:r>
        <w:rPr>
          <w:rFonts w:ascii="Times New Roman" w:hAnsi="Times New Roman"/>
          <w:sz w:val="24"/>
          <w:szCs w:val="24"/>
        </w:rPr>
        <w:t xml:space="preserve">This resulted in a total number of pole-dipole data of </w:t>
      </w:r>
      <w:del w:id="4159" w:author="EOS" w:date="2011-07-19T13:28:00Z">
        <w:r w:rsidDel="00033163">
          <w:rPr>
            <w:rFonts w:ascii="Times New Roman" w:hAnsi="Times New Roman"/>
            <w:sz w:val="24"/>
            <w:szCs w:val="24"/>
          </w:rPr>
          <w:delText>1350</w:delText>
        </w:r>
      </w:del>
      <w:ins w:id="4160" w:author="EOS" w:date="2011-07-19T13:28:00Z">
        <w:r>
          <w:rPr>
            <w:rFonts w:ascii="Times New Roman" w:hAnsi="Times New Roman"/>
            <w:sz w:val="24"/>
            <w:szCs w:val="24"/>
          </w:rPr>
          <w:t>1005</w:t>
        </w:r>
      </w:ins>
      <w:ins w:id="4161" w:author="EOS" w:date="2011-07-19T13:33:00Z">
        <w:r>
          <w:rPr>
            <w:rFonts w:ascii="Times New Roman" w:hAnsi="Times New Roman"/>
            <w:sz w:val="24"/>
            <w:szCs w:val="24"/>
          </w:rPr>
          <w:t xml:space="preserve"> (</w:t>
        </w:r>
      </w:ins>
      <w:ins w:id="4162" w:author="EOS" w:date="2011-08-03T10:53:00Z">
        <w:r w:rsidR="00962591">
          <w:rPr>
            <w:rFonts w:ascii="Times New Roman" w:hAnsi="Times New Roman"/>
            <w:color w:val="0000FF"/>
            <w:sz w:val="24"/>
            <w:szCs w:val="24"/>
            <w:u w:val="single"/>
          </w:rPr>
          <w:fldChar w:fldCharType="begin"/>
        </w:r>
        <w:r w:rsidR="00600815">
          <w:rPr>
            <w:rFonts w:ascii="Times New Roman" w:hAnsi="Times New Roman"/>
            <w:color w:val="0000FF"/>
            <w:sz w:val="24"/>
            <w:szCs w:val="24"/>
            <w:u w:val="single"/>
          </w:rPr>
          <w:instrText xml:space="preserve"> HYPERLINK  \l "FIG041" </w:instrText>
        </w:r>
        <w:r w:rsidR="00962591">
          <w:rPr>
            <w:rFonts w:ascii="Times New Roman" w:hAnsi="Times New Roman"/>
            <w:color w:val="0000FF"/>
            <w:sz w:val="24"/>
            <w:szCs w:val="24"/>
            <w:u w:val="single"/>
          </w:rPr>
          <w:fldChar w:fldCharType="separate"/>
        </w:r>
        <w:r w:rsidR="00600815" w:rsidRPr="00600815">
          <w:rPr>
            <w:rStyle w:val="Hyperlink"/>
            <w:rFonts w:ascii="Times New Roman" w:hAnsi="Times New Roman"/>
            <w:sz w:val="24"/>
            <w:szCs w:val="24"/>
          </w:rPr>
          <w:t>figur</w:t>
        </w:r>
        <w:r w:rsidR="00600815">
          <w:rPr>
            <w:rStyle w:val="Hyperlink"/>
            <w:rFonts w:ascii="Times New Roman" w:hAnsi="Times New Roman"/>
            <w:sz w:val="24"/>
            <w:szCs w:val="24"/>
          </w:rPr>
          <w:t>e 40c</w:t>
        </w:r>
        <w:r w:rsidR="00962591">
          <w:rPr>
            <w:rFonts w:ascii="Times New Roman" w:hAnsi="Times New Roman"/>
            <w:color w:val="0000FF"/>
            <w:sz w:val="24"/>
            <w:szCs w:val="24"/>
            <w:u w:val="single"/>
          </w:rPr>
          <w:fldChar w:fldCharType="end"/>
        </w:r>
      </w:ins>
      <w:ins w:id="4163" w:author="EOS" w:date="2011-07-19T13:33:00Z">
        <w:r>
          <w:rPr>
            <w:rFonts w:ascii="Times New Roman" w:hAnsi="Times New Roman"/>
            <w:sz w:val="24"/>
            <w:szCs w:val="24"/>
          </w:rPr>
          <w:t>)</w:t>
        </w:r>
      </w:ins>
      <w:r>
        <w:rPr>
          <w:rFonts w:ascii="Times New Roman" w:hAnsi="Times New Roman"/>
          <w:sz w:val="24"/>
          <w:szCs w:val="24"/>
        </w:rPr>
        <w:t xml:space="preserve">. The combined </w:t>
      </w:r>
      <w:ins w:id="4164" w:author="Doug Oldenburg" w:date="2011-07-18T09:34:00Z">
        <w:r>
          <w:rPr>
            <w:rFonts w:ascii="Times New Roman" w:hAnsi="Times New Roman"/>
            <w:sz w:val="24"/>
            <w:szCs w:val="24"/>
          </w:rPr>
          <w:t xml:space="preserve">Wenner and pole-dipole </w:t>
        </w:r>
      </w:ins>
      <w:r>
        <w:rPr>
          <w:rFonts w:ascii="Times New Roman" w:hAnsi="Times New Roman"/>
          <w:sz w:val="24"/>
          <w:szCs w:val="24"/>
        </w:rPr>
        <w:t xml:space="preserve">data set contains </w:t>
      </w:r>
      <w:del w:id="4165" w:author="EOS" w:date="2011-07-19T13:28:00Z">
        <w:r w:rsidDel="00033163">
          <w:rPr>
            <w:rFonts w:ascii="Times New Roman" w:hAnsi="Times New Roman"/>
            <w:sz w:val="24"/>
            <w:szCs w:val="24"/>
          </w:rPr>
          <w:delText xml:space="preserve">3960 </w:delText>
        </w:r>
      </w:del>
      <w:ins w:id="4166" w:author="EOS" w:date="2011-07-19T13:28:00Z">
        <w:r>
          <w:rPr>
            <w:rFonts w:ascii="Times New Roman" w:hAnsi="Times New Roman"/>
            <w:sz w:val="24"/>
            <w:szCs w:val="24"/>
          </w:rPr>
          <w:t xml:space="preserve">3615 </w:t>
        </w:r>
      </w:ins>
      <w:r>
        <w:rPr>
          <w:rFonts w:ascii="Times New Roman" w:hAnsi="Times New Roman"/>
          <w:sz w:val="24"/>
          <w:szCs w:val="24"/>
        </w:rPr>
        <w:t>data (</w:t>
      </w:r>
      <w:ins w:id="4167" w:author="EOS" w:date="2011-08-03T10:53:00Z">
        <w:r w:rsidR="00962591">
          <w:rPr>
            <w:rFonts w:ascii="Times New Roman" w:hAnsi="Times New Roman"/>
            <w:color w:val="0000FF"/>
            <w:sz w:val="24"/>
            <w:szCs w:val="24"/>
            <w:u w:val="single"/>
          </w:rPr>
          <w:fldChar w:fldCharType="begin"/>
        </w:r>
        <w:r w:rsidR="00600815">
          <w:rPr>
            <w:rFonts w:ascii="Times New Roman" w:hAnsi="Times New Roman"/>
            <w:color w:val="0000FF"/>
            <w:sz w:val="24"/>
            <w:szCs w:val="24"/>
            <w:u w:val="single"/>
          </w:rPr>
          <w:instrText xml:space="preserve"> HYPERLINK  \l "FIG041" </w:instrText>
        </w:r>
        <w:r w:rsidR="00962591">
          <w:rPr>
            <w:rFonts w:ascii="Times New Roman" w:hAnsi="Times New Roman"/>
            <w:color w:val="0000FF"/>
            <w:sz w:val="24"/>
            <w:szCs w:val="24"/>
            <w:u w:val="single"/>
          </w:rPr>
          <w:fldChar w:fldCharType="separate"/>
        </w:r>
        <w:r w:rsidR="00600815" w:rsidRPr="00600815">
          <w:rPr>
            <w:rStyle w:val="Hyperlink"/>
            <w:rFonts w:ascii="Times New Roman" w:hAnsi="Times New Roman"/>
            <w:sz w:val="24"/>
            <w:szCs w:val="24"/>
          </w:rPr>
          <w:t>figur</w:t>
        </w:r>
        <w:r w:rsidR="00600815">
          <w:rPr>
            <w:rStyle w:val="Hyperlink"/>
            <w:rFonts w:ascii="Times New Roman" w:hAnsi="Times New Roman"/>
            <w:sz w:val="24"/>
            <w:szCs w:val="24"/>
          </w:rPr>
          <w:t>e 40d</w:t>
        </w:r>
        <w:r w:rsidR="00962591">
          <w:rPr>
            <w:rFonts w:ascii="Times New Roman" w:hAnsi="Times New Roman"/>
            <w:color w:val="0000FF"/>
            <w:sz w:val="24"/>
            <w:szCs w:val="24"/>
            <w:u w:val="single"/>
          </w:rPr>
          <w:fldChar w:fldCharType="end"/>
        </w:r>
      </w:ins>
      <w:r>
        <w:rPr>
          <w:rFonts w:ascii="Times New Roman" w:hAnsi="Times New Roman"/>
          <w:sz w:val="24"/>
          <w:szCs w:val="24"/>
        </w:rPr>
        <w:t xml:space="preserve">). </w:t>
      </w:r>
    </w:p>
    <w:p w:rsidR="007E3981" w:rsidRDefault="007E3981" w:rsidP="00506A1C">
      <w:pPr>
        <w:numPr>
          <w:ins w:id="4168" w:author="Doug Oldenburg" w:date="2011-07-18T09:36:00Z"/>
        </w:numPr>
        <w:rPr>
          <w:ins w:id="4169" w:author="Doug Oldenburg" w:date="2011-07-18T09:36:00Z"/>
          <w:rFonts w:ascii="Times New Roman" w:hAnsi="Times New Roman"/>
          <w:sz w:val="24"/>
          <w:szCs w:val="24"/>
        </w:rPr>
      </w:pPr>
    </w:p>
    <w:p w:rsidR="007E3981" w:rsidDel="00033163" w:rsidRDefault="007E3981" w:rsidP="00506A1C">
      <w:pPr>
        <w:numPr>
          <w:ins w:id="4170" w:author="Doug Oldenburg" w:date="2011-07-18T09:36:00Z"/>
        </w:numPr>
        <w:rPr>
          <w:ins w:id="4171" w:author="Doug Oldenburg" w:date="2011-07-18T10:06:00Z"/>
          <w:del w:id="4172" w:author="EOS" w:date="2011-07-19T13:33:00Z"/>
          <w:rFonts w:ascii="Times New Roman" w:hAnsi="Times New Roman"/>
          <w:b/>
          <w:sz w:val="24"/>
          <w:szCs w:val="24"/>
        </w:rPr>
      </w:pPr>
      <w:ins w:id="4173" w:author="Doug Oldenburg" w:date="2011-07-18T09:36:00Z">
        <w:del w:id="4174" w:author="EOS" w:date="2011-07-19T13:33:00Z">
          <w:r w:rsidDel="00033163">
            <w:rPr>
              <w:rFonts w:ascii="Times New Roman" w:hAnsi="Times New Roman"/>
              <w:b/>
              <w:sz w:val="24"/>
              <w:szCs w:val="24"/>
            </w:rPr>
            <w:delText>What noise was added?</w:delText>
          </w:r>
        </w:del>
      </w:ins>
    </w:p>
    <w:p w:rsidR="007E3981" w:rsidDel="00033163" w:rsidRDefault="007E3981" w:rsidP="00506A1C">
      <w:pPr>
        <w:numPr>
          <w:ins w:id="4175" w:author="Doug Oldenburg" w:date="2011-07-18T09:36:00Z"/>
        </w:numPr>
        <w:rPr>
          <w:ins w:id="4176" w:author="Doug Oldenburg" w:date="2011-07-18T10:16:00Z"/>
          <w:del w:id="4177" w:author="EOS" w:date="2011-07-19T13:33:00Z"/>
          <w:rFonts w:ascii="Times New Roman" w:hAnsi="Times New Roman"/>
          <w:b/>
          <w:sz w:val="24"/>
          <w:szCs w:val="24"/>
        </w:rPr>
      </w:pPr>
      <w:ins w:id="4178" w:author="Doug Oldenburg" w:date="2011-07-18T10:06:00Z">
        <w:del w:id="4179" w:author="EOS" w:date="2011-07-19T13:33:00Z">
          <w:r w:rsidDel="00033163">
            <w:rPr>
              <w:rFonts w:ascii="Times New Roman" w:hAnsi="Times New Roman"/>
              <w:b/>
              <w:sz w:val="24"/>
              <w:szCs w:val="24"/>
            </w:rPr>
            <w:delText>This isn’t a very appealing model from a geologic standpoint and the resultant images, though ok, don</w:delText>
          </w:r>
        </w:del>
      </w:ins>
      <w:ins w:id="4180" w:author="Doug Oldenburg" w:date="2011-07-18T10:07:00Z">
        <w:del w:id="4181" w:author="EOS" w:date="2011-07-19T13:33:00Z">
          <w:r w:rsidDel="00033163">
            <w:rPr>
              <w:rFonts w:ascii="Times New Roman" w:hAnsi="Times New Roman"/>
              <w:b/>
              <w:sz w:val="24"/>
              <w:szCs w:val="24"/>
            </w:rPr>
            <w:delText xml:space="preserve">’t have a </w:delText>
          </w:r>
        </w:del>
      </w:ins>
      <w:ins w:id="4182" w:author="Doug Oldenburg" w:date="2011-07-18T10:13:00Z">
        <w:del w:id="4183" w:author="EOS" w:date="2011-07-19T13:33:00Z">
          <w:r w:rsidDel="00033163">
            <w:rPr>
              <w:rFonts w:ascii="Times New Roman" w:hAnsi="Times New Roman"/>
              <w:b/>
              <w:sz w:val="24"/>
              <w:szCs w:val="24"/>
            </w:rPr>
            <w:delText>strong impact. See notes for a new suggested model. Also, I don</w:delText>
          </w:r>
        </w:del>
      </w:ins>
      <w:ins w:id="4184" w:author="Doug Oldenburg" w:date="2011-07-18T10:14:00Z">
        <w:del w:id="4185" w:author="EOS" w:date="2011-07-19T13:33:00Z">
          <w:r w:rsidDel="00033163">
            <w:rPr>
              <w:rFonts w:ascii="Times New Roman" w:hAnsi="Times New Roman"/>
              <w:b/>
              <w:sz w:val="24"/>
              <w:szCs w:val="24"/>
            </w:rPr>
            <w:delText>’t understand the convergence curve. Your reference and initial models are the same halfspace so the model norm should beging with zero.</w:delText>
          </w:r>
        </w:del>
      </w:ins>
    </w:p>
    <w:p w:rsidR="007E3981" w:rsidDel="00033163" w:rsidRDefault="007E3981" w:rsidP="00506A1C">
      <w:pPr>
        <w:numPr>
          <w:ins w:id="4186" w:author="Doug Oldenburg" w:date="2011-07-18T09:36:00Z"/>
        </w:numPr>
        <w:rPr>
          <w:ins w:id="4187" w:author="Doug Oldenburg" w:date="2011-07-18T10:16:00Z"/>
          <w:del w:id="4188" w:author="EOS" w:date="2011-07-19T13:33:00Z"/>
          <w:rFonts w:ascii="Times New Roman" w:hAnsi="Times New Roman"/>
          <w:b/>
          <w:sz w:val="24"/>
          <w:szCs w:val="24"/>
        </w:rPr>
      </w:pPr>
    </w:p>
    <w:p w:rsidR="007E3981" w:rsidRPr="002D3A17" w:rsidDel="00033163" w:rsidRDefault="007E3981" w:rsidP="00506A1C">
      <w:pPr>
        <w:numPr>
          <w:ins w:id="4189" w:author="Doug Oldenburg" w:date="2011-07-18T09:36:00Z"/>
        </w:numPr>
        <w:rPr>
          <w:ins w:id="4190" w:author="Doug Oldenburg" w:date="2011-07-18T10:06:00Z"/>
          <w:del w:id="4191" w:author="EOS" w:date="2011-07-19T13:33:00Z"/>
          <w:rFonts w:ascii="Times New Roman" w:hAnsi="Times New Roman"/>
          <w:b/>
          <w:sz w:val="24"/>
          <w:szCs w:val="24"/>
        </w:rPr>
      </w:pPr>
      <w:ins w:id="4192" w:author="Doug Oldenburg" w:date="2011-07-18T10:16:00Z">
        <w:del w:id="4193" w:author="EOS" w:date="2011-07-19T13:33:00Z">
          <w:r w:rsidDel="00033163">
            <w:rPr>
              <w:rFonts w:ascii="Times New Roman" w:hAnsi="Times New Roman"/>
              <w:b/>
              <w:sz w:val="24"/>
              <w:szCs w:val="24"/>
            </w:rPr>
            <w:delText>For data plots, you might also plot apparent resistivity pseudosections for Wenner and pole-dipole separately.</w:delText>
          </w:r>
        </w:del>
      </w:ins>
    </w:p>
    <w:p w:rsidR="007E3981" w:rsidRPr="007E3981" w:rsidRDefault="007E3981" w:rsidP="00506A1C">
      <w:pPr>
        <w:numPr>
          <w:ins w:id="4194" w:author="Doug Oldenburg" w:date="2011-07-18T09:36:00Z"/>
        </w:numPr>
        <w:rPr>
          <w:rFonts w:ascii="Times New Roman" w:hAnsi="Times New Roman"/>
          <w:b/>
          <w:sz w:val="24"/>
          <w:szCs w:val="24"/>
          <w:rPrChange w:id="4195" w:author="Unknown">
            <w:rPr>
              <w:rFonts w:ascii="Times New Roman" w:hAnsi="Times New Roman"/>
              <w:sz w:val="24"/>
              <w:szCs w:val="24"/>
            </w:rPr>
          </w:rPrChange>
        </w:rPr>
      </w:pPr>
    </w:p>
    <w:p w:rsidR="007E3981" w:rsidDel="00C325EF" w:rsidRDefault="007E3981" w:rsidP="00506A1C">
      <w:pPr>
        <w:rPr>
          <w:del w:id="4196" w:author="EOS" w:date="2011-07-19T13:34:00Z"/>
          <w:rFonts w:ascii="Times New Roman" w:hAnsi="Times New Roman"/>
          <w:sz w:val="24"/>
          <w:szCs w:val="24"/>
        </w:rPr>
      </w:pPr>
    </w:p>
    <w:p w:rsidR="007E3981" w:rsidRDefault="007E3981" w:rsidP="00506A1C">
      <w:pPr>
        <w:rPr>
          <w:rFonts w:ascii="Times New Roman" w:hAnsi="Times New Roman"/>
          <w:sz w:val="24"/>
          <w:szCs w:val="24"/>
        </w:rPr>
      </w:pPr>
      <w:del w:id="4197" w:author="EOS" w:date="2011-07-19T13:34:00Z">
        <w:r w:rsidDel="00033163">
          <w:rPr>
            <w:rFonts w:ascii="Times New Roman" w:hAnsi="Times New Roman"/>
            <w:sz w:val="24"/>
            <w:szCs w:val="24"/>
          </w:rPr>
          <w:delText>The model used for the simulation accommodated five prisms of different size ranging in resistivity from 10 to 10000 Ohm m and planted</w:delText>
        </w:r>
      </w:del>
      <w:ins w:id="4198" w:author="Doug Oldenburg" w:date="2011-07-18T09:34:00Z">
        <w:del w:id="4199" w:author="EOS" w:date="2011-07-19T13:34:00Z">
          <w:r w:rsidDel="00033163">
            <w:rPr>
              <w:rFonts w:ascii="Times New Roman" w:hAnsi="Times New Roman"/>
              <w:sz w:val="24"/>
              <w:szCs w:val="24"/>
            </w:rPr>
            <w:delText xml:space="preserve"> buried</w:delText>
          </w:r>
        </w:del>
      </w:ins>
      <w:del w:id="4200" w:author="EOS" w:date="2011-07-19T13:34:00Z">
        <w:r w:rsidDel="00033163">
          <w:rPr>
            <w:rFonts w:ascii="Times New Roman" w:hAnsi="Times New Roman"/>
            <w:sz w:val="24"/>
            <w:szCs w:val="24"/>
          </w:rPr>
          <w:delText xml:space="preserve"> in a uniform </w:delText>
        </w:r>
      </w:del>
      <w:del w:id="4201" w:author="EOS" w:date="2011-06-14T16:24:00Z">
        <w:r w:rsidDel="00E23C5B">
          <w:rPr>
            <w:rFonts w:ascii="Times New Roman" w:hAnsi="Times New Roman"/>
            <w:sz w:val="24"/>
            <w:szCs w:val="24"/>
          </w:rPr>
          <w:delText>half-space</w:delText>
        </w:r>
      </w:del>
      <w:del w:id="4202" w:author="EOS" w:date="2011-07-19T13:34:00Z">
        <w:r w:rsidDel="00033163">
          <w:rPr>
            <w:rFonts w:ascii="Times New Roman" w:hAnsi="Times New Roman"/>
            <w:sz w:val="24"/>
            <w:szCs w:val="24"/>
          </w:rPr>
          <w:delText xml:space="preserve"> with electrical resistivity of 1000 Ohm m (). </w:delText>
        </w:r>
      </w:del>
      <w:r>
        <w:rPr>
          <w:rFonts w:ascii="Times New Roman" w:hAnsi="Times New Roman"/>
          <w:sz w:val="24"/>
          <w:szCs w:val="24"/>
        </w:rPr>
        <w:t xml:space="preserve">This </w:t>
      </w:r>
      <w:ins w:id="4203" w:author="EOS" w:date="2011-07-19T13:34:00Z">
        <w:r>
          <w:rPr>
            <w:rFonts w:ascii="Times New Roman" w:hAnsi="Times New Roman"/>
            <w:sz w:val="24"/>
            <w:szCs w:val="24"/>
          </w:rPr>
          <w:t xml:space="preserve">synthetic model was discretized </w:t>
        </w:r>
      </w:ins>
      <w:ins w:id="4204" w:author="Doug Oldenburg" w:date="2011-08-01T18:00:00Z">
        <w:r>
          <w:rPr>
            <w:rFonts w:ascii="Times New Roman" w:hAnsi="Times New Roman"/>
            <w:sz w:val="24"/>
            <w:szCs w:val="24"/>
          </w:rPr>
          <w:t>with</w:t>
        </w:r>
      </w:ins>
      <w:ins w:id="4205" w:author="EOS" w:date="2011-07-19T13:34:00Z">
        <w:del w:id="4206" w:author="Doug Oldenburg" w:date="2011-08-01T18:00:00Z">
          <w:r w:rsidDel="00DC468F">
            <w:rPr>
              <w:rFonts w:ascii="Times New Roman" w:hAnsi="Times New Roman"/>
              <w:sz w:val="24"/>
              <w:szCs w:val="24"/>
            </w:rPr>
            <w:delText>over</w:delText>
          </w:r>
        </w:del>
        <w:r>
          <w:rPr>
            <w:rFonts w:ascii="Times New Roman" w:hAnsi="Times New Roman"/>
            <w:sz w:val="24"/>
            <w:szCs w:val="24"/>
          </w:rPr>
          <w:t xml:space="preserve"> a mesh, composed of 17918 </w:t>
        </w:r>
      </w:ins>
      <w:ins w:id="4207" w:author="EOS" w:date="2011-07-19T13:35:00Z">
        <w:r>
          <w:rPr>
            <w:rFonts w:ascii="Times New Roman" w:hAnsi="Times New Roman"/>
            <w:sz w:val="24"/>
            <w:szCs w:val="24"/>
          </w:rPr>
          <w:t>cells (including padding), with the smallest cells reaching 30m horizontally and 15m vertically for the core region (depth to 1 km)</w:t>
        </w:r>
      </w:ins>
      <w:del w:id="4208" w:author="EOS" w:date="2011-07-19T13:34:00Z">
        <w:r w:rsidDel="00033163">
          <w:rPr>
            <w:rFonts w:ascii="Times New Roman" w:hAnsi="Times New Roman"/>
            <w:sz w:val="24"/>
            <w:szCs w:val="24"/>
          </w:rPr>
          <w:delText>combined dataset was forward simulated and inverted on the same mesh</w:delText>
        </w:r>
      </w:del>
      <w:del w:id="4209" w:author="EOS" w:date="2011-07-19T13:35:00Z">
        <w:r w:rsidDel="00C325EF">
          <w:rPr>
            <w:rFonts w:ascii="Times New Roman" w:hAnsi="Times New Roman"/>
            <w:sz w:val="24"/>
            <w:szCs w:val="24"/>
          </w:rPr>
          <w:delText>, with the smallest cell set to 25m laterally and 20 m vertically and allowing padding distance of 2600 m on each side and 5000m vertically (). The total number of cells in the mesh equals 13616.</w:delText>
        </w:r>
      </w:del>
      <w:ins w:id="4210" w:author="EOS" w:date="2011-07-19T13:35:00Z">
        <w:r>
          <w:rPr>
            <w:rFonts w:ascii="Times New Roman" w:hAnsi="Times New Roman"/>
            <w:sz w:val="24"/>
            <w:szCs w:val="24"/>
          </w:rPr>
          <w:t>.</w:t>
        </w:r>
      </w:ins>
    </w:p>
    <w:p w:rsidR="007E3981" w:rsidRDefault="007E3981" w:rsidP="008D6697"/>
    <w:p w:rsidR="007E3981" w:rsidRDefault="00EF6550" w:rsidP="008D6697">
      <w:ins w:id="4211" w:author="EOS" w:date="2011-07-25T09:38:00Z">
        <w:r>
          <w:rPr>
            <w:noProof/>
            <w:lang w:val="en-CA" w:eastAsia="en-CA"/>
            <w:rPrChange w:id="4212" w:author="Unknown">
              <w:rPr>
                <w:b/>
                <w:bCs/>
                <w:noProof/>
                <w:color w:val="4F81BD"/>
                <w:sz w:val="18"/>
                <w:szCs w:val="18"/>
                <w:lang w:val="en-CA" w:eastAsia="en-CA"/>
              </w:rPr>
            </w:rPrChange>
          </w:rPr>
          <w:drawing>
            <wp:inline distT="0" distB="0" distL="0" distR="0">
              <wp:extent cx="6210300" cy="469900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10300" cy="4699000"/>
                      </a:xfrm>
                      <a:prstGeom prst="rect">
                        <a:avLst/>
                      </a:prstGeom>
                      <a:noFill/>
                      <a:ln>
                        <a:noFill/>
                      </a:ln>
                    </pic:spPr>
                  </pic:pic>
                </a:graphicData>
              </a:graphic>
            </wp:inline>
          </w:drawing>
        </w:r>
      </w:ins>
      <w:del w:id="4213" w:author="EOS" w:date="2011-07-19T13:35:00Z">
        <w:r>
          <w:rPr>
            <w:noProof/>
            <w:lang w:val="en-CA" w:eastAsia="en-CA"/>
            <w:rPrChange w:id="4214" w:author="Unknown">
              <w:rPr>
                <w:b/>
                <w:bCs/>
                <w:noProof/>
                <w:color w:val="4F81BD"/>
                <w:sz w:val="18"/>
                <w:szCs w:val="18"/>
                <w:lang w:val="en-CA" w:eastAsia="en-CA"/>
              </w:rPr>
            </w:rPrChange>
          </w:rPr>
          <w:drawing>
            <wp:inline distT="0" distB="0" distL="0" distR="0">
              <wp:extent cx="6210300" cy="3683000"/>
              <wp:effectExtent l="0" t="0" r="0" b="0"/>
              <wp:docPr id="300"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10300" cy="3683000"/>
                      </a:xfrm>
                      <a:prstGeom prst="rect">
                        <a:avLst/>
                      </a:prstGeom>
                      <a:noFill/>
                      <a:ln>
                        <a:noFill/>
                      </a:ln>
                    </pic:spPr>
                  </pic:pic>
                </a:graphicData>
              </a:graphic>
            </wp:inline>
          </w:drawing>
        </w:r>
      </w:del>
    </w:p>
    <w:p w:rsidR="00EF6550" w:rsidRDefault="00962591">
      <w:pPr>
        <w:pStyle w:val="Caption"/>
        <w:jc w:val="center"/>
        <w:rPr>
          <w:ins w:id="4215" w:author="EOS" w:date="2011-06-16T17:13:00Z"/>
          <w:rFonts w:cs="Calibri"/>
          <w:color w:val="auto"/>
          <w:sz w:val="22"/>
          <w:szCs w:val="22"/>
          <w:rPrChange w:id="4216" w:author="EOS" w:date="2011-06-16T17:17:00Z">
            <w:rPr>
              <w:ins w:id="4217" w:author="EOS" w:date="2011-06-16T17:13:00Z"/>
              <w:rFonts w:cs="Calibri"/>
              <w:szCs w:val="22"/>
            </w:rPr>
          </w:rPrChange>
        </w:rPr>
        <w:pPrChange w:id="4218" w:author="EOS" w:date="2011-06-16T17:17:00Z">
          <w:pPr>
            <w:pStyle w:val="Caption"/>
          </w:pPr>
        </w:pPrChange>
      </w:pPr>
      <w:bookmarkStart w:id="4219" w:name="FIG37"/>
      <w:bookmarkStart w:id="4220" w:name="FIG041"/>
      <w:del w:id="4221" w:author="EOS" w:date="2011-06-16T17:17:00Z">
        <w:r w:rsidRPr="00962591">
          <w:rPr>
            <w:rFonts w:cs="Calibri"/>
            <w:b w:val="0"/>
            <w:color w:val="auto"/>
            <w:sz w:val="22"/>
            <w:szCs w:val="22"/>
            <w:rPrChange w:id="4222" w:author="EOS" w:date="2011-06-16T17:18:00Z">
              <w:rPr>
                <w:rFonts w:ascii="Times New Roman" w:hAnsi="Times New Roman" w:cs="Calibri"/>
                <w:b w:val="0"/>
                <w:color w:val="0000FF"/>
                <w:sz w:val="24"/>
                <w:szCs w:val="22"/>
                <w:u w:val="single"/>
              </w:rPr>
            </w:rPrChange>
          </w:rPr>
          <w:delText xml:space="preserve">Figure </w:delText>
        </w:r>
      </w:del>
      <w:del w:id="4223" w:author="EOS" w:date="2011-06-15T12:30:00Z">
        <w:r w:rsidRPr="00962591">
          <w:rPr>
            <w:rFonts w:cs="Calibri"/>
            <w:b w:val="0"/>
            <w:color w:val="auto"/>
            <w:sz w:val="22"/>
            <w:szCs w:val="22"/>
            <w:rPrChange w:id="4224" w:author="EOS" w:date="2011-06-16T17:18:00Z">
              <w:rPr>
                <w:rFonts w:ascii="Times New Roman" w:hAnsi="Times New Roman" w:cs="Calibri"/>
                <w:b w:val="0"/>
                <w:color w:val="0000FF"/>
                <w:sz w:val="24"/>
                <w:szCs w:val="22"/>
                <w:u w:val="single"/>
              </w:rPr>
            </w:rPrChange>
          </w:rPr>
          <w:delText>33</w:delText>
        </w:r>
      </w:del>
      <w:bookmarkEnd w:id="4219"/>
      <w:del w:id="4225" w:author="EOS" w:date="2011-06-16T17:17:00Z">
        <w:r w:rsidRPr="00962591">
          <w:rPr>
            <w:rFonts w:cs="Calibri"/>
            <w:b w:val="0"/>
            <w:color w:val="auto"/>
            <w:sz w:val="22"/>
            <w:szCs w:val="22"/>
            <w:rPrChange w:id="4226" w:author="EOS" w:date="2011-06-16T17:18:00Z">
              <w:rPr>
                <w:rFonts w:ascii="Times New Roman" w:hAnsi="Times New Roman" w:cs="Calibri"/>
                <w:b w:val="0"/>
                <w:color w:val="0000FF"/>
                <w:sz w:val="24"/>
                <w:szCs w:val="22"/>
                <w:u w:val="single"/>
              </w:rPr>
            </w:rPrChange>
          </w:rPr>
          <w:delText xml:space="preserve">. </w:delText>
        </w:r>
      </w:del>
      <w:proofErr w:type="gramStart"/>
      <w:ins w:id="4227" w:author="EOS" w:date="2011-06-16T17:13:00Z">
        <w:r w:rsidRPr="00962591">
          <w:rPr>
            <w:rFonts w:cs="Calibri"/>
            <w:b w:val="0"/>
            <w:color w:val="auto"/>
            <w:sz w:val="22"/>
            <w:szCs w:val="22"/>
            <w:rPrChange w:id="4228" w:author="EOS" w:date="2011-06-16T17:18:00Z">
              <w:rPr>
                <w:rFonts w:cs="Calibri"/>
                <w:color w:val="0000FF"/>
                <w:sz w:val="24"/>
                <w:szCs w:val="22"/>
                <w:u w:val="single"/>
              </w:rPr>
            </w:rPrChange>
          </w:rPr>
          <w:t xml:space="preserve">Figure </w:t>
        </w:r>
        <w:proofErr w:type="gramEnd"/>
        <w:r w:rsidRPr="00756019">
          <w:rPr>
            <w:rFonts w:cs="Calibri"/>
            <w:b w:val="0"/>
            <w:color w:val="auto"/>
            <w:sz w:val="22"/>
            <w:szCs w:val="22"/>
          </w:rPr>
          <w:fldChar w:fldCharType="begin"/>
        </w:r>
        <w:r w:rsidRPr="00962591">
          <w:rPr>
            <w:rFonts w:cs="Calibri"/>
            <w:b w:val="0"/>
            <w:color w:val="auto"/>
            <w:sz w:val="22"/>
            <w:szCs w:val="22"/>
            <w:rPrChange w:id="4229" w:author="EOS" w:date="2011-06-16T17:18:00Z">
              <w:rPr>
                <w:rFonts w:cs="Calibri"/>
                <w:color w:val="0000FF"/>
                <w:sz w:val="24"/>
                <w:szCs w:val="22"/>
                <w:u w:val="single"/>
              </w:rPr>
            </w:rPrChange>
          </w:rPr>
          <w:instrText xml:space="preserve"> SEQ Figure </w:instrText>
        </w:r>
        <w:r w:rsidR="007E3981" w:rsidRPr="00E66FE7">
          <w:rPr>
            <w:rFonts w:cs="Calibri"/>
            <w:b w:val="0"/>
            <w:color w:val="auto"/>
            <w:sz w:val="22"/>
            <w:szCs w:val="22"/>
          </w:rPr>
          <w:instrText>\</w:instrText>
        </w:r>
        <w:r w:rsidRPr="00962591">
          <w:rPr>
            <w:rFonts w:cs="Calibri"/>
            <w:b w:val="0"/>
            <w:color w:val="auto"/>
            <w:sz w:val="22"/>
            <w:szCs w:val="22"/>
            <w:rPrChange w:id="4230" w:author="EOS" w:date="2011-06-16T17:18:00Z">
              <w:rPr>
                <w:rFonts w:cs="Calibri"/>
                <w:color w:val="0000FF"/>
                <w:sz w:val="24"/>
                <w:szCs w:val="22"/>
                <w:u w:val="single"/>
              </w:rPr>
            </w:rPrChange>
          </w:rPr>
          <w:instrText xml:space="preserve">* ARABIC </w:instrText>
        </w:r>
        <w:r w:rsidRPr="00756019">
          <w:rPr>
            <w:rFonts w:cs="Calibri"/>
            <w:b w:val="0"/>
            <w:color w:val="auto"/>
            <w:sz w:val="22"/>
            <w:szCs w:val="22"/>
            <w:rPrChange w:id="4231" w:author="EOS" w:date="2011-06-16T17:18:00Z">
              <w:rPr>
                <w:rFonts w:cs="Calibri"/>
                <w:b w:val="0"/>
                <w:color w:val="auto"/>
                <w:sz w:val="22"/>
                <w:szCs w:val="22"/>
              </w:rPr>
            </w:rPrChange>
          </w:rPr>
          <w:fldChar w:fldCharType="separate"/>
        </w:r>
      </w:ins>
      <w:ins w:id="4232" w:author="EOS" w:date="2011-09-07T12:31:00Z">
        <w:r w:rsidR="00F26A78">
          <w:rPr>
            <w:rFonts w:cs="Calibri"/>
            <w:b w:val="0"/>
            <w:noProof/>
            <w:color w:val="auto"/>
            <w:sz w:val="22"/>
            <w:szCs w:val="22"/>
          </w:rPr>
          <w:t>40</w:t>
        </w:r>
      </w:ins>
      <w:ins w:id="4233" w:author="EOS" w:date="2011-06-16T17:13:00Z">
        <w:r w:rsidRPr="00756019">
          <w:rPr>
            <w:rFonts w:cs="Calibri"/>
            <w:b w:val="0"/>
            <w:color w:val="auto"/>
            <w:sz w:val="22"/>
            <w:szCs w:val="22"/>
          </w:rPr>
          <w:fldChar w:fldCharType="end"/>
        </w:r>
      </w:ins>
      <w:proofErr w:type="gramStart"/>
      <w:ins w:id="4234" w:author="EOS" w:date="2011-06-16T17:17:00Z">
        <w:r w:rsidRPr="00962591">
          <w:rPr>
            <w:rFonts w:cs="Calibri"/>
            <w:color w:val="auto"/>
            <w:sz w:val="22"/>
            <w:szCs w:val="22"/>
            <w:rPrChange w:id="4235" w:author="EOS" w:date="2011-06-16T17:18:00Z">
              <w:rPr>
                <w:rFonts w:cs="Calibri"/>
                <w:color w:val="0000FF"/>
                <w:sz w:val="24"/>
                <w:szCs w:val="22"/>
                <w:u w:val="single"/>
              </w:rPr>
            </w:rPrChange>
          </w:rPr>
          <w:t>.</w:t>
        </w:r>
        <w:proofErr w:type="gramEnd"/>
        <w:r w:rsidRPr="00962591">
          <w:rPr>
            <w:rFonts w:cs="Calibri"/>
            <w:color w:val="auto"/>
            <w:sz w:val="22"/>
            <w:szCs w:val="22"/>
            <w:rPrChange w:id="4236" w:author="EOS" w:date="2011-06-16T17:18:00Z">
              <w:rPr>
                <w:rFonts w:cs="Calibri"/>
                <w:color w:val="0000FF"/>
                <w:sz w:val="24"/>
                <w:szCs w:val="22"/>
                <w:u w:val="single"/>
              </w:rPr>
            </w:rPrChange>
          </w:rPr>
          <w:t xml:space="preserve"> </w:t>
        </w:r>
        <w:bookmarkEnd w:id="4220"/>
        <w:r w:rsidRPr="00962591">
          <w:rPr>
            <w:rStyle w:val="FigurestyleChar"/>
            <w:rFonts w:cs="Calibri"/>
            <w:b w:val="0"/>
            <w:color w:val="auto"/>
            <w:sz w:val="22"/>
            <w:szCs w:val="22"/>
            <w:rPrChange w:id="4237" w:author="EOS" w:date="2011-06-16T17:18:00Z">
              <w:rPr>
                <w:rStyle w:val="FigurestyleChar"/>
                <w:rFonts w:cs="Calibri"/>
                <w:color w:val="0000FF"/>
                <w:sz w:val="18"/>
                <w:szCs w:val="22"/>
                <w:u w:val="single"/>
              </w:rPr>
            </w:rPrChange>
          </w:rPr>
          <w:t>Large synthetic data set, combining Wenner and Pole-dipole configurations</w:t>
        </w:r>
      </w:ins>
      <w:ins w:id="4238" w:author="EOS" w:date="2011-07-19T13:44:00Z">
        <w:r w:rsidR="007E3981">
          <w:rPr>
            <w:rStyle w:val="FigurestyleChar"/>
            <w:rFonts w:cs="Calibri"/>
            <w:b w:val="0"/>
            <w:color w:val="auto"/>
            <w:sz w:val="22"/>
            <w:szCs w:val="22"/>
          </w:rPr>
          <w:t xml:space="preserve">: (a): synthetic model; (b): </w:t>
        </w:r>
      </w:ins>
      <w:ins w:id="4239" w:author="EOS" w:date="2011-07-19T13:45:00Z">
        <w:r w:rsidR="007E3981">
          <w:rPr>
            <w:rStyle w:val="FigurestyleChar"/>
            <w:rFonts w:cs="Calibri"/>
            <w:b w:val="0"/>
            <w:color w:val="auto"/>
            <w:sz w:val="22"/>
            <w:szCs w:val="22"/>
          </w:rPr>
          <w:t>synthetic data for Wenner array; (c) synthetic data for Pole-dipole array; (d): synthetic data for combined array.</w:t>
        </w:r>
      </w:ins>
    </w:p>
    <w:p w:rsidR="007E3981" w:rsidRDefault="007E3981" w:rsidP="008D6697">
      <w:pPr>
        <w:rPr>
          <w:ins w:id="4240" w:author="EOS" w:date="2011-07-18T16:45:00Z"/>
          <w:rFonts w:ascii="Times New Roman" w:hAnsi="Times New Roman"/>
          <w:sz w:val="24"/>
          <w:szCs w:val="24"/>
        </w:rPr>
      </w:pPr>
    </w:p>
    <w:p w:rsidR="007E3981" w:rsidDel="007F2994" w:rsidRDefault="007E3981" w:rsidP="00C33C15">
      <w:pPr>
        <w:jc w:val="center"/>
        <w:rPr>
          <w:del w:id="4241" w:author="EOS" w:date="2011-06-16T17:17:00Z"/>
          <w:rFonts w:ascii="Times New Roman" w:hAnsi="Times New Roman"/>
          <w:sz w:val="24"/>
          <w:szCs w:val="24"/>
        </w:rPr>
      </w:pPr>
      <w:del w:id="4242" w:author="EOS" w:date="2011-06-16T17:17:00Z">
        <w:r w:rsidDel="007F2994">
          <w:rPr>
            <w:rFonts w:ascii="Times New Roman" w:hAnsi="Times New Roman"/>
            <w:sz w:val="24"/>
            <w:szCs w:val="24"/>
          </w:rPr>
          <w:lastRenderedPageBreak/>
          <w:delText>Large synthetic data set, combining Wenner and Pole-dipole configurations and inverted on a large mesh.</w:delText>
        </w:r>
      </w:del>
    </w:p>
    <w:p w:rsidR="007E3981" w:rsidRDefault="007E3981" w:rsidP="008D6697">
      <w:pPr>
        <w:rPr>
          <w:rFonts w:ascii="Times New Roman" w:hAnsi="Times New Roman"/>
          <w:sz w:val="24"/>
          <w:szCs w:val="24"/>
        </w:rPr>
      </w:pPr>
      <w:r>
        <w:rPr>
          <w:rFonts w:ascii="Times New Roman" w:hAnsi="Times New Roman"/>
          <w:sz w:val="24"/>
          <w:szCs w:val="24"/>
        </w:rPr>
        <w:t xml:space="preserve">This synthetic data set was </w:t>
      </w:r>
      <w:del w:id="4243" w:author="Doug Oldenburg" w:date="2011-08-01T18:01:00Z">
        <w:r w:rsidDel="00DC468F">
          <w:rPr>
            <w:rFonts w:ascii="Times New Roman" w:hAnsi="Times New Roman"/>
            <w:sz w:val="24"/>
            <w:szCs w:val="24"/>
          </w:rPr>
          <w:delText>further</w:delText>
        </w:r>
      </w:del>
      <w:ins w:id="4244" w:author="EOS" w:date="2011-07-19T13:51:00Z">
        <w:del w:id="4245" w:author="Doug Oldenburg" w:date="2011-08-01T18:01:00Z">
          <w:r w:rsidDel="00DC468F">
            <w:rPr>
              <w:rFonts w:ascii="Times New Roman" w:hAnsi="Times New Roman"/>
              <w:sz w:val="24"/>
              <w:szCs w:val="24"/>
            </w:rPr>
            <w:delText xml:space="preserve"> </w:delText>
          </w:r>
        </w:del>
        <w:r>
          <w:rPr>
            <w:rFonts w:ascii="Times New Roman" w:hAnsi="Times New Roman"/>
            <w:sz w:val="24"/>
            <w:szCs w:val="24"/>
          </w:rPr>
          <w:t xml:space="preserve">contaminated with 5% Gaussian noise and </w:t>
        </w:r>
      </w:ins>
      <w:del w:id="4246" w:author="EOS" w:date="2011-07-19T13:51:00Z">
        <w:r w:rsidDel="00145E34">
          <w:rPr>
            <w:rFonts w:ascii="Times New Roman" w:hAnsi="Times New Roman"/>
            <w:sz w:val="24"/>
            <w:szCs w:val="24"/>
          </w:rPr>
          <w:delText xml:space="preserve"> </w:delText>
        </w:r>
      </w:del>
      <w:r>
        <w:rPr>
          <w:rFonts w:ascii="Times New Roman" w:hAnsi="Times New Roman"/>
          <w:sz w:val="24"/>
          <w:szCs w:val="24"/>
        </w:rPr>
        <w:t>inverted using L</w:t>
      </w:r>
      <w:r w:rsidRPr="00573FCC">
        <w:rPr>
          <w:rFonts w:ascii="Times New Roman" w:hAnsi="Times New Roman"/>
          <w:sz w:val="24"/>
          <w:szCs w:val="24"/>
          <w:vertAlign w:val="subscript"/>
        </w:rPr>
        <w:t>1</w:t>
      </w:r>
      <w:r>
        <w:rPr>
          <w:rFonts w:ascii="Times New Roman" w:hAnsi="Times New Roman"/>
          <w:sz w:val="24"/>
          <w:szCs w:val="24"/>
        </w:rPr>
        <w:t xml:space="preserve"> measure for </w:t>
      </w:r>
      <w:del w:id="4247" w:author="EOS" w:date="2011-07-19T13:51:00Z">
        <w:r w:rsidDel="00145E34">
          <w:rPr>
            <w:rFonts w:ascii="Times New Roman" w:hAnsi="Times New Roman"/>
            <w:sz w:val="24"/>
            <w:szCs w:val="24"/>
          </w:rPr>
          <w:delText>data misfit</w:delText>
        </w:r>
      </w:del>
      <w:ins w:id="4248" w:author="EOS" w:date="2011-07-19T13:51:00Z">
        <w:r>
          <w:rPr>
            <w:rFonts w:ascii="Times New Roman" w:hAnsi="Times New Roman"/>
            <w:sz w:val="24"/>
            <w:szCs w:val="24"/>
          </w:rPr>
          <w:t>model objective function</w:t>
        </w:r>
      </w:ins>
      <w:r>
        <w:rPr>
          <w:rFonts w:ascii="Times New Roman" w:hAnsi="Times New Roman"/>
          <w:sz w:val="24"/>
          <w:szCs w:val="24"/>
        </w:rPr>
        <w:t xml:space="preserve"> in order to accommodate a more blocky inversion result. The inversion control file is provided below:</w:t>
      </w:r>
    </w:p>
    <w:p w:rsidR="007E3981" w:rsidRDefault="00F24369" w:rsidP="009A1A34">
      <w:pPr>
        <w:pStyle w:val="HTMLPreformatted"/>
        <w:rPr>
          <w:color w:val="993300"/>
        </w:rPr>
      </w:pPr>
      <w:r>
        <w:pict>
          <v:rect id="_x0000_i1158" style="width:0;height:1.5pt" o:hralign="center" o:hrstd="t" o:hr="t" fillcolor="#a0a0a0" stroked="f"/>
        </w:pict>
      </w:r>
    </w:p>
    <w:p w:rsidR="007E3981" w:rsidRPr="009A1A34" w:rsidRDefault="007E3981" w:rsidP="009A1A34">
      <w:pPr>
        <w:pStyle w:val="HTMLPreformatted"/>
        <w:rPr>
          <w:color w:val="993300"/>
        </w:rPr>
      </w:pPr>
      <w:r w:rsidRPr="009A1A34">
        <w:rPr>
          <w:color w:val="993300"/>
        </w:rPr>
        <w:t>OBS LOC_X obs</w:t>
      </w:r>
      <w:ins w:id="4249" w:author="EOS" w:date="2011-07-25T09:43:00Z">
        <w:r>
          <w:rPr>
            <w:color w:val="993300"/>
          </w:rPr>
          <w:t>_dc</w:t>
        </w:r>
      </w:ins>
      <w:del w:id="4250" w:author="EOS" w:date="2011-07-19T13:37:00Z">
        <w:r w:rsidRPr="009A1A34" w:rsidDel="00C325EF">
          <w:rPr>
            <w:color w:val="993300"/>
          </w:rPr>
          <w:delText>_dc</w:delText>
        </w:r>
      </w:del>
      <w:r w:rsidRPr="009A1A34">
        <w:rPr>
          <w:color w:val="993300"/>
        </w:rPr>
        <w:t>.</w:t>
      </w:r>
      <w:proofErr w:type="gramStart"/>
      <w:r w:rsidRPr="009A1A34">
        <w:rPr>
          <w:color w:val="993300"/>
        </w:rPr>
        <w:t>dat  !</w:t>
      </w:r>
      <w:proofErr w:type="gramEnd"/>
      <w:r w:rsidRPr="009A1A34">
        <w:rPr>
          <w:color w:val="993300"/>
        </w:rPr>
        <w:t xml:space="preserve"> Data file</w:t>
      </w:r>
    </w:p>
    <w:p w:rsidR="007E3981" w:rsidRPr="009A1A34" w:rsidRDefault="007E3981" w:rsidP="009A1A34">
      <w:pPr>
        <w:pStyle w:val="HTMLPreformatted"/>
        <w:rPr>
          <w:color w:val="993300"/>
        </w:rPr>
      </w:pPr>
      <w:proofErr w:type="gramStart"/>
      <w:r w:rsidRPr="009A1A34">
        <w:rPr>
          <w:color w:val="993300"/>
        </w:rPr>
        <w:t>MESH FILE mesh</w:t>
      </w:r>
      <w:ins w:id="4251" w:author="EOS" w:date="2011-07-19T13:37:00Z">
        <w:r>
          <w:rPr>
            <w:color w:val="993300"/>
          </w:rPr>
          <w:t>2d</w:t>
        </w:r>
      </w:ins>
      <w:r w:rsidRPr="009A1A34">
        <w:rPr>
          <w:color w:val="993300"/>
        </w:rPr>
        <w:t>.</w:t>
      </w:r>
      <w:proofErr w:type="gramEnd"/>
      <w:del w:id="4252" w:author="EOS" w:date="2011-07-19T13:37:00Z">
        <w:r w:rsidRPr="009A1A34" w:rsidDel="00C325EF">
          <w:rPr>
            <w:color w:val="993300"/>
          </w:rPr>
          <w:delText>msh</w:delText>
        </w:r>
      </w:del>
      <w:proofErr w:type="gramStart"/>
      <w:ins w:id="4253" w:author="EOS" w:date="2011-07-19T13:37:00Z">
        <w:r>
          <w:rPr>
            <w:color w:val="993300"/>
          </w:rPr>
          <w:t>txt</w:t>
        </w:r>
      </w:ins>
      <w:proofErr w:type="gramEnd"/>
    </w:p>
    <w:p w:rsidR="007E3981" w:rsidRPr="009A1A34" w:rsidRDefault="007E3981" w:rsidP="009A1A34">
      <w:pPr>
        <w:pStyle w:val="HTMLPreformatted"/>
        <w:rPr>
          <w:color w:val="993300"/>
        </w:rPr>
      </w:pPr>
      <w:r w:rsidRPr="009A1A34">
        <w:rPr>
          <w:color w:val="993300"/>
        </w:rPr>
        <w:t>CHIFACT 1</w:t>
      </w:r>
    </w:p>
    <w:p w:rsidR="007E3981" w:rsidRPr="009A1A34" w:rsidRDefault="007E3981" w:rsidP="009A1A34">
      <w:pPr>
        <w:pStyle w:val="HTMLPreformatted"/>
        <w:rPr>
          <w:color w:val="993300"/>
        </w:rPr>
      </w:pPr>
      <w:r w:rsidRPr="009A1A34">
        <w:rPr>
          <w:color w:val="993300"/>
        </w:rPr>
        <w:t>NITER 50</w:t>
      </w:r>
    </w:p>
    <w:p w:rsidR="007E3981" w:rsidRPr="009A1A34" w:rsidRDefault="007E3981" w:rsidP="009A1A34">
      <w:pPr>
        <w:pStyle w:val="HTMLPreformatted"/>
        <w:rPr>
          <w:color w:val="993300"/>
        </w:rPr>
      </w:pPr>
      <w:r w:rsidRPr="009A1A34">
        <w:rPr>
          <w:color w:val="993300"/>
        </w:rPr>
        <w:t>INIT_MOD VALUE 1.E-03</w:t>
      </w:r>
    </w:p>
    <w:p w:rsidR="007E3981" w:rsidRPr="007E3981" w:rsidRDefault="00962591" w:rsidP="009A1A34">
      <w:pPr>
        <w:pStyle w:val="HTMLPreformatted"/>
        <w:rPr>
          <w:color w:val="993300"/>
          <w:rPrChange w:id="4254" w:author="Unknown">
            <w:rPr>
              <w:color w:val="993300"/>
              <w:lang w:val="it-IT"/>
            </w:rPr>
          </w:rPrChange>
        </w:rPr>
      </w:pPr>
      <w:r w:rsidRPr="00962591">
        <w:rPr>
          <w:color w:val="993300"/>
          <w:rPrChange w:id="4255" w:author="Doug Oldenburg" w:date="2011-07-20T08:32:00Z">
            <w:rPr>
              <w:rFonts w:ascii="Calibri" w:hAnsi="Calibri" w:cs="Times New Roman"/>
              <w:b/>
              <w:bCs/>
              <w:color w:val="993300"/>
              <w:sz w:val="18"/>
              <w:szCs w:val="18"/>
              <w:lang w:val="it-IT"/>
            </w:rPr>
          </w:rPrChange>
        </w:rPr>
        <w:t>REF_MOD VALUE 1.E-03</w:t>
      </w:r>
    </w:p>
    <w:p w:rsidR="007E3981" w:rsidRPr="008F7CCB" w:rsidDel="00FF6233" w:rsidRDefault="00962591" w:rsidP="009A1A34">
      <w:pPr>
        <w:pStyle w:val="HTMLPreformatted"/>
        <w:rPr>
          <w:del w:id="4256" w:author="EOS" w:date="2011-07-25T09:44:00Z"/>
          <w:color w:val="993300"/>
          <w:lang w:val="it-IT"/>
        </w:rPr>
      </w:pPr>
      <w:del w:id="4257" w:author="EOS" w:date="2011-07-25T09:44:00Z">
        <w:r w:rsidRPr="00962591">
          <w:rPr>
            <w:color w:val="993300"/>
            <w:rPrChange w:id="4258" w:author="Doug Oldenburg" w:date="2011-07-20T08:32:00Z">
              <w:rPr>
                <w:b/>
                <w:bCs/>
                <w:color w:val="993300"/>
                <w:sz w:val="18"/>
                <w:szCs w:val="18"/>
                <w:lang w:val="it-IT"/>
              </w:rPr>
            </w:rPrChange>
          </w:rPr>
          <w:delText xml:space="preserve">ALPHA </w:delText>
        </w:r>
      </w:del>
      <w:del w:id="4259" w:author="EOS" w:date="2011-07-19T13:36:00Z">
        <w:r w:rsidRPr="00962591">
          <w:rPr>
            <w:color w:val="993300"/>
            <w:rPrChange w:id="4260" w:author="Doug Oldenburg" w:date="2011-07-20T08:32:00Z">
              <w:rPr>
                <w:b/>
                <w:bCs/>
                <w:color w:val="993300"/>
                <w:sz w:val="18"/>
                <w:szCs w:val="18"/>
                <w:lang w:val="it-IT"/>
              </w:rPr>
            </w:rPrChange>
          </w:rPr>
          <w:delText>VALUE 1.e-04 1.</w:delText>
        </w:r>
      </w:del>
      <w:del w:id="4261" w:author="EOS" w:date="2011-07-25T09:44:00Z">
        <w:r w:rsidRPr="00962591">
          <w:rPr>
            <w:color w:val="993300"/>
            <w:rPrChange w:id="4262" w:author="Doug Oldenburg" w:date="2011-07-20T08:32:00Z">
              <w:rPr>
                <w:b/>
                <w:bCs/>
                <w:color w:val="993300"/>
                <w:sz w:val="18"/>
                <w:szCs w:val="18"/>
                <w:lang w:val="it-IT"/>
              </w:rPr>
            </w:rPrChange>
          </w:rPr>
          <w:delText xml:space="preserve"> </w:delText>
        </w:r>
        <w:r w:rsidR="007E3981" w:rsidRPr="008F7CCB" w:rsidDel="00FF6233">
          <w:rPr>
            <w:color w:val="993300"/>
            <w:lang w:val="it-IT"/>
          </w:rPr>
          <w:delText>1</w:delText>
        </w:r>
      </w:del>
      <w:del w:id="4263" w:author="EOS" w:date="2011-07-19T13:36:00Z">
        <w:r w:rsidR="007E3981" w:rsidRPr="008F7CCB" w:rsidDel="00C325EF">
          <w:rPr>
            <w:color w:val="993300"/>
            <w:lang w:val="it-IT"/>
          </w:rPr>
          <w:delText>.</w:delText>
        </w:r>
      </w:del>
    </w:p>
    <w:p w:rsidR="007E3981" w:rsidRPr="008F7CCB" w:rsidDel="00C325EF" w:rsidRDefault="007E3981" w:rsidP="009A1A34">
      <w:pPr>
        <w:pStyle w:val="HTMLPreformatted"/>
        <w:rPr>
          <w:del w:id="4264" w:author="EOS" w:date="2011-07-19T13:36:00Z"/>
          <w:color w:val="993300"/>
          <w:lang w:val="it-IT"/>
        </w:rPr>
      </w:pPr>
      <w:del w:id="4265" w:author="EOS" w:date="2011-07-19T13:36:00Z">
        <w:r w:rsidRPr="008F7CCB" w:rsidDel="00C325EF">
          <w:rPr>
            <w:color w:val="993300"/>
            <w:lang w:val="it-IT"/>
          </w:rPr>
          <w:delText>EKBLOM 1. 1. 1. 1.E-1 1.E-1 1.E-1</w:delText>
        </w:r>
      </w:del>
    </w:p>
    <w:p w:rsidR="007E3981" w:rsidRPr="007E3981" w:rsidRDefault="00962591" w:rsidP="009A1A34">
      <w:pPr>
        <w:pStyle w:val="HTMLPreformatted"/>
        <w:rPr>
          <w:ins w:id="4266" w:author="EOS" w:date="2011-07-19T13:52:00Z"/>
          <w:color w:val="993300"/>
          <w:lang w:val="it-IT"/>
          <w:rPrChange w:id="4267" w:author="Unknown">
            <w:rPr>
              <w:ins w:id="4268" w:author="EOS" w:date="2011-07-19T13:52:00Z"/>
              <w:color w:val="993300"/>
            </w:rPr>
          </w:rPrChange>
        </w:rPr>
      </w:pPr>
      <w:r w:rsidRPr="00962591">
        <w:rPr>
          <w:color w:val="993300"/>
          <w:lang w:val="it-IT"/>
          <w:rPrChange w:id="4269" w:author="Doug Oldenburg" w:date="2011-07-20T08:32:00Z">
            <w:rPr>
              <w:rFonts w:ascii="Calibri" w:hAnsi="Calibri" w:cs="Times New Roman"/>
              <w:b/>
              <w:bCs/>
              <w:color w:val="993300"/>
              <w:sz w:val="18"/>
              <w:szCs w:val="18"/>
            </w:rPr>
          </w:rPrChange>
        </w:rPr>
        <w:t>INVMODE CG</w:t>
      </w:r>
    </w:p>
    <w:p w:rsidR="007E3981" w:rsidRDefault="00962591" w:rsidP="009A1A34">
      <w:pPr>
        <w:pStyle w:val="HTMLPreformatted"/>
        <w:rPr>
          <w:ins w:id="4270" w:author="EOS" w:date="2011-07-25T09:44:00Z"/>
          <w:color w:val="993300"/>
          <w:lang w:val="it-IT"/>
        </w:rPr>
      </w:pPr>
      <w:ins w:id="4271" w:author="EOS" w:date="2011-07-19T13:52:00Z">
        <w:r w:rsidRPr="00962591">
          <w:rPr>
            <w:color w:val="993300"/>
            <w:lang w:val="it-IT"/>
            <w:rPrChange w:id="4272" w:author="Doug Oldenburg" w:date="2011-07-20T08:32:00Z">
              <w:rPr>
                <w:rFonts w:ascii="Calibri" w:hAnsi="Calibri" w:cs="Times New Roman"/>
                <w:b/>
                <w:bCs/>
                <w:color w:val="993300"/>
                <w:sz w:val="18"/>
                <w:szCs w:val="18"/>
              </w:rPr>
            </w:rPrChange>
          </w:rPr>
          <w:t>EKBLOM 1. 1. 1. 1.e-02 1.e-02 1.e-02</w:t>
        </w:r>
      </w:ins>
    </w:p>
    <w:p w:rsidR="007E3981" w:rsidRPr="003D2A7D" w:rsidRDefault="00962591" w:rsidP="009A1A34">
      <w:pPr>
        <w:pStyle w:val="HTMLPreformatted"/>
        <w:rPr>
          <w:rFonts w:ascii="Times New Roman" w:hAnsi="Times New Roman"/>
          <w:sz w:val="24"/>
          <w:szCs w:val="24"/>
        </w:rPr>
      </w:pPr>
      <w:ins w:id="4273" w:author="EOS" w:date="2011-07-25T09:44:00Z">
        <w:r w:rsidRPr="00962591">
          <w:rPr>
            <w:color w:val="993300"/>
            <w:rPrChange w:id="4274" w:author="Doug Oldenburg" w:date="2011-08-01T16:44:00Z">
              <w:rPr>
                <w:rFonts w:ascii="Calibri" w:hAnsi="Calibri" w:cs="Times New Roman"/>
                <w:b/>
                <w:bCs/>
                <w:color w:val="993300"/>
                <w:sz w:val="18"/>
                <w:szCs w:val="18"/>
                <w:lang w:val="it-IT"/>
              </w:rPr>
            </w:rPrChange>
          </w:rPr>
          <w:t xml:space="preserve">BOUNDS </w:t>
        </w:r>
        <w:proofErr w:type="gramStart"/>
        <w:r w:rsidRPr="00962591">
          <w:rPr>
            <w:color w:val="993300"/>
            <w:rPrChange w:id="4275" w:author="Doug Oldenburg" w:date="2011-08-01T16:44:00Z">
              <w:rPr>
                <w:rFonts w:ascii="Calibri" w:hAnsi="Calibri" w:cs="Times New Roman"/>
                <w:b/>
                <w:bCs/>
                <w:color w:val="993300"/>
                <w:sz w:val="18"/>
                <w:szCs w:val="18"/>
                <w:lang w:val="it-IT"/>
              </w:rPr>
            </w:rPrChange>
          </w:rPr>
          <w:t xml:space="preserve">VALUE </w:t>
        </w:r>
      </w:ins>
      <w:ins w:id="4276" w:author="EOS" w:date="2011-07-25T09:45:00Z">
        <w:r w:rsidRPr="00962591">
          <w:rPr>
            <w:color w:val="993300"/>
            <w:rPrChange w:id="4277" w:author="Doug Oldenburg" w:date="2011-08-01T16:44:00Z">
              <w:rPr>
                <w:rFonts w:ascii="Calibri" w:hAnsi="Calibri" w:cs="Times New Roman"/>
                <w:b/>
                <w:bCs/>
                <w:color w:val="993300"/>
                <w:sz w:val="18"/>
                <w:szCs w:val="18"/>
                <w:lang w:val="it-IT"/>
              </w:rPr>
            </w:rPrChange>
          </w:rPr>
          <w:t xml:space="preserve"> 0.0001</w:t>
        </w:r>
        <w:proofErr w:type="gramEnd"/>
        <w:r w:rsidRPr="00962591">
          <w:rPr>
            <w:color w:val="993300"/>
            <w:rPrChange w:id="4278" w:author="Doug Oldenburg" w:date="2011-08-01T16:44:00Z">
              <w:rPr>
                <w:rFonts w:ascii="Calibri" w:hAnsi="Calibri" w:cs="Times New Roman"/>
                <w:b/>
                <w:bCs/>
                <w:color w:val="993300"/>
                <w:sz w:val="18"/>
                <w:szCs w:val="18"/>
                <w:lang w:val="it-IT"/>
              </w:rPr>
            </w:rPrChange>
          </w:rPr>
          <w:t xml:space="preserve"> 0.02</w:t>
        </w:r>
      </w:ins>
      <w:r w:rsidR="00F24369">
        <w:pict>
          <v:rect id="_x0000_i1159" style="width:0;height:1.5pt" o:hralign="center" o:hrstd="t" o:hr="t" fillcolor="#a0a0a0" stroked="f"/>
        </w:pict>
      </w:r>
    </w:p>
    <w:p w:rsidR="007E3981" w:rsidRPr="003D2A7D" w:rsidRDefault="007E3981" w:rsidP="008D6697">
      <w:pPr>
        <w:rPr>
          <w:rFonts w:ascii="Times New Roman" w:hAnsi="Times New Roman"/>
          <w:sz w:val="24"/>
          <w:szCs w:val="24"/>
        </w:rPr>
      </w:pPr>
    </w:p>
    <w:p w:rsidR="007E3981" w:rsidRDefault="007E3981" w:rsidP="008D6697">
      <w:pPr>
        <w:rPr>
          <w:ins w:id="4279" w:author="EOS" w:date="2011-07-21T16:37:00Z"/>
          <w:rFonts w:ascii="Times New Roman" w:hAnsi="Times New Roman"/>
          <w:sz w:val="24"/>
          <w:szCs w:val="24"/>
        </w:rPr>
      </w:pPr>
      <w:r>
        <w:rPr>
          <w:rFonts w:ascii="Times New Roman" w:hAnsi="Times New Roman"/>
          <w:sz w:val="24"/>
          <w:szCs w:val="24"/>
        </w:rPr>
        <w:t xml:space="preserve">The inversion converged in </w:t>
      </w:r>
      <w:del w:id="4280" w:author="EOS" w:date="2011-07-19T14:06:00Z">
        <w:r w:rsidDel="004F1676">
          <w:rPr>
            <w:rFonts w:ascii="Times New Roman" w:hAnsi="Times New Roman"/>
            <w:sz w:val="24"/>
            <w:szCs w:val="24"/>
          </w:rPr>
          <w:delText xml:space="preserve">10 </w:delText>
        </w:r>
      </w:del>
      <w:ins w:id="4281" w:author="EOS" w:date="2011-07-19T14:06:00Z">
        <w:r>
          <w:rPr>
            <w:rFonts w:ascii="Times New Roman" w:hAnsi="Times New Roman"/>
            <w:sz w:val="24"/>
            <w:szCs w:val="24"/>
          </w:rPr>
          <w:t>1</w:t>
        </w:r>
      </w:ins>
      <w:ins w:id="4282" w:author="EOS" w:date="2011-07-25T09:45:00Z">
        <w:r>
          <w:rPr>
            <w:rFonts w:ascii="Times New Roman" w:hAnsi="Times New Roman"/>
            <w:sz w:val="24"/>
            <w:szCs w:val="24"/>
          </w:rPr>
          <w:t>7</w:t>
        </w:r>
      </w:ins>
      <w:ins w:id="4283" w:author="EOS" w:date="2011-07-19T14:06:00Z">
        <w:r>
          <w:rPr>
            <w:rFonts w:ascii="Times New Roman" w:hAnsi="Times New Roman"/>
            <w:sz w:val="24"/>
            <w:szCs w:val="24"/>
          </w:rPr>
          <w:t xml:space="preserve"> </w:t>
        </w:r>
      </w:ins>
      <w:r>
        <w:rPr>
          <w:rFonts w:ascii="Times New Roman" w:hAnsi="Times New Roman"/>
          <w:sz w:val="24"/>
          <w:szCs w:val="24"/>
        </w:rPr>
        <w:t>iterations (</w:t>
      </w:r>
      <w:ins w:id="4284" w:author="EOS" w:date="2011-07-19T14:12:00Z">
        <w:r w:rsidR="00962591">
          <w:rPr>
            <w:rFonts w:ascii="Times New Roman" w:hAnsi="Times New Roman"/>
            <w:sz w:val="24"/>
            <w:szCs w:val="24"/>
          </w:rPr>
          <w:fldChar w:fldCharType="begin"/>
        </w:r>
        <w:r>
          <w:rPr>
            <w:rFonts w:ascii="Times New Roman" w:hAnsi="Times New Roman"/>
            <w:sz w:val="24"/>
            <w:szCs w:val="24"/>
          </w:rPr>
          <w:instrText xml:space="preserve"> HYPERLINK  \l "FIG38" </w:instrText>
        </w:r>
        <w:r w:rsidR="00962591">
          <w:rPr>
            <w:rFonts w:ascii="Times New Roman" w:hAnsi="Times New Roman"/>
            <w:sz w:val="24"/>
            <w:szCs w:val="24"/>
          </w:rPr>
          <w:fldChar w:fldCharType="separate"/>
        </w:r>
        <w:r w:rsidRPr="00AB71E4">
          <w:rPr>
            <w:rStyle w:val="Hyperlink"/>
            <w:rFonts w:ascii="Times New Roman" w:hAnsi="Times New Roman"/>
            <w:sz w:val="24"/>
            <w:szCs w:val="24"/>
          </w:rPr>
          <w:t>figure</w:t>
        </w:r>
        <w:r>
          <w:rPr>
            <w:rStyle w:val="Hyperlink"/>
            <w:rFonts w:ascii="Times New Roman" w:hAnsi="Times New Roman"/>
            <w:sz w:val="24"/>
            <w:szCs w:val="24"/>
          </w:rPr>
          <w:t>41</w:t>
        </w:r>
      </w:ins>
      <w:ins w:id="4285" w:author="EOS" w:date="2011-07-19T14:13:00Z">
        <w:r>
          <w:rPr>
            <w:rStyle w:val="Hyperlink"/>
            <w:rFonts w:ascii="Times New Roman" w:hAnsi="Times New Roman"/>
            <w:sz w:val="24"/>
            <w:szCs w:val="24"/>
          </w:rPr>
          <w:t>a</w:t>
        </w:r>
      </w:ins>
      <w:ins w:id="4286" w:author="EOS" w:date="2011-07-19T14:12:00Z">
        <w:r w:rsidR="00962591">
          <w:rPr>
            <w:rFonts w:ascii="Times New Roman" w:hAnsi="Times New Roman"/>
            <w:sz w:val="24"/>
            <w:szCs w:val="24"/>
          </w:rPr>
          <w:fldChar w:fldCharType="end"/>
        </w:r>
      </w:ins>
      <w:r>
        <w:rPr>
          <w:rFonts w:ascii="Times New Roman" w:hAnsi="Times New Roman"/>
          <w:sz w:val="24"/>
          <w:szCs w:val="24"/>
        </w:rPr>
        <w:t xml:space="preserve">) and was able to reconstruct </w:t>
      </w:r>
      <w:del w:id="4287" w:author="EOS" w:date="2011-07-25T09:45:00Z">
        <w:r w:rsidDel="005362FD">
          <w:rPr>
            <w:rFonts w:ascii="Times New Roman" w:hAnsi="Times New Roman"/>
            <w:sz w:val="24"/>
            <w:szCs w:val="24"/>
          </w:rPr>
          <w:delText xml:space="preserve">most </w:delText>
        </w:r>
      </w:del>
      <w:ins w:id="4288" w:author="EOS" w:date="2011-07-25T09:45:00Z">
        <w:r>
          <w:rPr>
            <w:rFonts w:ascii="Times New Roman" w:hAnsi="Times New Roman"/>
            <w:sz w:val="24"/>
            <w:szCs w:val="24"/>
          </w:rPr>
          <w:t xml:space="preserve">all </w:t>
        </w:r>
      </w:ins>
      <w:r>
        <w:rPr>
          <w:rFonts w:ascii="Times New Roman" w:hAnsi="Times New Roman"/>
          <w:sz w:val="24"/>
          <w:szCs w:val="24"/>
        </w:rPr>
        <w:t xml:space="preserve">of the features shallower than </w:t>
      </w:r>
      <w:del w:id="4289" w:author="EOS" w:date="2011-07-25T09:45:00Z">
        <w:r w:rsidDel="005362FD">
          <w:rPr>
            <w:rFonts w:ascii="Times New Roman" w:hAnsi="Times New Roman"/>
            <w:sz w:val="24"/>
            <w:szCs w:val="24"/>
          </w:rPr>
          <w:delText xml:space="preserve">700 </w:delText>
        </w:r>
      </w:del>
      <w:ins w:id="4290" w:author="EOS" w:date="2011-07-25T09:45:00Z">
        <w:r>
          <w:rPr>
            <w:rFonts w:ascii="Times New Roman" w:hAnsi="Times New Roman"/>
            <w:sz w:val="24"/>
            <w:szCs w:val="24"/>
          </w:rPr>
          <w:t xml:space="preserve">500 </w:t>
        </w:r>
      </w:ins>
      <w:r>
        <w:rPr>
          <w:rFonts w:ascii="Times New Roman" w:hAnsi="Times New Roman"/>
          <w:sz w:val="24"/>
          <w:szCs w:val="24"/>
        </w:rPr>
        <w:t>m depth. This is consistent with the depth of investigation for this survey, based on the sensitivity (</w:t>
      </w:r>
      <w:del w:id="4291" w:author="EOS" w:date="2011-06-15T12:32:00Z">
        <w:r w:rsidR="00962591" w:rsidDel="00AB71E4">
          <w:fldChar w:fldCharType="begin"/>
        </w:r>
        <w:r w:rsidDel="00AB71E4">
          <w:delInstrText xml:space="preserve"> HYPERLINK \l "FIG34" </w:delInstrText>
        </w:r>
        <w:r w:rsidR="00962591" w:rsidDel="00AB71E4">
          <w:fldChar w:fldCharType="separate"/>
        </w:r>
        <w:r w:rsidRPr="00DD2589" w:rsidDel="00AB71E4">
          <w:rPr>
            <w:rStyle w:val="Hyperlink"/>
            <w:rFonts w:ascii="Times New Roman" w:hAnsi="Times New Roman"/>
            <w:sz w:val="24"/>
            <w:szCs w:val="24"/>
          </w:rPr>
          <w:delText>figure 34b</w:delText>
        </w:r>
        <w:r w:rsidR="00962591" w:rsidDel="00AB71E4">
          <w:fldChar w:fldCharType="end"/>
        </w:r>
      </w:del>
      <w:ins w:id="4292" w:author="EOS" w:date="2011-06-15T12:33:00Z">
        <w:r w:rsidR="00962591">
          <w:rPr>
            <w:rFonts w:ascii="Times New Roman" w:hAnsi="Times New Roman"/>
            <w:sz w:val="24"/>
            <w:szCs w:val="24"/>
          </w:rPr>
          <w:fldChar w:fldCharType="begin"/>
        </w:r>
        <w:r>
          <w:rPr>
            <w:rFonts w:ascii="Times New Roman" w:hAnsi="Times New Roman"/>
            <w:sz w:val="24"/>
            <w:szCs w:val="24"/>
          </w:rPr>
          <w:instrText xml:space="preserve"> HYPERLINK  \l "FIG38" </w:instrText>
        </w:r>
        <w:r w:rsidR="00962591">
          <w:rPr>
            <w:rFonts w:ascii="Times New Roman" w:hAnsi="Times New Roman"/>
            <w:sz w:val="24"/>
            <w:szCs w:val="24"/>
          </w:rPr>
          <w:fldChar w:fldCharType="separate"/>
        </w:r>
        <w:r w:rsidRPr="00AB71E4">
          <w:rPr>
            <w:rStyle w:val="Hyperlink"/>
            <w:rFonts w:ascii="Times New Roman" w:hAnsi="Times New Roman"/>
            <w:sz w:val="24"/>
            <w:szCs w:val="24"/>
          </w:rPr>
          <w:t>figure</w:t>
        </w:r>
      </w:ins>
      <w:ins w:id="4293" w:author="EOS" w:date="2011-07-19T14:12:00Z">
        <w:r>
          <w:rPr>
            <w:rStyle w:val="Hyperlink"/>
            <w:rFonts w:ascii="Times New Roman" w:hAnsi="Times New Roman"/>
            <w:sz w:val="24"/>
            <w:szCs w:val="24"/>
          </w:rPr>
          <w:t>41</w:t>
        </w:r>
      </w:ins>
      <w:ins w:id="4294" w:author="EOS" w:date="2011-06-15T12:33:00Z">
        <w:r w:rsidRPr="00AB71E4">
          <w:rPr>
            <w:rStyle w:val="Hyperlink"/>
            <w:rFonts w:ascii="Times New Roman" w:hAnsi="Times New Roman"/>
            <w:sz w:val="24"/>
            <w:szCs w:val="24"/>
          </w:rPr>
          <w:t>b</w:t>
        </w:r>
        <w:r w:rsidR="00962591">
          <w:rPr>
            <w:rFonts w:ascii="Times New Roman" w:hAnsi="Times New Roman"/>
            <w:sz w:val="24"/>
            <w:szCs w:val="24"/>
          </w:rPr>
          <w:fldChar w:fldCharType="end"/>
        </w:r>
      </w:ins>
      <w:r>
        <w:rPr>
          <w:rFonts w:ascii="Times New Roman" w:hAnsi="Times New Roman"/>
          <w:sz w:val="24"/>
          <w:szCs w:val="24"/>
        </w:rPr>
        <w:t>).</w:t>
      </w:r>
    </w:p>
    <w:p w:rsidR="007E3981" w:rsidRDefault="007E3981" w:rsidP="008D6697">
      <w:pPr>
        <w:rPr>
          <w:rFonts w:ascii="Times New Roman" w:hAnsi="Times New Roman"/>
          <w:sz w:val="24"/>
          <w:szCs w:val="24"/>
        </w:rPr>
      </w:pPr>
    </w:p>
    <w:p w:rsidR="007E3981" w:rsidRDefault="00EF6550" w:rsidP="00DD2589">
      <w:pPr>
        <w:jc w:val="center"/>
        <w:rPr>
          <w:rFonts w:ascii="Times New Roman" w:hAnsi="Times New Roman"/>
          <w:sz w:val="24"/>
          <w:szCs w:val="24"/>
        </w:rPr>
      </w:pPr>
      <w:ins w:id="4295" w:author="EOS" w:date="2011-07-25T09:48:00Z">
        <w:r>
          <w:rPr>
            <w:rFonts w:ascii="Times New Roman" w:hAnsi="Times New Roman"/>
            <w:noProof/>
            <w:sz w:val="24"/>
            <w:szCs w:val="24"/>
            <w:lang w:val="en-CA" w:eastAsia="en-CA"/>
            <w:rPrChange w:id="4296" w:author="Unknown">
              <w:rPr>
                <w:b/>
                <w:bCs/>
                <w:noProof/>
                <w:color w:val="4F81BD"/>
                <w:sz w:val="18"/>
                <w:szCs w:val="18"/>
                <w:lang w:val="en-CA" w:eastAsia="en-CA"/>
              </w:rPr>
            </w:rPrChange>
          </w:rPr>
          <w:drawing>
            <wp:inline distT="0" distB="0" distL="0" distR="0">
              <wp:extent cx="6248400" cy="4686300"/>
              <wp:effectExtent l="0" t="0" r="0" b="0"/>
              <wp:docPr id="30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48400" cy="4686300"/>
                      </a:xfrm>
                      <a:prstGeom prst="rect">
                        <a:avLst/>
                      </a:prstGeom>
                      <a:noFill/>
                      <a:ln>
                        <a:noFill/>
                      </a:ln>
                    </pic:spPr>
                  </pic:pic>
                </a:graphicData>
              </a:graphic>
            </wp:inline>
          </w:drawing>
        </w:r>
      </w:ins>
      <w:del w:id="4297" w:author="EOS" w:date="2011-06-17T11:15:00Z">
        <w:r>
          <w:rPr>
            <w:rFonts w:ascii="Times New Roman" w:hAnsi="Times New Roman"/>
            <w:noProof/>
            <w:sz w:val="24"/>
            <w:szCs w:val="24"/>
            <w:lang w:val="en-CA" w:eastAsia="en-CA"/>
            <w:rPrChange w:id="4298" w:author="Unknown">
              <w:rPr>
                <w:b/>
                <w:bCs/>
                <w:noProof/>
                <w:color w:val="4F81BD"/>
                <w:sz w:val="18"/>
                <w:szCs w:val="18"/>
                <w:lang w:val="en-CA" w:eastAsia="en-CA"/>
              </w:rPr>
            </w:rPrChange>
          </w:rPr>
          <w:drawing>
            <wp:inline distT="0" distB="0" distL="0" distR="0">
              <wp:extent cx="6235700" cy="4889500"/>
              <wp:effectExtent l="0" t="0" r="0" b="6350"/>
              <wp:docPr id="304"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35700" cy="4889500"/>
                      </a:xfrm>
                      <a:prstGeom prst="rect">
                        <a:avLst/>
                      </a:prstGeom>
                      <a:noFill/>
                      <a:ln>
                        <a:noFill/>
                      </a:ln>
                    </pic:spPr>
                  </pic:pic>
                </a:graphicData>
              </a:graphic>
            </wp:inline>
          </w:drawing>
        </w:r>
      </w:del>
    </w:p>
    <w:p w:rsidR="007E3981" w:rsidRDefault="007E3981">
      <w:pPr>
        <w:pStyle w:val="Figurestyle"/>
        <w:rPr>
          <w:ins w:id="4299" w:author="EOS" w:date="2011-06-15T12:09:00Z"/>
        </w:rPr>
      </w:pPr>
      <w:bookmarkStart w:id="4300" w:name="FIG38"/>
      <w:del w:id="4301" w:author="EOS" w:date="2011-06-16T17:19:00Z">
        <w:r w:rsidRPr="00DD2589" w:rsidDel="007F2994">
          <w:rPr>
            <w:b/>
          </w:rPr>
          <w:delText xml:space="preserve">Figure </w:delText>
        </w:r>
      </w:del>
      <w:del w:id="4302" w:author="EOS" w:date="2011-06-15T12:32:00Z">
        <w:r w:rsidRPr="00DD2589" w:rsidDel="00AB71E4">
          <w:rPr>
            <w:b/>
          </w:rPr>
          <w:delText>34</w:delText>
        </w:r>
      </w:del>
      <w:bookmarkEnd w:id="4300"/>
      <w:del w:id="4303" w:author="EOS" w:date="2011-06-16T17:19:00Z">
        <w:r w:rsidRPr="00DD2589" w:rsidDel="007F2994">
          <w:rPr>
            <w:b/>
          </w:rPr>
          <w:delText>.</w:delText>
        </w:r>
      </w:del>
      <w:bookmarkStart w:id="4304" w:name="_Ref298774172"/>
      <w:proofErr w:type="gramStart"/>
      <w:ins w:id="4305" w:author="EOS" w:date="2011-06-16T17:19:00Z">
        <w:r>
          <w:t xml:space="preserve">Figure </w:t>
        </w:r>
        <w:proofErr w:type="gramEnd"/>
        <w:r w:rsidR="00962591">
          <w:fldChar w:fldCharType="begin"/>
        </w:r>
        <w:r>
          <w:instrText xml:space="preserve"> SEQ Figure \* ARABIC </w:instrText>
        </w:r>
        <w:r w:rsidR="00962591">
          <w:fldChar w:fldCharType="separate"/>
        </w:r>
      </w:ins>
      <w:ins w:id="4306" w:author="EOS" w:date="2011-09-07T12:31:00Z">
        <w:r w:rsidR="00F26A78">
          <w:rPr>
            <w:noProof/>
          </w:rPr>
          <w:t>41</w:t>
        </w:r>
      </w:ins>
      <w:ins w:id="4307" w:author="EOS" w:date="2011-06-16T17:19:00Z">
        <w:r w:rsidR="00962591">
          <w:fldChar w:fldCharType="end"/>
        </w:r>
        <w:bookmarkEnd w:id="4304"/>
        <w:proofErr w:type="gramStart"/>
        <w:r>
          <w:t>.</w:t>
        </w:r>
      </w:ins>
      <w:proofErr w:type="gramEnd"/>
      <w:r>
        <w:t xml:space="preserve"> (</w:t>
      </w:r>
      <w:proofErr w:type="gramStart"/>
      <w:r>
        <w:t>a</w:t>
      </w:r>
      <w:proofErr w:type="gramEnd"/>
      <w:r>
        <w:t>)</w:t>
      </w:r>
      <w:ins w:id="4308" w:author="EOS" w:date="2011-07-25T12:07:00Z">
        <w:r>
          <w:t>:</w:t>
        </w:r>
      </w:ins>
      <w:r>
        <w:t xml:space="preserve"> Inversion of the large synthetic data set; (b)</w:t>
      </w:r>
      <w:ins w:id="4309" w:author="EOS" w:date="2011-07-25T12:07:00Z">
        <w:r>
          <w:t>:</w:t>
        </w:r>
      </w:ins>
      <w:r>
        <w:t xml:space="preserve"> Depth of investigation based on the sensitivity analysis (threshold = 0.4).</w:t>
      </w:r>
    </w:p>
    <w:p w:rsidR="007E3981" w:rsidRDefault="007E3981" w:rsidP="00DD2589">
      <w:pPr>
        <w:jc w:val="center"/>
        <w:rPr>
          <w:rFonts w:ascii="Times New Roman" w:hAnsi="Times New Roman"/>
          <w:sz w:val="24"/>
          <w:szCs w:val="24"/>
        </w:rPr>
      </w:pPr>
    </w:p>
    <w:p w:rsidR="007E3981" w:rsidRDefault="007E3981" w:rsidP="008D6697">
      <w:pPr>
        <w:rPr>
          <w:ins w:id="4310" w:author="EOS" w:date="2011-07-25T11:36:00Z"/>
          <w:rFonts w:ascii="Times New Roman" w:hAnsi="Times New Roman"/>
          <w:sz w:val="24"/>
          <w:szCs w:val="24"/>
        </w:rPr>
      </w:pPr>
    </w:p>
    <w:p w:rsidR="007E3981" w:rsidRDefault="007E3981" w:rsidP="008D6697">
      <w:pPr>
        <w:rPr>
          <w:ins w:id="4311" w:author="EOS" w:date="2011-07-25T11:36:00Z"/>
          <w:rFonts w:ascii="Times New Roman" w:hAnsi="Times New Roman"/>
          <w:sz w:val="24"/>
          <w:szCs w:val="24"/>
        </w:rPr>
      </w:pPr>
      <w:ins w:id="4312" w:author="EOS" w:date="2011-07-25T11:36:00Z">
        <w:r>
          <w:rPr>
            <w:rFonts w:ascii="Times New Roman" w:hAnsi="Times New Roman"/>
            <w:sz w:val="24"/>
            <w:szCs w:val="24"/>
          </w:rPr>
          <w:t xml:space="preserve">The </w:t>
        </w:r>
      </w:ins>
      <w:ins w:id="4313" w:author="EOS" w:date="2011-07-25T11:38:00Z">
        <w:r>
          <w:rPr>
            <w:rFonts w:ascii="Times New Roman" w:hAnsi="Times New Roman"/>
            <w:sz w:val="24"/>
            <w:szCs w:val="24"/>
          </w:rPr>
          <w:t xml:space="preserve">observed data were </w:t>
        </w:r>
      </w:ins>
      <w:ins w:id="4314" w:author="EOS" w:date="2011-07-25T11:36:00Z">
        <w:r>
          <w:rPr>
            <w:rFonts w:ascii="Times New Roman" w:hAnsi="Times New Roman"/>
            <w:sz w:val="24"/>
            <w:szCs w:val="24"/>
          </w:rPr>
          <w:t>compar</w:t>
        </w:r>
      </w:ins>
      <w:ins w:id="4315" w:author="EOS" w:date="2011-07-25T11:39:00Z">
        <w:r>
          <w:rPr>
            <w:rFonts w:ascii="Times New Roman" w:hAnsi="Times New Roman"/>
            <w:sz w:val="24"/>
            <w:szCs w:val="24"/>
          </w:rPr>
          <w:t>ed with the predicted data.</w:t>
        </w:r>
      </w:ins>
      <w:ins w:id="4316" w:author="EOS" w:date="2011-07-25T11:36:00Z">
        <w:r>
          <w:rPr>
            <w:rFonts w:ascii="Times New Roman" w:hAnsi="Times New Roman"/>
            <w:sz w:val="24"/>
            <w:szCs w:val="24"/>
          </w:rPr>
          <w:t xml:space="preserve"> </w:t>
        </w:r>
      </w:ins>
      <w:ins w:id="4317" w:author="EOS" w:date="2011-07-25T11:39:00Z">
        <w:r>
          <w:rPr>
            <w:rFonts w:ascii="Times New Roman" w:hAnsi="Times New Roman"/>
            <w:sz w:val="24"/>
            <w:szCs w:val="24"/>
          </w:rPr>
          <w:t xml:space="preserve">The misfit is shown in </w:t>
        </w:r>
      </w:ins>
      <w:ins w:id="4318" w:author="EOS" w:date="2011-07-25T12:08:00Z">
        <w:r w:rsidR="00962591" w:rsidRPr="00962591">
          <w:rPr>
            <w:rFonts w:ascii="Times New Roman" w:hAnsi="Times New Roman"/>
            <w:color w:val="0000FF"/>
            <w:sz w:val="24"/>
            <w:szCs w:val="24"/>
            <w:u w:val="single"/>
            <w:rPrChange w:id="4319" w:author="EOS" w:date="2011-07-25T12:09:00Z">
              <w:rPr>
                <w:rFonts w:ascii="Times New Roman" w:hAnsi="Times New Roman"/>
                <w:b/>
                <w:bCs/>
                <w:color w:val="0000FF"/>
                <w:sz w:val="24"/>
                <w:szCs w:val="24"/>
                <w:u w:val="single"/>
              </w:rPr>
            </w:rPrChange>
          </w:rPr>
          <w:fldChar w:fldCharType="begin"/>
        </w:r>
        <w:r w:rsidR="00962591" w:rsidRPr="00962591">
          <w:rPr>
            <w:rFonts w:ascii="Times New Roman" w:hAnsi="Times New Roman"/>
            <w:color w:val="0000FF"/>
            <w:sz w:val="24"/>
            <w:szCs w:val="24"/>
            <w:u w:val="single"/>
            <w:rPrChange w:id="4320" w:author="EOS" w:date="2011-07-25T12:09:00Z">
              <w:rPr>
                <w:rFonts w:ascii="Times New Roman" w:hAnsi="Times New Roman"/>
                <w:b/>
                <w:bCs/>
                <w:color w:val="4F81BD"/>
                <w:sz w:val="24"/>
                <w:szCs w:val="24"/>
              </w:rPr>
            </w:rPrChange>
          </w:rPr>
          <w:instrText xml:space="preserve"> REF _Ref299359065 </w:instrText>
        </w:r>
        <w:r>
          <w:rPr>
            <w:rFonts w:ascii="Times New Roman" w:hAnsi="Times New Roman"/>
            <w:color w:val="0000FF"/>
            <w:sz w:val="24"/>
            <w:szCs w:val="24"/>
            <w:u w:val="single"/>
          </w:rPr>
          <w:instrText>\</w:instrText>
        </w:r>
        <w:r w:rsidR="00962591" w:rsidRPr="00962591">
          <w:rPr>
            <w:rFonts w:ascii="Times New Roman" w:hAnsi="Times New Roman"/>
            <w:color w:val="0000FF"/>
            <w:sz w:val="24"/>
            <w:szCs w:val="24"/>
            <w:u w:val="single"/>
            <w:rPrChange w:id="4321" w:author="EOS" w:date="2011-07-25T12:09:00Z">
              <w:rPr>
                <w:rFonts w:ascii="Times New Roman" w:hAnsi="Times New Roman"/>
                <w:b/>
                <w:bCs/>
                <w:color w:val="4F81BD"/>
                <w:sz w:val="24"/>
                <w:szCs w:val="24"/>
              </w:rPr>
            </w:rPrChange>
          </w:rPr>
          <w:instrText xml:space="preserve">h </w:instrText>
        </w:r>
      </w:ins>
      <w:r w:rsidR="00962591" w:rsidRPr="00962591">
        <w:rPr>
          <w:rFonts w:ascii="Times New Roman" w:hAnsi="Times New Roman"/>
          <w:color w:val="0000FF"/>
          <w:sz w:val="24"/>
          <w:szCs w:val="24"/>
          <w:u w:val="single"/>
          <w:rPrChange w:id="4322" w:author="EOS" w:date="2011-07-25T12:09:00Z">
            <w:rPr>
              <w:rFonts w:ascii="Times New Roman" w:hAnsi="Times New Roman"/>
              <w:b/>
              <w:bCs/>
              <w:color w:val="4F81BD"/>
              <w:sz w:val="24"/>
              <w:szCs w:val="24"/>
            </w:rPr>
          </w:rPrChange>
        </w:rPr>
        <w:instrText xml:space="preserve"> </w:instrText>
      </w:r>
      <w:r>
        <w:rPr>
          <w:rFonts w:ascii="Times New Roman" w:hAnsi="Times New Roman"/>
          <w:color w:val="0000FF"/>
          <w:sz w:val="24"/>
          <w:szCs w:val="24"/>
          <w:u w:val="single"/>
        </w:rPr>
        <w:instrText>\</w:instrText>
      </w:r>
      <w:r w:rsidR="00962591" w:rsidRPr="00962591">
        <w:rPr>
          <w:rFonts w:ascii="Times New Roman" w:hAnsi="Times New Roman"/>
          <w:color w:val="0000FF"/>
          <w:sz w:val="24"/>
          <w:szCs w:val="24"/>
          <w:u w:val="single"/>
          <w:rPrChange w:id="4323" w:author="EOS" w:date="2011-07-25T12:09:00Z">
            <w:rPr>
              <w:rFonts w:ascii="Times New Roman" w:hAnsi="Times New Roman"/>
              <w:b/>
              <w:bCs/>
              <w:color w:val="4F81BD"/>
              <w:sz w:val="24"/>
              <w:szCs w:val="24"/>
            </w:rPr>
          </w:rPrChange>
        </w:rPr>
        <w:instrText xml:space="preserve">* MERGEFORMAT </w:instrText>
      </w:r>
      <w:r w:rsidR="00962591" w:rsidRPr="00962591">
        <w:rPr>
          <w:rFonts w:ascii="Times New Roman" w:hAnsi="Times New Roman"/>
          <w:color w:val="0000FF"/>
          <w:sz w:val="24"/>
          <w:szCs w:val="24"/>
          <w:u w:val="single"/>
          <w:rPrChange w:id="4324" w:author="EOS" w:date="2011-07-25T12:09:00Z">
            <w:rPr>
              <w:rFonts w:ascii="Times New Roman" w:hAnsi="Times New Roman"/>
              <w:color w:val="0000FF"/>
              <w:sz w:val="24"/>
              <w:szCs w:val="24"/>
              <w:u w:val="single"/>
            </w:rPr>
          </w:rPrChange>
        </w:rPr>
      </w:r>
      <w:ins w:id="4325" w:author="EOS" w:date="2011-07-25T12:08:00Z">
        <w:r w:rsidR="00962591" w:rsidRPr="00962591">
          <w:rPr>
            <w:rFonts w:ascii="Times New Roman" w:hAnsi="Times New Roman"/>
            <w:color w:val="0000FF"/>
            <w:sz w:val="24"/>
            <w:szCs w:val="24"/>
            <w:u w:val="single"/>
            <w:rPrChange w:id="4326" w:author="EOS" w:date="2011-07-25T12:09:00Z">
              <w:rPr>
                <w:rFonts w:ascii="Times New Roman" w:hAnsi="Times New Roman"/>
                <w:b/>
                <w:bCs/>
                <w:color w:val="0000FF"/>
                <w:sz w:val="24"/>
                <w:szCs w:val="24"/>
                <w:u w:val="single"/>
              </w:rPr>
            </w:rPrChange>
          </w:rPr>
          <w:fldChar w:fldCharType="separate"/>
        </w:r>
      </w:ins>
      <w:ins w:id="4327" w:author="EOS" w:date="2011-09-07T12:31:00Z">
        <w:r w:rsidR="00962591" w:rsidRPr="00962591">
          <w:rPr>
            <w:rFonts w:ascii="Times New Roman" w:hAnsi="Times New Roman"/>
            <w:color w:val="0000FF"/>
            <w:sz w:val="24"/>
            <w:szCs w:val="24"/>
            <w:u w:val="single"/>
            <w:rPrChange w:id="4328" w:author="EOS" w:date="2011-09-07T12:31:00Z">
              <w:rPr>
                <w:sz w:val="24"/>
                <w:szCs w:val="24"/>
              </w:rPr>
            </w:rPrChange>
          </w:rPr>
          <w:t xml:space="preserve">Figure </w:t>
        </w:r>
        <w:r w:rsidR="00962591" w:rsidRPr="00962591">
          <w:rPr>
            <w:rFonts w:ascii="Times New Roman" w:hAnsi="Times New Roman"/>
            <w:noProof/>
            <w:color w:val="0000FF"/>
            <w:sz w:val="24"/>
            <w:szCs w:val="24"/>
            <w:u w:val="single"/>
            <w:rPrChange w:id="4329" w:author="EOS" w:date="2011-09-07T12:31:00Z">
              <w:rPr>
                <w:noProof/>
                <w:sz w:val="24"/>
                <w:szCs w:val="24"/>
              </w:rPr>
            </w:rPrChange>
          </w:rPr>
          <w:t>42</w:t>
        </w:r>
      </w:ins>
      <w:ins w:id="4330" w:author="EOS" w:date="2011-07-25T12:08:00Z">
        <w:r w:rsidR="00962591" w:rsidRPr="00962591">
          <w:rPr>
            <w:rFonts w:ascii="Times New Roman" w:hAnsi="Times New Roman"/>
            <w:color w:val="0000FF"/>
            <w:sz w:val="24"/>
            <w:szCs w:val="24"/>
            <w:u w:val="single"/>
            <w:rPrChange w:id="4331" w:author="EOS" w:date="2011-07-25T12:09:00Z">
              <w:rPr>
                <w:rFonts w:ascii="Times New Roman" w:hAnsi="Times New Roman"/>
                <w:b/>
                <w:bCs/>
                <w:color w:val="0000FF"/>
                <w:sz w:val="24"/>
                <w:szCs w:val="24"/>
                <w:u w:val="single"/>
              </w:rPr>
            </w:rPrChange>
          </w:rPr>
          <w:fldChar w:fldCharType="end"/>
        </w:r>
      </w:ins>
      <w:ins w:id="4332" w:author="EOS" w:date="2011-07-25T11:36:00Z">
        <w:r>
          <w:rPr>
            <w:rFonts w:ascii="Times New Roman" w:hAnsi="Times New Roman"/>
            <w:sz w:val="24"/>
            <w:szCs w:val="24"/>
          </w:rPr>
          <w:t>.</w:t>
        </w:r>
      </w:ins>
      <w:ins w:id="4333" w:author="EOS" w:date="2011-07-25T11:42:00Z">
        <w:r>
          <w:rPr>
            <w:rFonts w:ascii="Times New Roman" w:hAnsi="Times New Roman"/>
            <w:sz w:val="24"/>
            <w:szCs w:val="24"/>
          </w:rPr>
          <w:t xml:space="preserve"> The predicted data error does not exceed </w:t>
        </w:r>
      </w:ins>
      <w:ins w:id="4334" w:author="EOS" w:date="2011-07-25T12:05:00Z">
        <w:r>
          <w:rPr>
            <w:rFonts w:ascii="Times New Roman" w:hAnsi="Times New Roman"/>
            <w:sz w:val="24"/>
            <w:szCs w:val="24"/>
          </w:rPr>
          <w:t>3.9 sta</w:t>
        </w:r>
      </w:ins>
      <w:ins w:id="4335" w:author="EOS" w:date="2011-07-25T12:07:00Z">
        <w:r>
          <w:rPr>
            <w:rFonts w:ascii="Times New Roman" w:hAnsi="Times New Roman"/>
            <w:sz w:val="24"/>
            <w:szCs w:val="24"/>
          </w:rPr>
          <w:t>n</w:t>
        </w:r>
      </w:ins>
      <w:ins w:id="4336" w:author="EOS" w:date="2011-07-25T12:05:00Z">
        <w:r>
          <w:rPr>
            <w:rFonts w:ascii="Times New Roman" w:hAnsi="Times New Roman"/>
            <w:sz w:val="24"/>
            <w:szCs w:val="24"/>
          </w:rPr>
          <w:t>dard deviations and overall data misfit is 3597.6</w:t>
        </w:r>
      </w:ins>
      <w:ins w:id="4337" w:author="EOS" w:date="2011-07-25T12:09:00Z">
        <w:r>
          <w:rPr>
            <w:rFonts w:ascii="Times New Roman" w:hAnsi="Times New Roman"/>
            <w:sz w:val="24"/>
            <w:szCs w:val="24"/>
          </w:rPr>
          <w:t>.</w:t>
        </w:r>
      </w:ins>
      <w:ins w:id="4338" w:author="EOS" w:date="2011-07-25T12:05:00Z">
        <w:r>
          <w:rPr>
            <w:rFonts w:ascii="Times New Roman" w:hAnsi="Times New Roman"/>
            <w:sz w:val="24"/>
            <w:szCs w:val="24"/>
          </w:rPr>
          <w:t xml:space="preserve"> </w:t>
        </w:r>
      </w:ins>
    </w:p>
    <w:p w:rsidR="007E3981" w:rsidRDefault="007E3981" w:rsidP="008D6697">
      <w:pPr>
        <w:rPr>
          <w:ins w:id="4339" w:author="EOS" w:date="2011-07-25T11:39:00Z"/>
          <w:rFonts w:ascii="Times New Roman" w:hAnsi="Times New Roman"/>
          <w:sz w:val="24"/>
          <w:szCs w:val="24"/>
        </w:rPr>
      </w:pPr>
    </w:p>
    <w:p w:rsidR="007E3981" w:rsidRDefault="00EF6550" w:rsidP="00785673">
      <w:pPr>
        <w:pStyle w:val="Figurestyle"/>
        <w:rPr>
          <w:ins w:id="4340" w:author="EOS" w:date="2011-07-25T11:40:00Z"/>
        </w:rPr>
      </w:pPr>
      <w:ins w:id="4341" w:author="EOS" w:date="2011-07-25T11:41:00Z">
        <w:r>
          <w:rPr>
            <w:noProof/>
            <w:lang w:val="en-CA" w:eastAsia="en-CA"/>
            <w:rPrChange w:id="4342" w:author="Unknown">
              <w:rPr>
                <w:b/>
                <w:bCs/>
                <w:noProof/>
                <w:color w:val="4F81BD"/>
                <w:sz w:val="18"/>
                <w:szCs w:val="18"/>
                <w:lang w:val="en-CA" w:eastAsia="en-CA"/>
              </w:rPr>
            </w:rPrChange>
          </w:rPr>
          <w:drawing>
            <wp:inline distT="0" distB="0" distL="0" distR="0">
              <wp:extent cx="6184900" cy="3492500"/>
              <wp:effectExtent l="0" t="0" r="635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84900" cy="3492500"/>
                      </a:xfrm>
                      <a:prstGeom prst="rect">
                        <a:avLst/>
                      </a:prstGeom>
                      <a:noFill/>
                      <a:ln>
                        <a:noFill/>
                      </a:ln>
                    </pic:spPr>
                  </pic:pic>
                </a:graphicData>
              </a:graphic>
            </wp:inline>
          </w:drawing>
        </w:r>
      </w:ins>
    </w:p>
    <w:p w:rsidR="007E3981" w:rsidRDefault="007E3981" w:rsidP="00785673">
      <w:pPr>
        <w:pStyle w:val="Figurestyle"/>
        <w:rPr>
          <w:ins w:id="4343" w:author="EOS" w:date="2011-07-25T11:40:00Z"/>
        </w:rPr>
      </w:pPr>
      <w:bookmarkStart w:id="4344" w:name="_Ref299359065"/>
      <w:proofErr w:type="gramStart"/>
      <w:ins w:id="4345" w:author="EOS" w:date="2011-07-25T11:40:00Z">
        <w:r>
          <w:t xml:space="preserve">Figure </w:t>
        </w:r>
        <w:proofErr w:type="gramEnd"/>
        <w:r w:rsidR="00962591">
          <w:fldChar w:fldCharType="begin"/>
        </w:r>
        <w:r>
          <w:instrText xml:space="preserve"> SEQ Figure \* ARABIC </w:instrText>
        </w:r>
        <w:r w:rsidR="00962591">
          <w:fldChar w:fldCharType="separate"/>
        </w:r>
      </w:ins>
      <w:ins w:id="4346" w:author="EOS" w:date="2011-09-07T12:31:00Z">
        <w:r w:rsidR="00F26A78">
          <w:rPr>
            <w:noProof/>
          </w:rPr>
          <w:t>42</w:t>
        </w:r>
      </w:ins>
      <w:ins w:id="4347" w:author="EOS" w:date="2011-07-25T11:40:00Z">
        <w:r w:rsidR="00962591">
          <w:fldChar w:fldCharType="end"/>
        </w:r>
        <w:bookmarkEnd w:id="4344"/>
        <w:proofErr w:type="gramStart"/>
        <w:r>
          <w:t>.</w:t>
        </w:r>
        <w:proofErr w:type="gramEnd"/>
        <w:r>
          <w:t xml:space="preserve"> (</w:t>
        </w:r>
        <w:proofErr w:type="gramStart"/>
        <w:r>
          <w:t>a</w:t>
        </w:r>
        <w:proofErr w:type="gramEnd"/>
        <w:r>
          <w:t>)</w:t>
        </w:r>
      </w:ins>
      <w:ins w:id="4348" w:author="EOS" w:date="2011-07-25T12:06:00Z">
        <w:r>
          <w:t>:</w:t>
        </w:r>
      </w:ins>
      <w:ins w:id="4349" w:author="EOS" w:date="2011-07-25T11:40:00Z">
        <w:r>
          <w:t xml:space="preserve"> </w:t>
        </w:r>
      </w:ins>
      <w:ins w:id="4350" w:author="EOS" w:date="2011-07-25T12:15:00Z">
        <w:r>
          <w:t xml:space="preserve">Observed apparent </w:t>
        </w:r>
      </w:ins>
      <w:ins w:id="4351" w:author="EOS" w:date="2011-07-25T12:16:00Z">
        <w:r>
          <w:t>resistivity</w:t>
        </w:r>
      </w:ins>
      <w:ins w:id="4352" w:author="EOS" w:date="2011-07-25T12:15:00Z">
        <w:r>
          <w:t xml:space="preserve"> (mixed Wenner</w:t>
        </w:r>
      </w:ins>
      <w:ins w:id="4353" w:author="EOS" w:date="2011-07-25T12:16:00Z">
        <w:r>
          <w:t>/</w:t>
        </w:r>
      </w:ins>
      <w:ins w:id="4354" w:author="EOS" w:date="2011-07-25T12:15:00Z">
        <w:r>
          <w:t>Pole</w:t>
        </w:r>
      </w:ins>
      <w:ins w:id="4355" w:author="EOS" w:date="2011-07-25T12:16:00Z">
        <w:r>
          <w:t xml:space="preserve">-dipole </w:t>
        </w:r>
      </w:ins>
      <w:ins w:id="4356" w:author="EOS" w:date="2011-07-25T12:15:00Z">
        <w:r>
          <w:t>data set</w:t>
        </w:r>
      </w:ins>
      <w:ins w:id="4357" w:author="EOS" w:date="2011-07-25T12:16:00Z">
        <w:r>
          <w:t>)</w:t>
        </w:r>
      </w:ins>
      <w:ins w:id="4358" w:author="EOS" w:date="2011-07-25T11:40:00Z">
        <w:r>
          <w:t>; (b)</w:t>
        </w:r>
      </w:ins>
      <w:ins w:id="4359" w:author="EOS" w:date="2011-07-25T12:06:00Z">
        <w:r>
          <w:t>:</w:t>
        </w:r>
      </w:ins>
      <w:ins w:id="4360" w:author="EOS" w:date="2011-07-25T11:40:00Z">
        <w:r>
          <w:t xml:space="preserve"> </w:t>
        </w:r>
      </w:ins>
      <w:ins w:id="4361" w:author="EOS" w:date="2011-07-25T12:16:00Z">
        <w:r>
          <w:t>Data misfit, normalized by the standard deviation</w:t>
        </w:r>
      </w:ins>
      <w:ins w:id="4362" w:author="EOS" w:date="2011-07-25T11:40:00Z">
        <w:r>
          <w:t>.</w:t>
        </w:r>
      </w:ins>
    </w:p>
    <w:p w:rsidR="007E3981" w:rsidRDefault="007E3981" w:rsidP="008D6697">
      <w:pPr>
        <w:rPr>
          <w:ins w:id="4363" w:author="EOS" w:date="2011-07-25T11:36:00Z"/>
          <w:rFonts w:ascii="Times New Roman" w:hAnsi="Times New Roman"/>
          <w:sz w:val="24"/>
          <w:szCs w:val="24"/>
        </w:rPr>
      </w:pPr>
    </w:p>
    <w:p w:rsidR="007E3981" w:rsidRPr="003D1F89" w:rsidRDefault="007E3981" w:rsidP="008D6697">
      <w:pPr>
        <w:rPr>
          <w:rFonts w:ascii="Times New Roman" w:hAnsi="Times New Roman"/>
          <w:sz w:val="24"/>
          <w:szCs w:val="24"/>
        </w:rPr>
      </w:pPr>
      <w:r>
        <w:rPr>
          <w:rFonts w:ascii="Times New Roman" w:hAnsi="Times New Roman"/>
          <w:sz w:val="24"/>
          <w:szCs w:val="24"/>
        </w:rPr>
        <w:t xml:space="preserve">Finally, the parallelization of DCINV2D_V5.0 with </w:t>
      </w:r>
      <w:ins w:id="4364" w:author="EOS" w:date="2011-07-03T16:15:00Z">
        <w:r>
          <w:rPr>
            <w:rFonts w:ascii="Times New Roman" w:hAnsi="Times New Roman"/>
            <w:sz w:val="24"/>
            <w:szCs w:val="24"/>
          </w:rPr>
          <w:t>O</w:t>
        </w:r>
      </w:ins>
      <w:del w:id="4365" w:author="EOS" w:date="2011-06-14T16:20:00Z">
        <w:r w:rsidDel="008779CA">
          <w:rPr>
            <w:rFonts w:ascii="Times New Roman" w:hAnsi="Times New Roman"/>
            <w:sz w:val="24"/>
            <w:szCs w:val="24"/>
          </w:rPr>
          <w:delText>o</w:delText>
        </w:r>
      </w:del>
      <w:r>
        <w:rPr>
          <w:rFonts w:ascii="Times New Roman" w:hAnsi="Times New Roman"/>
          <w:sz w:val="24"/>
          <w:szCs w:val="24"/>
        </w:rPr>
        <w:t>pen</w:t>
      </w:r>
      <w:del w:id="4366" w:author="EOS" w:date="2011-06-14T16:20:00Z">
        <w:r w:rsidDel="008779CA">
          <w:rPr>
            <w:rFonts w:ascii="Times New Roman" w:hAnsi="Times New Roman"/>
            <w:sz w:val="24"/>
            <w:szCs w:val="24"/>
          </w:rPr>
          <w:delText xml:space="preserve"> </w:delText>
        </w:r>
      </w:del>
      <w:r>
        <w:rPr>
          <w:rFonts w:ascii="Times New Roman" w:hAnsi="Times New Roman"/>
          <w:sz w:val="24"/>
          <w:szCs w:val="24"/>
        </w:rPr>
        <w:t xml:space="preserve">MP was analyzed on this example. It was inverted twice using 1 and 12 threads (6 cores with hyper-threading capability) with identical results. Running this example on one thread took </w:t>
      </w:r>
      <w:r w:rsidRPr="002D2A39">
        <w:rPr>
          <w:rFonts w:ascii="Times New Roman" w:hAnsi="Times New Roman"/>
          <w:sz w:val="24"/>
          <w:szCs w:val="24"/>
        </w:rPr>
        <w:t>1:15:50.68</w:t>
      </w:r>
      <w:r>
        <w:rPr>
          <w:rFonts w:ascii="Times New Roman" w:hAnsi="Times New Roman"/>
          <w:sz w:val="24"/>
          <w:szCs w:val="24"/>
        </w:rPr>
        <w:t xml:space="preserve"> of CPU time, while running it on 6 cores (12 threads) resulted in convergence in </w:t>
      </w:r>
      <w:r w:rsidRPr="002D2A39">
        <w:rPr>
          <w:rFonts w:ascii="Times New Roman" w:hAnsi="Times New Roman"/>
          <w:sz w:val="24"/>
          <w:szCs w:val="24"/>
        </w:rPr>
        <w:t>0:25:16.86</w:t>
      </w:r>
      <w:r>
        <w:rPr>
          <w:rFonts w:ascii="Times New Roman" w:hAnsi="Times New Roman"/>
          <w:sz w:val="24"/>
          <w:szCs w:val="24"/>
        </w:rPr>
        <w:t xml:space="preserve"> of CPU time, which is almost a threefold increase in productivity since the last release of DCIP2D.</w:t>
      </w:r>
    </w:p>
    <w:p w:rsidR="007E3981" w:rsidRDefault="007E3981" w:rsidP="0001094E">
      <w:pPr>
        <w:pStyle w:val="Heading2"/>
      </w:pPr>
      <w:bookmarkStart w:id="4367" w:name="_Toc296000722"/>
      <w:bookmarkStart w:id="4368" w:name="_Toc296063705"/>
      <w:bookmarkStart w:id="4369" w:name="Field_data_example_2"/>
      <w:bookmarkEnd w:id="2955"/>
      <w:r>
        <w:t>Field data example</w:t>
      </w:r>
      <w:bookmarkEnd w:id="4367"/>
      <w:bookmarkEnd w:id="4368"/>
    </w:p>
    <w:bookmarkEnd w:id="4369"/>
    <w:p w:rsidR="007E3981" w:rsidRDefault="007E3981" w:rsidP="00A17B60">
      <w:pPr>
        <w:rPr>
          <w:rFonts w:ascii="Times New Roman" w:hAnsi="Times New Roman"/>
          <w:sz w:val="24"/>
          <w:szCs w:val="24"/>
        </w:rPr>
      </w:pPr>
    </w:p>
    <w:p w:rsidR="007E3981" w:rsidRDefault="007E3981" w:rsidP="00280B1B">
      <w:pPr>
        <w:rPr>
          <w:rFonts w:ascii="Times New Roman" w:hAnsi="Times New Roman"/>
          <w:sz w:val="24"/>
          <w:szCs w:val="24"/>
        </w:rPr>
      </w:pPr>
      <w:r>
        <w:rPr>
          <w:rFonts w:ascii="Times New Roman" w:hAnsi="Times New Roman"/>
          <w:sz w:val="24"/>
          <w:szCs w:val="24"/>
        </w:rPr>
        <w:t>In the next example the field data set had been collected over the Cluny prospect in Mt. Isa area, Queensland, Australia by MIM Exploration Pty, Ltd (</w:t>
      </w:r>
      <w:proofErr w:type="spellStart"/>
      <w:r>
        <w:rPr>
          <w:rFonts w:ascii="Times New Roman" w:hAnsi="Times New Roman"/>
          <w:sz w:val="24"/>
          <w:szCs w:val="24"/>
        </w:rPr>
        <w:t>Rutley</w:t>
      </w:r>
      <w:proofErr w:type="spellEnd"/>
      <w:r>
        <w:rPr>
          <w:rFonts w:ascii="Times New Roman" w:hAnsi="Times New Roman"/>
          <w:sz w:val="24"/>
          <w:szCs w:val="24"/>
        </w:rPr>
        <w:t xml:space="preserve"> et al, 2001</w:t>
      </w:r>
      <w:proofErr w:type="gramStart"/>
      <w:r>
        <w:rPr>
          <w:rFonts w:ascii="Times New Roman" w:hAnsi="Times New Roman"/>
          <w:sz w:val="24"/>
          <w:szCs w:val="24"/>
        </w:rPr>
        <w:t>) .</w:t>
      </w:r>
      <w:proofErr w:type="gramEnd"/>
      <w:r>
        <w:rPr>
          <w:rFonts w:ascii="Times New Roman" w:hAnsi="Times New Roman"/>
          <w:sz w:val="24"/>
          <w:szCs w:val="24"/>
        </w:rPr>
        <w:t xml:space="preserve"> The data were collected using pole-dipole and dipole-pole array configuration. The length of the profiles reaches 2 Km in E - W direction. A total of 10 profiles of DC and IP data were collected with electrode spacing of 50 m. There is topographic disturbance along the profile ranging from 429 to 505 meters in absolute elevation above the mean sea level. The DC and IP data, collected over profile 13700 are shown in (</w:t>
      </w:r>
      <w:ins w:id="4370" w:author="EOS" w:date="2011-06-15T12:34:00Z">
        <w:r w:rsidR="00962591">
          <w:rPr>
            <w:rFonts w:ascii="Times New Roman" w:hAnsi="Times New Roman"/>
            <w:sz w:val="24"/>
            <w:szCs w:val="24"/>
          </w:rPr>
          <w:fldChar w:fldCharType="begin"/>
        </w:r>
        <w:r>
          <w:rPr>
            <w:rFonts w:ascii="Times New Roman" w:hAnsi="Times New Roman"/>
            <w:sz w:val="24"/>
            <w:szCs w:val="24"/>
          </w:rPr>
          <w:instrText xml:space="preserve"> HYPERLINK  \l "FIG39" </w:instrText>
        </w:r>
        <w:r w:rsidR="00962591">
          <w:rPr>
            <w:rFonts w:ascii="Times New Roman" w:hAnsi="Times New Roman"/>
            <w:sz w:val="24"/>
            <w:szCs w:val="24"/>
          </w:rPr>
          <w:fldChar w:fldCharType="separate"/>
        </w:r>
        <w:r w:rsidRPr="0067799D">
          <w:rPr>
            <w:rStyle w:val="Hyperlink"/>
            <w:rFonts w:ascii="Times New Roman" w:hAnsi="Times New Roman"/>
            <w:sz w:val="24"/>
            <w:szCs w:val="24"/>
          </w:rPr>
          <w:t xml:space="preserve">figure </w:t>
        </w:r>
      </w:ins>
      <w:ins w:id="4371" w:author="EOS" w:date="2011-07-19T14:12:00Z">
        <w:r>
          <w:rPr>
            <w:rStyle w:val="Hyperlink"/>
            <w:rFonts w:ascii="Times New Roman" w:hAnsi="Times New Roman"/>
            <w:sz w:val="24"/>
            <w:szCs w:val="24"/>
          </w:rPr>
          <w:t>4</w:t>
        </w:r>
      </w:ins>
      <w:ins w:id="4372" w:author="EOS" w:date="2011-07-25T12:11:00Z">
        <w:r>
          <w:rPr>
            <w:rStyle w:val="Hyperlink"/>
            <w:rFonts w:ascii="Times New Roman" w:hAnsi="Times New Roman"/>
            <w:sz w:val="24"/>
            <w:szCs w:val="24"/>
          </w:rPr>
          <w:t>3</w:t>
        </w:r>
      </w:ins>
      <w:ins w:id="4373" w:author="EOS" w:date="2011-06-15T12:34:00Z">
        <w:r w:rsidR="00962591">
          <w:rPr>
            <w:rFonts w:ascii="Times New Roman" w:hAnsi="Times New Roman"/>
            <w:sz w:val="24"/>
            <w:szCs w:val="24"/>
          </w:rPr>
          <w:fldChar w:fldCharType="end"/>
        </w:r>
      </w:ins>
      <w:r>
        <w:rPr>
          <w:rFonts w:ascii="Times New Roman" w:hAnsi="Times New Roman"/>
          <w:sz w:val="24"/>
          <w:szCs w:val="24"/>
        </w:rPr>
        <w:t>). The data sets were examined for bad data values (outliers) and based on this criterion 45 data had to be eliminated from the IP inversion.</w:t>
      </w:r>
    </w:p>
    <w:p w:rsidR="007E3981" w:rsidRDefault="007E3981" w:rsidP="00280B1B">
      <w:pPr>
        <w:rPr>
          <w:rFonts w:ascii="Times New Roman" w:hAnsi="Times New Roman"/>
          <w:sz w:val="24"/>
          <w:szCs w:val="24"/>
        </w:rPr>
      </w:pPr>
    </w:p>
    <w:p w:rsidR="007E3981" w:rsidRDefault="00E1549D" w:rsidP="00AE4F89">
      <w:pPr>
        <w:jc w:val="center"/>
        <w:rPr>
          <w:rFonts w:ascii="Times New Roman" w:hAnsi="Times New Roman"/>
          <w:sz w:val="24"/>
          <w:szCs w:val="24"/>
        </w:rPr>
      </w:pPr>
      <w:r>
        <w:rPr>
          <w:rFonts w:ascii="Times New Roman" w:hAnsi="Times New Roman"/>
          <w:noProof/>
          <w:sz w:val="24"/>
          <w:szCs w:val="24"/>
          <w:lang w:val="en-CA" w:eastAsia="en-CA"/>
        </w:rPr>
        <w:lastRenderedPageBreak/>
        <w:drawing>
          <wp:inline distT="0" distB="0" distL="0" distR="0">
            <wp:extent cx="4394200" cy="4533900"/>
            <wp:effectExtent l="0" t="0" r="6350" b="0"/>
            <wp:docPr id="306"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94200" cy="4533900"/>
                    </a:xfrm>
                    <a:prstGeom prst="rect">
                      <a:avLst/>
                    </a:prstGeom>
                    <a:noFill/>
                    <a:ln>
                      <a:noFill/>
                    </a:ln>
                  </pic:spPr>
                </pic:pic>
              </a:graphicData>
            </a:graphic>
          </wp:inline>
        </w:drawing>
      </w:r>
    </w:p>
    <w:p w:rsidR="007E3981" w:rsidRDefault="007E3981">
      <w:pPr>
        <w:pStyle w:val="Figurestyle"/>
      </w:pPr>
      <w:bookmarkStart w:id="4374" w:name="FIG39"/>
      <w:del w:id="4375" w:author="EOS" w:date="2011-06-16T17:19:00Z">
        <w:r w:rsidRPr="00280B1B" w:rsidDel="007F2994">
          <w:rPr>
            <w:b/>
          </w:rPr>
          <w:delText xml:space="preserve">Figure </w:delText>
        </w:r>
      </w:del>
      <w:del w:id="4376" w:author="EOS" w:date="2011-06-15T12:33:00Z">
        <w:r w:rsidDel="0067799D">
          <w:rPr>
            <w:b/>
          </w:rPr>
          <w:delText>35</w:delText>
        </w:r>
      </w:del>
      <w:del w:id="4377" w:author="EOS" w:date="2011-06-16T17:19:00Z">
        <w:r w:rsidRPr="00280B1B" w:rsidDel="007F2994">
          <w:rPr>
            <w:b/>
          </w:rPr>
          <w:delText>.</w:delText>
        </w:r>
      </w:del>
      <w:proofErr w:type="gramStart"/>
      <w:ins w:id="4378" w:author="EOS" w:date="2011-06-16T17:19:00Z">
        <w:r>
          <w:t xml:space="preserve">Figure </w:t>
        </w:r>
        <w:proofErr w:type="gramEnd"/>
        <w:r w:rsidR="00962591">
          <w:fldChar w:fldCharType="begin"/>
        </w:r>
        <w:r>
          <w:instrText xml:space="preserve"> SEQ Figure \* ARABIC </w:instrText>
        </w:r>
        <w:r w:rsidR="00962591">
          <w:fldChar w:fldCharType="separate"/>
        </w:r>
      </w:ins>
      <w:ins w:id="4379" w:author="EOS" w:date="2011-09-07T12:31:00Z">
        <w:r w:rsidR="00F26A78">
          <w:rPr>
            <w:noProof/>
          </w:rPr>
          <w:t>43</w:t>
        </w:r>
      </w:ins>
      <w:ins w:id="4380" w:author="EOS" w:date="2011-06-16T17:19:00Z">
        <w:r w:rsidR="00962591">
          <w:fldChar w:fldCharType="end"/>
        </w:r>
        <w:proofErr w:type="gramStart"/>
        <w:r>
          <w:t>.</w:t>
        </w:r>
        <w:proofErr w:type="gramEnd"/>
        <w:r>
          <w:t xml:space="preserve"> </w:t>
        </w:r>
      </w:ins>
      <w:r>
        <w:t xml:space="preserve"> </w:t>
      </w:r>
      <w:bookmarkEnd w:id="4374"/>
      <w:r>
        <w:t>(a): DC data measured along profile 13700 over the Cluny prospect, Australia. (b): IP data measured over the same interval, with reduced number of stations.</w:t>
      </w:r>
    </w:p>
    <w:p w:rsidR="007E3981" w:rsidRDefault="007E3981" w:rsidP="00280B1B">
      <w:pPr>
        <w:rPr>
          <w:rFonts w:ascii="Times New Roman" w:hAnsi="Times New Roman"/>
          <w:sz w:val="24"/>
          <w:szCs w:val="24"/>
        </w:rPr>
      </w:pPr>
    </w:p>
    <w:p w:rsidR="007E3981" w:rsidRDefault="007E3981" w:rsidP="00280B1B">
      <w:pPr>
        <w:rPr>
          <w:ins w:id="4381" w:author="EOS" w:date="2011-07-21T16:38:00Z"/>
          <w:rFonts w:ascii="Times New Roman" w:hAnsi="Times New Roman"/>
          <w:sz w:val="24"/>
          <w:szCs w:val="24"/>
        </w:rPr>
      </w:pPr>
      <w:r>
        <w:rPr>
          <w:rFonts w:ascii="Times New Roman" w:hAnsi="Times New Roman"/>
          <w:sz w:val="24"/>
          <w:szCs w:val="24"/>
        </w:rPr>
        <w:t>Resistivity inversion was carried out using the error assignment of 0.0001 base +5% of the data and constant uniform reference and starting model (100 Ohm m). A default meshing option was used, resulting in 16.8 m wide and 8.33 m high cells in the core region. The control file used for the inversion is provided below with user-defined smallness coefficient and maximum number of iterations set to 50.</w:t>
      </w:r>
    </w:p>
    <w:p w:rsidR="007E3981" w:rsidRDefault="007E3981" w:rsidP="00280B1B">
      <w:pPr>
        <w:rPr>
          <w:rFonts w:ascii="Times New Roman" w:hAnsi="Times New Roman"/>
          <w:sz w:val="24"/>
          <w:szCs w:val="24"/>
        </w:rPr>
      </w:pPr>
    </w:p>
    <w:p w:rsidR="007E3981" w:rsidDel="004F1676" w:rsidRDefault="007E3981" w:rsidP="00280B1B">
      <w:pPr>
        <w:rPr>
          <w:del w:id="4382" w:author="EOS" w:date="2011-07-19T14:07:00Z"/>
          <w:rFonts w:ascii="Times New Roman" w:hAnsi="Times New Roman"/>
          <w:sz w:val="24"/>
          <w:szCs w:val="24"/>
        </w:rPr>
      </w:pPr>
    </w:p>
    <w:p w:rsidR="007E3981" w:rsidRDefault="00F24369" w:rsidP="00280B1B">
      <w:pPr>
        <w:pStyle w:val="HTMLPreformatted"/>
        <w:rPr>
          <w:color w:val="993300"/>
        </w:rPr>
      </w:pPr>
      <w:r>
        <w:pict>
          <v:rect id="_x0000_i1160" style="width:0;height:1.5pt" o:hralign="center" o:hrstd="t" o:hr="t" fillcolor="#a0a0a0" stroked="f"/>
        </w:pict>
      </w:r>
    </w:p>
    <w:p w:rsidR="007E3981" w:rsidRPr="002A6C2B" w:rsidRDefault="007E3981" w:rsidP="002A6C2B">
      <w:pPr>
        <w:pStyle w:val="HTMLPreformatted"/>
        <w:rPr>
          <w:color w:val="993300"/>
        </w:rPr>
      </w:pPr>
      <w:r w:rsidRPr="002A6C2B">
        <w:rPr>
          <w:color w:val="993300"/>
        </w:rPr>
        <w:t>OBS LOC_X 2D_</w:t>
      </w:r>
      <w:proofErr w:type="gramStart"/>
      <w:r w:rsidRPr="002A6C2B">
        <w:rPr>
          <w:color w:val="993300"/>
        </w:rPr>
        <w:t>13700.dat  !</w:t>
      </w:r>
      <w:proofErr w:type="gramEnd"/>
      <w:r w:rsidRPr="002A6C2B">
        <w:rPr>
          <w:color w:val="993300"/>
        </w:rPr>
        <w:t xml:space="preserve"> Data file</w:t>
      </w:r>
    </w:p>
    <w:p w:rsidR="007E3981" w:rsidRPr="002A6C2B" w:rsidRDefault="007E3981" w:rsidP="002A6C2B">
      <w:pPr>
        <w:pStyle w:val="HTMLPreformatted"/>
        <w:rPr>
          <w:color w:val="993300"/>
        </w:rPr>
      </w:pPr>
      <w:r w:rsidRPr="002A6C2B">
        <w:rPr>
          <w:color w:val="993300"/>
        </w:rPr>
        <w:t>MESH DEFAULT</w:t>
      </w:r>
    </w:p>
    <w:p w:rsidR="007E3981" w:rsidRPr="002A6C2B" w:rsidRDefault="007E3981" w:rsidP="002A6C2B">
      <w:pPr>
        <w:pStyle w:val="HTMLPreformatted"/>
        <w:rPr>
          <w:color w:val="993300"/>
        </w:rPr>
      </w:pPr>
      <w:r w:rsidRPr="002A6C2B">
        <w:rPr>
          <w:color w:val="993300"/>
        </w:rPr>
        <w:t xml:space="preserve">TOPO FILE </w:t>
      </w:r>
      <w:proofErr w:type="gramStart"/>
      <w:r w:rsidRPr="002A6C2B">
        <w:rPr>
          <w:color w:val="993300"/>
        </w:rPr>
        <w:t>topo.dat  !</w:t>
      </w:r>
      <w:proofErr w:type="gramEnd"/>
      <w:r w:rsidRPr="002A6C2B">
        <w:rPr>
          <w:color w:val="993300"/>
        </w:rPr>
        <w:t xml:space="preserve"> </w:t>
      </w:r>
      <w:proofErr w:type="gramStart"/>
      <w:r w:rsidRPr="002A6C2B">
        <w:rPr>
          <w:color w:val="993300"/>
        </w:rPr>
        <w:t>topography</w:t>
      </w:r>
      <w:proofErr w:type="gramEnd"/>
    </w:p>
    <w:p w:rsidR="007E3981" w:rsidRPr="002A6C2B" w:rsidRDefault="007E3981" w:rsidP="002A6C2B">
      <w:pPr>
        <w:pStyle w:val="HTMLPreformatted"/>
        <w:rPr>
          <w:color w:val="993300"/>
        </w:rPr>
      </w:pPr>
      <w:r w:rsidRPr="002A6C2B">
        <w:rPr>
          <w:color w:val="993300"/>
        </w:rPr>
        <w:t>CHIFACT 1</w:t>
      </w:r>
    </w:p>
    <w:p w:rsidR="007E3981" w:rsidRPr="002A6C2B" w:rsidRDefault="007E3981" w:rsidP="002A6C2B">
      <w:pPr>
        <w:pStyle w:val="HTMLPreformatted"/>
        <w:rPr>
          <w:color w:val="993300"/>
        </w:rPr>
      </w:pPr>
      <w:r w:rsidRPr="002A6C2B">
        <w:rPr>
          <w:color w:val="993300"/>
        </w:rPr>
        <w:t>NITER 50</w:t>
      </w:r>
    </w:p>
    <w:p w:rsidR="007E3981" w:rsidRPr="002A6C2B" w:rsidRDefault="007E3981" w:rsidP="002A6C2B">
      <w:pPr>
        <w:pStyle w:val="HTMLPreformatted"/>
        <w:rPr>
          <w:color w:val="993300"/>
        </w:rPr>
      </w:pPr>
      <w:r w:rsidRPr="002A6C2B">
        <w:rPr>
          <w:color w:val="993300"/>
        </w:rPr>
        <w:t>INIT_MOD VALUE 1.E-02</w:t>
      </w:r>
    </w:p>
    <w:p w:rsidR="007E3981" w:rsidRPr="002A6C2B" w:rsidRDefault="007E3981" w:rsidP="002A6C2B">
      <w:pPr>
        <w:pStyle w:val="HTMLPreformatted"/>
        <w:rPr>
          <w:color w:val="993300"/>
        </w:rPr>
      </w:pPr>
      <w:r w:rsidRPr="002A6C2B">
        <w:rPr>
          <w:color w:val="993300"/>
        </w:rPr>
        <w:t>REF_MOD VALUE 1.E-02</w:t>
      </w:r>
    </w:p>
    <w:p w:rsidR="007E3981" w:rsidRPr="002A6C2B" w:rsidRDefault="007E3981" w:rsidP="002A6C2B">
      <w:pPr>
        <w:pStyle w:val="HTMLPreformatted"/>
        <w:rPr>
          <w:color w:val="993300"/>
        </w:rPr>
      </w:pPr>
      <w:r w:rsidRPr="002A6C2B">
        <w:rPr>
          <w:color w:val="993300"/>
        </w:rPr>
        <w:t>STORE_ALL_MODELS TRUE</w:t>
      </w:r>
    </w:p>
    <w:p w:rsidR="007E3981" w:rsidRPr="00BA064E" w:rsidRDefault="007E3981" w:rsidP="002A6C2B">
      <w:pPr>
        <w:pStyle w:val="HTMLPreformatted"/>
        <w:rPr>
          <w:color w:val="993300"/>
          <w:lang w:val="it-IT"/>
        </w:rPr>
      </w:pPr>
      <w:r w:rsidRPr="00BA064E">
        <w:rPr>
          <w:color w:val="993300"/>
          <w:lang w:val="it-IT"/>
        </w:rPr>
        <w:t>ALPHA VALUE 1.E-04 1 1</w:t>
      </w:r>
    </w:p>
    <w:p w:rsidR="007E3981" w:rsidRPr="00BA064E" w:rsidRDefault="007E3981" w:rsidP="002A6C2B">
      <w:pPr>
        <w:pStyle w:val="HTMLPreformatted"/>
        <w:rPr>
          <w:rFonts w:ascii="Times New Roman" w:hAnsi="Times New Roman"/>
          <w:sz w:val="24"/>
          <w:szCs w:val="24"/>
          <w:lang w:val="it-IT"/>
        </w:rPr>
      </w:pPr>
      <w:r w:rsidRPr="00BA064E">
        <w:rPr>
          <w:color w:val="993300"/>
          <w:lang w:val="it-IT"/>
        </w:rPr>
        <w:t>INVMODE SVD</w:t>
      </w:r>
      <w:r w:rsidR="00F24369">
        <w:pict>
          <v:rect id="_x0000_i1161" style="width:0;height:1.5pt" o:hralign="center" o:hrstd="t" o:hr="t" fillcolor="#a0a0a0" stroked="f"/>
        </w:pict>
      </w:r>
    </w:p>
    <w:p w:rsidR="007E3981" w:rsidRPr="00BA064E" w:rsidDel="004F1676" w:rsidRDefault="007E3981" w:rsidP="00280B1B">
      <w:pPr>
        <w:rPr>
          <w:del w:id="4383" w:author="EOS" w:date="2011-07-19T14:07:00Z"/>
          <w:rFonts w:ascii="Times New Roman" w:hAnsi="Times New Roman"/>
          <w:sz w:val="24"/>
          <w:szCs w:val="24"/>
          <w:lang w:val="it-IT"/>
        </w:rPr>
      </w:pPr>
    </w:p>
    <w:p w:rsidR="007E3981" w:rsidRPr="00BA064E" w:rsidRDefault="007E3981" w:rsidP="00280B1B">
      <w:pPr>
        <w:rPr>
          <w:rFonts w:ascii="Times New Roman" w:hAnsi="Times New Roman"/>
          <w:sz w:val="24"/>
          <w:szCs w:val="24"/>
          <w:lang w:val="it-IT"/>
        </w:rPr>
      </w:pPr>
    </w:p>
    <w:p w:rsidR="007E3981" w:rsidRDefault="007E3981" w:rsidP="00280B1B">
      <w:pPr>
        <w:rPr>
          <w:rFonts w:ascii="Times New Roman" w:hAnsi="Times New Roman"/>
          <w:sz w:val="24"/>
          <w:szCs w:val="24"/>
        </w:rPr>
      </w:pPr>
      <w:r>
        <w:rPr>
          <w:rFonts w:ascii="Times New Roman" w:hAnsi="Times New Roman"/>
          <w:sz w:val="24"/>
          <w:szCs w:val="24"/>
        </w:rPr>
        <w:t>The results of the inversion (</w:t>
      </w:r>
      <w:ins w:id="4384" w:author="EOS" w:date="2011-06-15T12:35:00Z">
        <w:r w:rsidR="00962591">
          <w:fldChar w:fldCharType="begin"/>
        </w:r>
        <w:r>
          <w:instrText>HYPERLINK  \l "FIG40"</w:instrText>
        </w:r>
      </w:ins>
      <w:del w:id="4385" w:author="EOS" w:date="2011-06-15T12:35:00Z">
        <w:r w:rsidDel="0067799D">
          <w:delInstrText xml:space="preserve"> HYPERLINK \l "FIG36" </w:delInstrText>
        </w:r>
      </w:del>
      <w:ins w:id="4386" w:author="EOS" w:date="2011-06-15T12:35:00Z">
        <w:r w:rsidR="00962591">
          <w:fldChar w:fldCharType="separate"/>
        </w:r>
      </w:ins>
      <w:r w:rsidRPr="008345DD">
        <w:rPr>
          <w:rStyle w:val="Hyperlink"/>
          <w:rFonts w:ascii="Times New Roman" w:hAnsi="Times New Roman"/>
          <w:sz w:val="24"/>
          <w:szCs w:val="24"/>
        </w:rPr>
        <w:t xml:space="preserve">figure </w:t>
      </w:r>
      <w:del w:id="4387" w:author="EOS" w:date="2011-06-15T12:34:00Z">
        <w:r w:rsidRPr="008345DD" w:rsidDel="0067799D">
          <w:rPr>
            <w:rStyle w:val="Hyperlink"/>
            <w:rFonts w:ascii="Times New Roman" w:hAnsi="Times New Roman"/>
            <w:sz w:val="24"/>
            <w:szCs w:val="24"/>
          </w:rPr>
          <w:delText>36a</w:delText>
        </w:r>
      </w:del>
      <w:ins w:id="4388" w:author="EOS" w:date="2011-06-15T12:34:00Z">
        <w:r>
          <w:rPr>
            <w:rStyle w:val="Hyperlink"/>
            <w:rFonts w:ascii="Times New Roman" w:hAnsi="Times New Roman"/>
            <w:sz w:val="24"/>
            <w:szCs w:val="24"/>
          </w:rPr>
          <w:t>4</w:t>
        </w:r>
      </w:ins>
      <w:ins w:id="4389" w:author="EOS" w:date="2011-07-25T12:11:00Z">
        <w:r>
          <w:rPr>
            <w:rStyle w:val="Hyperlink"/>
            <w:rFonts w:ascii="Times New Roman" w:hAnsi="Times New Roman"/>
            <w:sz w:val="24"/>
            <w:szCs w:val="24"/>
          </w:rPr>
          <w:t>4</w:t>
        </w:r>
      </w:ins>
      <w:ins w:id="4390" w:author="EOS" w:date="2011-06-15T12:34:00Z">
        <w:r w:rsidRPr="008345DD">
          <w:rPr>
            <w:rStyle w:val="Hyperlink"/>
            <w:rFonts w:ascii="Times New Roman" w:hAnsi="Times New Roman"/>
            <w:sz w:val="24"/>
            <w:szCs w:val="24"/>
          </w:rPr>
          <w:t>a</w:t>
        </w:r>
      </w:ins>
      <w:r w:rsidRPr="008345DD">
        <w:rPr>
          <w:rStyle w:val="Hyperlink"/>
          <w:rFonts w:ascii="Times New Roman" w:hAnsi="Times New Roman"/>
          <w:sz w:val="24"/>
          <w:szCs w:val="24"/>
        </w:rPr>
        <w:t>)</w:t>
      </w:r>
      <w:ins w:id="4391" w:author="EOS" w:date="2011-06-15T12:35:00Z">
        <w:r w:rsidR="00962591">
          <w:fldChar w:fldCharType="end"/>
        </w:r>
      </w:ins>
      <w:r>
        <w:rPr>
          <w:rFonts w:ascii="Times New Roman" w:hAnsi="Times New Roman"/>
          <w:sz w:val="24"/>
          <w:szCs w:val="24"/>
        </w:rPr>
        <w:t xml:space="preserve"> are based on convergence to assigned misfit in 21 iterations (</w:t>
      </w:r>
      <w:ins w:id="4392" w:author="EOS" w:date="2011-06-15T12:35:00Z">
        <w:r w:rsidR="00962591">
          <w:rPr>
            <w:rFonts w:ascii="Times New Roman" w:hAnsi="Times New Roman"/>
            <w:sz w:val="24"/>
            <w:szCs w:val="24"/>
          </w:rPr>
          <w:fldChar w:fldCharType="begin"/>
        </w:r>
        <w:r>
          <w:rPr>
            <w:rFonts w:ascii="Times New Roman" w:hAnsi="Times New Roman"/>
            <w:sz w:val="24"/>
            <w:szCs w:val="24"/>
          </w:rPr>
          <w:instrText>HYPERLINK  \l "FIG40"</w:instrText>
        </w:r>
        <w:r w:rsidR="00962591">
          <w:rPr>
            <w:rFonts w:ascii="Times New Roman" w:hAnsi="Times New Roman"/>
            <w:sz w:val="24"/>
            <w:szCs w:val="24"/>
          </w:rPr>
          <w:fldChar w:fldCharType="separate"/>
        </w:r>
        <w:r>
          <w:rPr>
            <w:rStyle w:val="Hyperlink"/>
            <w:rFonts w:ascii="Times New Roman" w:hAnsi="Times New Roman"/>
            <w:sz w:val="24"/>
            <w:szCs w:val="24"/>
          </w:rPr>
          <w:t>figure 4</w:t>
        </w:r>
      </w:ins>
      <w:ins w:id="4393" w:author="EOS" w:date="2011-07-25T12:11:00Z">
        <w:r>
          <w:rPr>
            <w:rStyle w:val="Hyperlink"/>
            <w:rFonts w:ascii="Times New Roman" w:hAnsi="Times New Roman"/>
            <w:sz w:val="24"/>
            <w:szCs w:val="24"/>
          </w:rPr>
          <w:t>4</w:t>
        </w:r>
      </w:ins>
      <w:ins w:id="4394" w:author="EOS" w:date="2011-06-15T12:35:00Z">
        <w:r>
          <w:rPr>
            <w:rStyle w:val="Hyperlink"/>
            <w:rFonts w:ascii="Times New Roman" w:hAnsi="Times New Roman"/>
            <w:sz w:val="24"/>
            <w:szCs w:val="24"/>
          </w:rPr>
          <w:t>b</w:t>
        </w:r>
        <w:r w:rsidR="00962591">
          <w:rPr>
            <w:rFonts w:ascii="Times New Roman" w:hAnsi="Times New Roman"/>
            <w:sz w:val="24"/>
            <w:szCs w:val="24"/>
          </w:rPr>
          <w:fldChar w:fldCharType="end"/>
        </w:r>
      </w:ins>
      <w:r>
        <w:rPr>
          <w:rFonts w:ascii="Times New Roman" w:hAnsi="Times New Roman"/>
          <w:sz w:val="24"/>
          <w:szCs w:val="24"/>
        </w:rPr>
        <w:t>). They were compared with the earlier results acquired by DCIP3D code (</w:t>
      </w:r>
      <w:proofErr w:type="spellStart"/>
      <w:r>
        <w:rPr>
          <w:rFonts w:ascii="Times New Roman" w:hAnsi="Times New Roman"/>
          <w:sz w:val="24"/>
          <w:szCs w:val="24"/>
        </w:rPr>
        <w:t>Rutley</w:t>
      </w:r>
      <w:proofErr w:type="spellEnd"/>
      <w:r>
        <w:rPr>
          <w:rFonts w:ascii="Times New Roman" w:hAnsi="Times New Roman"/>
          <w:sz w:val="24"/>
          <w:szCs w:val="24"/>
        </w:rPr>
        <w:t xml:space="preserve"> et al, 2001) and are shown in </w:t>
      </w:r>
      <w:ins w:id="4395" w:author="EOS" w:date="2011-06-15T12:35:00Z">
        <w:r w:rsidR="00962591">
          <w:fldChar w:fldCharType="begin"/>
        </w:r>
        <w:r>
          <w:instrText>HYPERLINK  \l "FIG40"</w:instrText>
        </w:r>
      </w:ins>
      <w:del w:id="4396" w:author="EOS" w:date="2011-06-15T12:35:00Z">
        <w:r w:rsidDel="0067799D">
          <w:delInstrText xml:space="preserve"> HYPERLINK \l "FIG36" </w:delInstrText>
        </w:r>
      </w:del>
      <w:ins w:id="4397" w:author="EOS" w:date="2011-06-15T12:35:00Z">
        <w:r w:rsidR="00962591">
          <w:fldChar w:fldCharType="separate"/>
        </w:r>
      </w:ins>
      <w:r w:rsidRPr="00C5719F">
        <w:rPr>
          <w:rStyle w:val="Hyperlink"/>
          <w:rFonts w:ascii="Times New Roman" w:hAnsi="Times New Roman"/>
          <w:sz w:val="24"/>
          <w:szCs w:val="24"/>
        </w:rPr>
        <w:t xml:space="preserve">figure </w:t>
      </w:r>
      <w:del w:id="4398" w:author="EOS" w:date="2011-06-15T12:35:00Z">
        <w:r w:rsidRPr="00C5719F" w:rsidDel="0067799D">
          <w:rPr>
            <w:rStyle w:val="Hyperlink"/>
            <w:rFonts w:ascii="Times New Roman" w:hAnsi="Times New Roman"/>
            <w:sz w:val="24"/>
            <w:szCs w:val="24"/>
          </w:rPr>
          <w:delText>36c</w:delText>
        </w:r>
      </w:del>
      <w:ins w:id="4399" w:author="EOS" w:date="2011-06-15T12:35:00Z">
        <w:r>
          <w:rPr>
            <w:rStyle w:val="Hyperlink"/>
            <w:rFonts w:ascii="Times New Roman" w:hAnsi="Times New Roman"/>
            <w:sz w:val="24"/>
            <w:szCs w:val="24"/>
          </w:rPr>
          <w:t>4</w:t>
        </w:r>
      </w:ins>
      <w:ins w:id="4400" w:author="EOS" w:date="2011-07-25T12:12:00Z">
        <w:r>
          <w:rPr>
            <w:rStyle w:val="Hyperlink"/>
            <w:rFonts w:ascii="Times New Roman" w:hAnsi="Times New Roman"/>
            <w:sz w:val="24"/>
            <w:szCs w:val="24"/>
          </w:rPr>
          <w:t>4</w:t>
        </w:r>
      </w:ins>
      <w:ins w:id="4401" w:author="EOS" w:date="2011-06-15T12:35:00Z">
        <w:r w:rsidRPr="00C5719F">
          <w:rPr>
            <w:rStyle w:val="Hyperlink"/>
            <w:rFonts w:ascii="Times New Roman" w:hAnsi="Times New Roman"/>
            <w:sz w:val="24"/>
            <w:szCs w:val="24"/>
          </w:rPr>
          <w:t>c</w:t>
        </w:r>
      </w:ins>
      <w:r w:rsidRPr="00C5719F">
        <w:rPr>
          <w:rStyle w:val="Hyperlink"/>
          <w:rFonts w:ascii="Times New Roman" w:hAnsi="Times New Roman"/>
          <w:sz w:val="24"/>
          <w:szCs w:val="24"/>
        </w:rPr>
        <w:t>.</w:t>
      </w:r>
      <w:ins w:id="4402" w:author="EOS" w:date="2011-06-15T12:35:00Z">
        <w:r w:rsidR="00962591">
          <w:fldChar w:fldCharType="end"/>
        </w:r>
      </w:ins>
      <w:r>
        <w:rPr>
          <w:rFonts w:ascii="Times New Roman" w:hAnsi="Times New Roman"/>
          <w:sz w:val="24"/>
          <w:szCs w:val="24"/>
        </w:rPr>
        <w:t xml:space="preserve"> </w:t>
      </w:r>
      <w:ins w:id="4403" w:author="Doug Oldenburg" w:date="2011-07-18T09:48:00Z">
        <w:r>
          <w:rPr>
            <w:rFonts w:ascii="Times New Roman" w:hAnsi="Times New Roman"/>
            <w:sz w:val="24"/>
            <w:szCs w:val="24"/>
          </w:rPr>
          <w:t xml:space="preserve">The large conductor on the right hand side is a black shale unit. </w:t>
        </w:r>
      </w:ins>
      <w:ins w:id="4404" w:author="Doug Oldenburg" w:date="2011-07-18T09:49:00Z">
        <w:r>
          <w:rPr>
            <w:rFonts w:ascii="Times New Roman" w:hAnsi="Times New Roman"/>
            <w:sz w:val="24"/>
            <w:szCs w:val="24"/>
          </w:rPr>
          <w:t xml:space="preserve">The main geologic structure runs north-south and is essentially perpendicular to the </w:t>
        </w:r>
      </w:ins>
      <w:ins w:id="4405" w:author="Doug Oldenburg" w:date="2011-07-18T09:50:00Z">
        <w:r>
          <w:rPr>
            <w:rFonts w:ascii="Times New Roman" w:hAnsi="Times New Roman"/>
            <w:sz w:val="24"/>
            <w:szCs w:val="24"/>
          </w:rPr>
          <w:t xml:space="preserve">survey line. It is </w:t>
        </w:r>
        <w:r>
          <w:rPr>
            <w:rFonts w:ascii="Times New Roman" w:hAnsi="Times New Roman"/>
            <w:sz w:val="24"/>
            <w:szCs w:val="24"/>
          </w:rPr>
          <w:lastRenderedPageBreak/>
          <w:t xml:space="preserve">expected therefore that the 2D inversion should produce geologically reasonable results. </w:t>
        </w:r>
      </w:ins>
      <w:ins w:id="4406" w:author="Doug Oldenburg" w:date="2011-07-18T09:51:00Z">
        <w:r>
          <w:rPr>
            <w:rFonts w:ascii="Times New Roman" w:hAnsi="Times New Roman"/>
            <w:sz w:val="24"/>
            <w:szCs w:val="24"/>
          </w:rPr>
          <w:t>This is substantiated by comparing this cross-section with a similar cross-section extracted from the 3D inversion</w:t>
        </w:r>
      </w:ins>
      <w:ins w:id="4407" w:author="Doug Oldenburg" w:date="2011-07-18T09:53:00Z">
        <w:del w:id="4408" w:author="EOS" w:date="2011-07-25T12:12:00Z">
          <w:r w:rsidDel="005258C3">
            <w:rPr>
              <w:rFonts w:ascii="Times New Roman" w:hAnsi="Times New Roman"/>
              <w:sz w:val="24"/>
              <w:szCs w:val="24"/>
            </w:rPr>
            <w:delText>;</w:delText>
          </w:r>
        </w:del>
        <w:r>
          <w:rPr>
            <w:rFonts w:ascii="Times New Roman" w:hAnsi="Times New Roman"/>
            <w:sz w:val="24"/>
            <w:szCs w:val="24"/>
          </w:rPr>
          <w:t xml:space="preserve"> </w:t>
        </w:r>
        <w:del w:id="4409" w:author="EOS" w:date="2011-07-25T12:12:00Z">
          <w:r w:rsidDel="005258C3">
            <w:rPr>
              <w:rFonts w:ascii="Times New Roman" w:hAnsi="Times New Roman"/>
              <w:sz w:val="24"/>
              <w:szCs w:val="24"/>
            </w:rPr>
            <w:delText xml:space="preserve">cf </w:delText>
          </w:r>
        </w:del>
      </w:ins>
      <w:ins w:id="4410" w:author="EOS" w:date="2011-07-25T12:12:00Z">
        <w:r>
          <w:rPr>
            <w:rFonts w:ascii="Times New Roman" w:hAnsi="Times New Roman"/>
            <w:sz w:val="24"/>
            <w:szCs w:val="24"/>
          </w:rPr>
          <w:t>(</w:t>
        </w:r>
      </w:ins>
      <w:ins w:id="4411" w:author="EOS" w:date="2011-07-25T12:13:00Z">
        <w:r w:rsidR="00962591" w:rsidRPr="00962591">
          <w:rPr>
            <w:rFonts w:ascii="Times New Roman" w:hAnsi="Times New Roman"/>
            <w:color w:val="0000FF"/>
            <w:sz w:val="24"/>
            <w:szCs w:val="24"/>
            <w:u w:val="single"/>
            <w:rPrChange w:id="4412" w:author="EOS" w:date="2011-07-25T12:13:00Z">
              <w:rPr>
                <w:rFonts w:ascii="Times New Roman" w:hAnsi="Times New Roman"/>
                <w:b/>
                <w:bCs/>
                <w:color w:val="0000FF"/>
                <w:sz w:val="24"/>
                <w:szCs w:val="24"/>
                <w:u w:val="single"/>
              </w:rPr>
            </w:rPrChange>
          </w:rPr>
          <w:fldChar w:fldCharType="begin"/>
        </w:r>
        <w:r w:rsidR="00962591" w:rsidRPr="00962591">
          <w:rPr>
            <w:rFonts w:ascii="Times New Roman" w:hAnsi="Times New Roman"/>
            <w:color w:val="0000FF"/>
            <w:sz w:val="24"/>
            <w:szCs w:val="24"/>
            <w:u w:val="single"/>
            <w:rPrChange w:id="4413" w:author="EOS" w:date="2011-07-25T12:13:00Z">
              <w:rPr>
                <w:rFonts w:ascii="Times New Roman" w:hAnsi="Times New Roman"/>
                <w:b/>
                <w:bCs/>
                <w:color w:val="4F81BD"/>
                <w:sz w:val="24"/>
                <w:szCs w:val="24"/>
              </w:rPr>
            </w:rPrChange>
          </w:rPr>
          <w:instrText xml:space="preserve"> REF _Ref298846909 </w:instrText>
        </w:r>
        <w:r>
          <w:rPr>
            <w:rFonts w:ascii="Times New Roman" w:hAnsi="Times New Roman"/>
            <w:color w:val="0000FF"/>
            <w:sz w:val="24"/>
            <w:szCs w:val="24"/>
            <w:u w:val="single"/>
          </w:rPr>
          <w:instrText>\</w:instrText>
        </w:r>
        <w:r w:rsidR="00962591" w:rsidRPr="00962591">
          <w:rPr>
            <w:rFonts w:ascii="Times New Roman" w:hAnsi="Times New Roman"/>
            <w:color w:val="0000FF"/>
            <w:sz w:val="24"/>
            <w:szCs w:val="24"/>
            <w:u w:val="single"/>
            <w:rPrChange w:id="4414" w:author="EOS" w:date="2011-07-25T12:13:00Z">
              <w:rPr>
                <w:rFonts w:ascii="Times New Roman" w:hAnsi="Times New Roman"/>
                <w:b/>
                <w:bCs/>
                <w:color w:val="4F81BD"/>
                <w:sz w:val="24"/>
                <w:szCs w:val="24"/>
              </w:rPr>
            </w:rPrChange>
          </w:rPr>
          <w:instrText xml:space="preserve">h </w:instrText>
        </w:r>
      </w:ins>
      <w:r w:rsidR="00962591" w:rsidRPr="00962591">
        <w:rPr>
          <w:rFonts w:ascii="Times New Roman" w:hAnsi="Times New Roman"/>
          <w:color w:val="0000FF"/>
          <w:sz w:val="24"/>
          <w:szCs w:val="24"/>
          <w:u w:val="single"/>
          <w:rPrChange w:id="4415" w:author="EOS" w:date="2011-07-25T12:13:00Z">
            <w:rPr>
              <w:rFonts w:ascii="Times New Roman" w:hAnsi="Times New Roman"/>
              <w:b/>
              <w:bCs/>
              <w:color w:val="4F81BD"/>
              <w:sz w:val="24"/>
              <w:szCs w:val="24"/>
            </w:rPr>
          </w:rPrChange>
        </w:rPr>
        <w:instrText xml:space="preserve"> </w:instrText>
      </w:r>
      <w:r>
        <w:rPr>
          <w:rFonts w:ascii="Times New Roman" w:hAnsi="Times New Roman"/>
          <w:color w:val="0000FF"/>
          <w:sz w:val="24"/>
          <w:szCs w:val="24"/>
          <w:u w:val="single"/>
        </w:rPr>
        <w:instrText>\</w:instrText>
      </w:r>
      <w:r w:rsidR="00962591" w:rsidRPr="00962591">
        <w:rPr>
          <w:rFonts w:ascii="Times New Roman" w:hAnsi="Times New Roman"/>
          <w:color w:val="0000FF"/>
          <w:sz w:val="24"/>
          <w:szCs w:val="24"/>
          <w:u w:val="single"/>
          <w:rPrChange w:id="4416" w:author="EOS" w:date="2011-07-25T12:13:00Z">
            <w:rPr>
              <w:rFonts w:ascii="Times New Roman" w:hAnsi="Times New Roman"/>
              <w:b/>
              <w:bCs/>
              <w:color w:val="4F81BD"/>
              <w:sz w:val="24"/>
              <w:szCs w:val="24"/>
            </w:rPr>
          </w:rPrChange>
        </w:rPr>
        <w:instrText xml:space="preserve">* MERGEFORMAT </w:instrText>
      </w:r>
      <w:r w:rsidR="00962591" w:rsidRPr="00962591">
        <w:rPr>
          <w:rFonts w:ascii="Times New Roman" w:hAnsi="Times New Roman"/>
          <w:color w:val="0000FF"/>
          <w:sz w:val="24"/>
          <w:szCs w:val="24"/>
          <w:u w:val="single"/>
          <w:rPrChange w:id="4417" w:author="EOS" w:date="2011-07-25T12:13:00Z">
            <w:rPr>
              <w:rFonts w:ascii="Times New Roman" w:hAnsi="Times New Roman"/>
              <w:color w:val="0000FF"/>
              <w:sz w:val="24"/>
              <w:szCs w:val="24"/>
              <w:u w:val="single"/>
            </w:rPr>
          </w:rPrChange>
        </w:rPr>
      </w:r>
      <w:ins w:id="4418" w:author="EOS" w:date="2011-07-25T12:13:00Z">
        <w:r w:rsidR="00962591" w:rsidRPr="00962591">
          <w:rPr>
            <w:rFonts w:ascii="Times New Roman" w:hAnsi="Times New Roman"/>
            <w:color w:val="0000FF"/>
            <w:sz w:val="24"/>
            <w:szCs w:val="24"/>
            <w:u w:val="single"/>
            <w:rPrChange w:id="4419" w:author="EOS" w:date="2011-07-25T12:13:00Z">
              <w:rPr>
                <w:rFonts w:ascii="Times New Roman" w:hAnsi="Times New Roman"/>
                <w:b/>
                <w:bCs/>
                <w:color w:val="0000FF"/>
                <w:sz w:val="24"/>
                <w:szCs w:val="24"/>
                <w:u w:val="single"/>
              </w:rPr>
            </w:rPrChange>
          </w:rPr>
          <w:fldChar w:fldCharType="separate"/>
        </w:r>
      </w:ins>
      <w:ins w:id="4420" w:author="EOS" w:date="2011-09-07T12:31:00Z">
        <w:r w:rsidR="00962591" w:rsidRPr="00962591">
          <w:rPr>
            <w:rFonts w:ascii="Times New Roman" w:hAnsi="Times New Roman"/>
            <w:color w:val="0000FF"/>
            <w:sz w:val="24"/>
            <w:szCs w:val="24"/>
            <w:u w:val="single"/>
            <w:rPrChange w:id="4421" w:author="EOS" w:date="2011-09-07T12:31:00Z">
              <w:rPr>
                <w:color w:val="0000FF"/>
                <w:sz w:val="24"/>
                <w:szCs w:val="24"/>
                <w:u w:val="single"/>
              </w:rPr>
            </w:rPrChange>
          </w:rPr>
          <w:t xml:space="preserve">Figure </w:t>
        </w:r>
        <w:r w:rsidR="00962591" w:rsidRPr="00962591">
          <w:rPr>
            <w:rFonts w:ascii="Times New Roman" w:hAnsi="Times New Roman"/>
            <w:noProof/>
            <w:color w:val="0000FF"/>
            <w:sz w:val="24"/>
            <w:szCs w:val="24"/>
            <w:u w:val="single"/>
            <w:rPrChange w:id="4422" w:author="EOS" w:date="2011-09-07T12:31:00Z">
              <w:rPr>
                <w:b/>
                <w:noProof/>
                <w:sz w:val="24"/>
                <w:szCs w:val="24"/>
              </w:rPr>
            </w:rPrChange>
          </w:rPr>
          <w:t>44</w:t>
        </w:r>
      </w:ins>
      <w:ins w:id="4423" w:author="EOS" w:date="2011-07-25T12:13:00Z">
        <w:r w:rsidR="00962591" w:rsidRPr="00962591">
          <w:rPr>
            <w:rFonts w:ascii="Times New Roman" w:hAnsi="Times New Roman"/>
            <w:color w:val="0000FF"/>
            <w:sz w:val="24"/>
            <w:szCs w:val="24"/>
            <w:u w:val="single"/>
            <w:rPrChange w:id="4424" w:author="EOS" w:date="2011-07-25T12:13:00Z">
              <w:rPr>
                <w:rFonts w:ascii="Times New Roman" w:hAnsi="Times New Roman"/>
                <w:b/>
                <w:bCs/>
                <w:color w:val="0000FF"/>
                <w:sz w:val="24"/>
                <w:szCs w:val="24"/>
                <w:u w:val="single"/>
              </w:rPr>
            </w:rPrChange>
          </w:rPr>
          <w:fldChar w:fldCharType="end"/>
        </w:r>
      </w:ins>
      <w:proofErr w:type="gramStart"/>
      <w:ins w:id="4425" w:author="EOS" w:date="2011-07-25T12:14:00Z">
        <w:r>
          <w:rPr>
            <w:rFonts w:ascii="Times New Roman" w:hAnsi="Times New Roman"/>
            <w:color w:val="0000FF"/>
            <w:sz w:val="24"/>
            <w:szCs w:val="24"/>
            <w:u w:val="single"/>
          </w:rPr>
          <w:t>a</w:t>
        </w:r>
      </w:ins>
      <w:ins w:id="4426" w:author="EOS" w:date="2011-07-25T12:13:00Z">
        <w:r>
          <w:rPr>
            <w:rFonts w:ascii="Times New Roman" w:hAnsi="Times New Roman"/>
            <w:sz w:val="24"/>
            <w:szCs w:val="24"/>
          </w:rPr>
          <w:t xml:space="preserve"> </w:t>
        </w:r>
      </w:ins>
      <w:ins w:id="4427" w:author="Doug Oldenburg" w:date="2011-07-18T09:53:00Z">
        <w:del w:id="4428" w:author="EOS" w:date="2011-07-25T12:13:00Z">
          <w:r w:rsidDel="005258C3">
            <w:rPr>
              <w:rFonts w:ascii="Times New Roman" w:hAnsi="Times New Roman"/>
              <w:sz w:val="24"/>
              <w:szCs w:val="24"/>
            </w:rPr>
            <w:delText>figure</w:delText>
          </w:r>
        </w:del>
        <w:del w:id="4429" w:author="EOS" w:date="2011-07-25T12:12:00Z">
          <w:r w:rsidDel="005258C3">
            <w:rPr>
              <w:rFonts w:ascii="Times New Roman" w:hAnsi="Times New Roman"/>
              <w:sz w:val="24"/>
              <w:szCs w:val="24"/>
            </w:rPr>
            <w:delText xml:space="preserve"> </w:delText>
          </w:r>
        </w:del>
        <w:del w:id="4430" w:author="EOS" w:date="2011-07-25T12:13:00Z">
          <w:r w:rsidDel="005258C3">
            <w:rPr>
              <w:rFonts w:ascii="Times New Roman" w:hAnsi="Times New Roman"/>
              <w:sz w:val="24"/>
              <w:szCs w:val="24"/>
            </w:rPr>
            <w:delText>40</w:delText>
          </w:r>
        </w:del>
      </w:ins>
      <w:ins w:id="4431" w:author="Doug Oldenburg" w:date="2011-07-18T09:54:00Z">
        <w:del w:id="4432" w:author="EOS" w:date="2011-07-25T12:13:00Z">
          <w:r w:rsidDel="005258C3">
            <w:rPr>
              <w:rFonts w:ascii="Times New Roman" w:hAnsi="Times New Roman"/>
              <w:sz w:val="24"/>
              <w:szCs w:val="24"/>
            </w:rPr>
            <w:delText xml:space="preserve">a </w:delText>
          </w:r>
        </w:del>
        <w:r>
          <w:rPr>
            <w:rFonts w:ascii="Times New Roman" w:hAnsi="Times New Roman"/>
            <w:sz w:val="24"/>
            <w:szCs w:val="24"/>
          </w:rPr>
          <w:t>and</w:t>
        </w:r>
        <w:proofErr w:type="gramEnd"/>
        <w:r>
          <w:rPr>
            <w:rFonts w:ascii="Times New Roman" w:hAnsi="Times New Roman"/>
            <w:sz w:val="24"/>
            <w:szCs w:val="24"/>
          </w:rPr>
          <w:t xml:space="preserve"> </w:t>
        </w:r>
      </w:ins>
      <w:ins w:id="4433" w:author="EOS" w:date="2011-07-25T12:14:00Z">
        <w:r w:rsidR="00962591" w:rsidRPr="00F13F74">
          <w:rPr>
            <w:rFonts w:ascii="Times New Roman" w:hAnsi="Times New Roman"/>
            <w:color w:val="0000FF"/>
            <w:sz w:val="24"/>
            <w:szCs w:val="24"/>
            <w:u w:val="single"/>
          </w:rPr>
          <w:fldChar w:fldCharType="begin"/>
        </w:r>
        <w:r w:rsidRPr="00F13F74">
          <w:rPr>
            <w:rFonts w:ascii="Times New Roman" w:hAnsi="Times New Roman"/>
            <w:color w:val="0000FF"/>
            <w:sz w:val="24"/>
            <w:szCs w:val="24"/>
            <w:u w:val="single"/>
          </w:rPr>
          <w:instrText xml:space="preserve"> REF _Ref298846909 \h  \* MERGEFORMAT </w:instrText>
        </w:r>
      </w:ins>
      <w:r w:rsidR="00962591" w:rsidRPr="00F13F74">
        <w:rPr>
          <w:rFonts w:ascii="Times New Roman" w:hAnsi="Times New Roman"/>
          <w:color w:val="0000FF"/>
          <w:sz w:val="24"/>
          <w:szCs w:val="24"/>
          <w:u w:val="single"/>
        </w:rPr>
      </w:r>
      <w:ins w:id="4434" w:author="EOS" w:date="2011-07-25T12:14:00Z">
        <w:r w:rsidR="00962591" w:rsidRPr="00F13F74">
          <w:rPr>
            <w:rFonts w:ascii="Times New Roman" w:hAnsi="Times New Roman"/>
            <w:color w:val="0000FF"/>
            <w:sz w:val="24"/>
            <w:szCs w:val="24"/>
            <w:u w:val="single"/>
          </w:rPr>
          <w:fldChar w:fldCharType="separate"/>
        </w:r>
      </w:ins>
      <w:ins w:id="4435" w:author="EOS" w:date="2011-09-07T12:31:00Z">
        <w:r w:rsidR="00962591" w:rsidRPr="00962591">
          <w:rPr>
            <w:rFonts w:ascii="Times New Roman" w:hAnsi="Times New Roman"/>
            <w:color w:val="0000FF"/>
            <w:sz w:val="24"/>
            <w:szCs w:val="24"/>
            <w:u w:val="single"/>
            <w:rPrChange w:id="4436" w:author="EOS" w:date="2011-09-07T12:31:00Z">
              <w:rPr>
                <w:color w:val="0000FF"/>
                <w:sz w:val="24"/>
                <w:szCs w:val="24"/>
                <w:u w:val="single"/>
              </w:rPr>
            </w:rPrChange>
          </w:rPr>
          <w:t xml:space="preserve">Figure </w:t>
        </w:r>
        <w:r w:rsidR="00962591" w:rsidRPr="00962591">
          <w:rPr>
            <w:rFonts w:ascii="Times New Roman" w:hAnsi="Times New Roman"/>
            <w:noProof/>
            <w:color w:val="0000FF"/>
            <w:sz w:val="24"/>
            <w:szCs w:val="24"/>
            <w:u w:val="single"/>
            <w:rPrChange w:id="4437" w:author="EOS" w:date="2011-09-07T12:31:00Z">
              <w:rPr>
                <w:b/>
                <w:noProof/>
                <w:sz w:val="24"/>
                <w:szCs w:val="24"/>
              </w:rPr>
            </w:rPrChange>
          </w:rPr>
          <w:t>44</w:t>
        </w:r>
      </w:ins>
      <w:ins w:id="4438" w:author="EOS" w:date="2011-07-25T12:14:00Z">
        <w:r w:rsidR="00962591" w:rsidRPr="00F13F74">
          <w:rPr>
            <w:rFonts w:ascii="Times New Roman" w:hAnsi="Times New Roman"/>
            <w:color w:val="0000FF"/>
            <w:sz w:val="24"/>
            <w:szCs w:val="24"/>
            <w:u w:val="single"/>
          </w:rPr>
          <w:fldChar w:fldCharType="end"/>
        </w:r>
        <w:r>
          <w:rPr>
            <w:rFonts w:ascii="Times New Roman" w:hAnsi="Times New Roman"/>
            <w:color w:val="0000FF"/>
            <w:sz w:val="24"/>
            <w:szCs w:val="24"/>
            <w:u w:val="single"/>
          </w:rPr>
          <w:t>c</w:t>
        </w:r>
      </w:ins>
      <w:ins w:id="4439" w:author="Doug Oldenburg" w:date="2011-07-18T09:54:00Z">
        <w:del w:id="4440" w:author="EOS" w:date="2011-07-25T12:14:00Z">
          <w:r w:rsidDel="005258C3">
            <w:rPr>
              <w:rFonts w:ascii="Times New Roman" w:hAnsi="Times New Roman"/>
              <w:sz w:val="24"/>
              <w:szCs w:val="24"/>
            </w:rPr>
            <w:delText>figure 40c</w:delText>
          </w:r>
        </w:del>
      </w:ins>
      <w:ins w:id="4441" w:author="EOS" w:date="2011-07-25T12:12:00Z">
        <w:r>
          <w:rPr>
            <w:rFonts w:ascii="Times New Roman" w:hAnsi="Times New Roman"/>
            <w:sz w:val="24"/>
            <w:szCs w:val="24"/>
          </w:rPr>
          <w:t>)</w:t>
        </w:r>
      </w:ins>
      <w:ins w:id="4442" w:author="Doug Oldenburg" w:date="2011-07-18T09:54:00Z">
        <w:r>
          <w:rPr>
            <w:rFonts w:ascii="Times New Roman" w:hAnsi="Times New Roman"/>
            <w:sz w:val="24"/>
            <w:szCs w:val="24"/>
          </w:rPr>
          <w:t>.</w:t>
        </w:r>
      </w:ins>
      <w:ins w:id="4443" w:author="Doug Oldenburg" w:date="2011-07-18T09:53:00Z">
        <w:r>
          <w:rPr>
            <w:rFonts w:ascii="Times New Roman" w:hAnsi="Times New Roman"/>
            <w:sz w:val="24"/>
            <w:szCs w:val="24"/>
          </w:rPr>
          <w:t xml:space="preserve"> </w:t>
        </w:r>
      </w:ins>
      <w:del w:id="4444" w:author="Doug Oldenburg" w:date="2011-07-18T09:54:00Z">
        <w:r w:rsidDel="000357F2">
          <w:rPr>
            <w:rFonts w:ascii="Times New Roman" w:hAnsi="Times New Roman"/>
            <w:sz w:val="24"/>
            <w:szCs w:val="24"/>
          </w:rPr>
          <w:delText xml:space="preserve">Overall the recovered structure </w:delText>
        </w:r>
      </w:del>
      <w:del w:id="4445" w:author="Doug Oldenburg" w:date="2011-07-18T09:47:00Z">
        <w:r w:rsidDel="00857302">
          <w:rPr>
            <w:rFonts w:ascii="Times New Roman" w:hAnsi="Times New Roman"/>
            <w:sz w:val="24"/>
            <w:szCs w:val="24"/>
          </w:rPr>
          <w:delText>is virtually id</w:delText>
        </w:r>
      </w:del>
      <w:del w:id="4446" w:author="Doug Oldenburg" w:date="2011-07-18T09:54:00Z">
        <w:r w:rsidDel="000357F2">
          <w:rPr>
            <w:rFonts w:ascii="Times New Roman" w:hAnsi="Times New Roman"/>
            <w:sz w:val="24"/>
            <w:szCs w:val="24"/>
          </w:rPr>
          <w:delText>entical to the earlier results and the range of electrical conductivity observed in the recovered models is also very comparable.</w:delText>
        </w:r>
      </w:del>
    </w:p>
    <w:p w:rsidR="007E3981" w:rsidRDefault="007E3981" w:rsidP="00280B1B">
      <w:pPr>
        <w:rPr>
          <w:rFonts w:ascii="Times New Roman" w:hAnsi="Times New Roman"/>
          <w:sz w:val="24"/>
          <w:szCs w:val="24"/>
        </w:rPr>
      </w:pPr>
    </w:p>
    <w:p w:rsidR="007E3981" w:rsidRDefault="00E1549D" w:rsidP="005125FD">
      <w:pPr>
        <w:jc w:val="center"/>
        <w:rPr>
          <w:rFonts w:ascii="Times New Roman" w:hAnsi="Times New Roman"/>
          <w:sz w:val="24"/>
          <w:szCs w:val="24"/>
        </w:rPr>
      </w:pPr>
      <w:r>
        <w:rPr>
          <w:rFonts w:ascii="Times New Roman" w:hAnsi="Times New Roman"/>
          <w:noProof/>
          <w:sz w:val="24"/>
          <w:szCs w:val="24"/>
          <w:lang w:val="en-CA" w:eastAsia="en-CA"/>
        </w:rPr>
        <w:drawing>
          <wp:inline distT="0" distB="0" distL="0" distR="0">
            <wp:extent cx="5651500" cy="4648200"/>
            <wp:effectExtent l="0" t="0" r="6350" b="0"/>
            <wp:docPr id="3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51500" cy="4648200"/>
                    </a:xfrm>
                    <a:prstGeom prst="rect">
                      <a:avLst/>
                    </a:prstGeom>
                    <a:noFill/>
                    <a:ln>
                      <a:noFill/>
                    </a:ln>
                  </pic:spPr>
                </pic:pic>
              </a:graphicData>
            </a:graphic>
          </wp:inline>
        </w:drawing>
      </w:r>
    </w:p>
    <w:p w:rsidR="007E3981" w:rsidRDefault="007E3981" w:rsidP="00491D86">
      <w:pPr>
        <w:jc w:val="center"/>
        <w:rPr>
          <w:rFonts w:ascii="Times New Roman" w:hAnsi="Times New Roman"/>
          <w:sz w:val="24"/>
          <w:szCs w:val="24"/>
        </w:rPr>
      </w:pPr>
    </w:p>
    <w:p w:rsidR="00EF6550" w:rsidRDefault="007E3981">
      <w:pPr>
        <w:pStyle w:val="Caption"/>
        <w:jc w:val="center"/>
        <w:rPr>
          <w:ins w:id="4447" w:author="EOS" w:date="2011-06-16T17:20:00Z"/>
          <w:b w:val="0"/>
          <w:color w:val="auto"/>
          <w:sz w:val="22"/>
          <w:szCs w:val="22"/>
          <w:rPrChange w:id="4448" w:author="EOS" w:date="2011-06-16T17:23:00Z">
            <w:rPr>
              <w:ins w:id="4449" w:author="EOS" w:date="2011-06-16T17:20:00Z"/>
              <w:szCs w:val="22"/>
            </w:rPr>
          </w:rPrChange>
        </w:rPr>
        <w:pPrChange w:id="4450" w:author="EOS" w:date="2011-06-16T17:23:00Z">
          <w:pPr>
            <w:pStyle w:val="Caption"/>
          </w:pPr>
        </w:pPrChange>
      </w:pPr>
      <w:bookmarkStart w:id="4451" w:name="FIG40"/>
      <w:del w:id="4452" w:author="EOS" w:date="2011-06-16T17:23:00Z">
        <w:r w:rsidRPr="00192D39" w:rsidDel="007F2994">
          <w:rPr>
            <w:rFonts w:ascii="Times New Roman" w:hAnsi="Times New Roman"/>
            <w:b w:val="0"/>
            <w:sz w:val="24"/>
            <w:szCs w:val="24"/>
          </w:rPr>
          <w:delText xml:space="preserve">Figure </w:delText>
        </w:r>
      </w:del>
      <w:del w:id="4453" w:author="EOS" w:date="2011-06-15T12:34:00Z">
        <w:r w:rsidDel="0067799D">
          <w:rPr>
            <w:rFonts w:ascii="Times New Roman" w:hAnsi="Times New Roman"/>
            <w:b w:val="0"/>
            <w:sz w:val="24"/>
            <w:szCs w:val="24"/>
          </w:rPr>
          <w:delText>36</w:delText>
        </w:r>
      </w:del>
      <w:bookmarkStart w:id="4454" w:name="_Ref298846909"/>
      <w:bookmarkEnd w:id="4451"/>
      <w:proofErr w:type="gramStart"/>
      <w:ins w:id="4455" w:author="EOS" w:date="2011-06-16T17:20:00Z">
        <w:r w:rsidR="00962591" w:rsidRPr="00962591">
          <w:rPr>
            <w:b w:val="0"/>
            <w:color w:val="auto"/>
            <w:sz w:val="22"/>
            <w:szCs w:val="22"/>
            <w:rPrChange w:id="4456" w:author="EOS" w:date="2011-06-16T17:23:00Z">
              <w:rPr>
                <w:color w:val="0000FF"/>
                <w:sz w:val="24"/>
                <w:szCs w:val="22"/>
                <w:u w:val="single"/>
              </w:rPr>
            </w:rPrChange>
          </w:rPr>
          <w:t xml:space="preserve">Figure </w:t>
        </w:r>
        <w:proofErr w:type="gramEnd"/>
        <w:r w:rsidR="00962591" w:rsidRPr="00756019">
          <w:rPr>
            <w:b w:val="0"/>
            <w:color w:val="auto"/>
            <w:sz w:val="22"/>
            <w:szCs w:val="22"/>
          </w:rPr>
          <w:fldChar w:fldCharType="begin"/>
        </w:r>
        <w:r w:rsidR="00962591" w:rsidRPr="00962591">
          <w:rPr>
            <w:b w:val="0"/>
            <w:color w:val="auto"/>
            <w:sz w:val="22"/>
            <w:szCs w:val="22"/>
            <w:rPrChange w:id="4457" w:author="EOS" w:date="2011-06-16T17:23:00Z">
              <w:rPr>
                <w:color w:val="0000FF"/>
                <w:sz w:val="24"/>
                <w:szCs w:val="22"/>
                <w:u w:val="single"/>
              </w:rPr>
            </w:rPrChange>
          </w:rPr>
          <w:instrText xml:space="preserve"> SEQ Figure </w:instrText>
        </w:r>
        <w:r w:rsidRPr="00E66FE7">
          <w:rPr>
            <w:b w:val="0"/>
            <w:color w:val="auto"/>
            <w:sz w:val="22"/>
            <w:szCs w:val="22"/>
          </w:rPr>
          <w:instrText>\</w:instrText>
        </w:r>
        <w:r w:rsidR="00962591" w:rsidRPr="00962591">
          <w:rPr>
            <w:b w:val="0"/>
            <w:color w:val="auto"/>
            <w:sz w:val="22"/>
            <w:szCs w:val="22"/>
            <w:rPrChange w:id="4458" w:author="EOS" w:date="2011-06-16T17:23:00Z">
              <w:rPr>
                <w:color w:val="0000FF"/>
                <w:sz w:val="24"/>
                <w:szCs w:val="22"/>
                <w:u w:val="single"/>
              </w:rPr>
            </w:rPrChange>
          </w:rPr>
          <w:instrText xml:space="preserve">* ARABIC </w:instrText>
        </w:r>
        <w:r w:rsidR="00962591" w:rsidRPr="00756019">
          <w:rPr>
            <w:b w:val="0"/>
            <w:color w:val="auto"/>
            <w:sz w:val="22"/>
            <w:szCs w:val="22"/>
            <w:rPrChange w:id="4459" w:author="EOS" w:date="2011-06-16T17:23:00Z">
              <w:rPr>
                <w:b w:val="0"/>
                <w:color w:val="auto"/>
                <w:sz w:val="22"/>
                <w:szCs w:val="22"/>
              </w:rPr>
            </w:rPrChange>
          </w:rPr>
          <w:fldChar w:fldCharType="separate"/>
        </w:r>
      </w:ins>
      <w:ins w:id="4460" w:author="EOS" w:date="2011-09-07T12:31:00Z">
        <w:r w:rsidR="00F26A78">
          <w:rPr>
            <w:b w:val="0"/>
            <w:noProof/>
            <w:color w:val="auto"/>
            <w:sz w:val="22"/>
            <w:szCs w:val="22"/>
          </w:rPr>
          <w:t>44</w:t>
        </w:r>
      </w:ins>
      <w:ins w:id="4461" w:author="EOS" w:date="2011-06-16T17:20:00Z">
        <w:r w:rsidR="00962591" w:rsidRPr="00756019">
          <w:rPr>
            <w:b w:val="0"/>
            <w:color w:val="auto"/>
            <w:sz w:val="22"/>
            <w:szCs w:val="22"/>
          </w:rPr>
          <w:fldChar w:fldCharType="end"/>
        </w:r>
      </w:ins>
      <w:bookmarkEnd w:id="4454"/>
      <w:proofErr w:type="gramStart"/>
      <w:ins w:id="4462" w:author="EOS" w:date="2011-06-16T17:21:00Z">
        <w:r w:rsidR="00962591" w:rsidRPr="00962591">
          <w:rPr>
            <w:b w:val="0"/>
            <w:color w:val="auto"/>
            <w:sz w:val="22"/>
            <w:szCs w:val="22"/>
            <w:rPrChange w:id="4463" w:author="EOS" w:date="2011-06-16T17:23:00Z">
              <w:rPr>
                <w:color w:val="0000FF"/>
                <w:sz w:val="24"/>
                <w:szCs w:val="22"/>
                <w:u w:val="single"/>
              </w:rPr>
            </w:rPrChange>
          </w:rPr>
          <w:t>.</w:t>
        </w:r>
        <w:proofErr w:type="gramEnd"/>
        <w:r w:rsidR="00962591" w:rsidRPr="00962591">
          <w:rPr>
            <w:b w:val="0"/>
            <w:color w:val="auto"/>
            <w:sz w:val="22"/>
            <w:szCs w:val="22"/>
            <w:rPrChange w:id="4464" w:author="EOS" w:date="2011-06-16T17:23:00Z">
              <w:rPr>
                <w:color w:val="0000FF"/>
                <w:sz w:val="24"/>
                <w:szCs w:val="22"/>
                <w:u w:val="single"/>
              </w:rPr>
            </w:rPrChange>
          </w:rPr>
          <w:t xml:space="preserve"> DC inversion over the profile 13700, Cluny prospect, Queensland, Australia; (a): DCIP2D_V5.0 results (b): convergence of the </w:t>
        </w:r>
      </w:ins>
      <w:ins w:id="4465" w:author="EOS" w:date="2011-06-16T17:22:00Z">
        <w:r w:rsidR="00962591" w:rsidRPr="00962591">
          <w:rPr>
            <w:b w:val="0"/>
            <w:color w:val="auto"/>
            <w:sz w:val="22"/>
            <w:szCs w:val="22"/>
            <w:rPrChange w:id="4466" w:author="EOS" w:date="2011-06-16T17:23:00Z">
              <w:rPr>
                <w:color w:val="0000FF"/>
                <w:sz w:val="24"/>
                <w:szCs w:val="22"/>
                <w:u w:val="single"/>
              </w:rPr>
            </w:rPrChange>
          </w:rPr>
          <w:t xml:space="preserve">DCIP2D </w:t>
        </w:r>
      </w:ins>
      <w:ins w:id="4467" w:author="EOS" w:date="2011-06-16T17:21:00Z">
        <w:r w:rsidR="00962591" w:rsidRPr="00962591">
          <w:rPr>
            <w:b w:val="0"/>
            <w:color w:val="auto"/>
            <w:sz w:val="22"/>
            <w:szCs w:val="22"/>
            <w:rPrChange w:id="4468" w:author="EOS" w:date="2011-06-16T17:23:00Z">
              <w:rPr>
                <w:color w:val="0000FF"/>
                <w:sz w:val="24"/>
                <w:szCs w:val="22"/>
                <w:u w:val="single"/>
              </w:rPr>
            </w:rPrChange>
          </w:rPr>
          <w:t>inversion; (c): DCIP3D results</w:t>
        </w:r>
      </w:ins>
      <w:ins w:id="4469" w:author="EOS" w:date="2011-06-16T17:22:00Z">
        <w:r w:rsidR="00962591" w:rsidRPr="00962591">
          <w:rPr>
            <w:b w:val="0"/>
            <w:color w:val="auto"/>
            <w:sz w:val="22"/>
            <w:szCs w:val="22"/>
            <w:rPrChange w:id="4470" w:author="EOS" w:date="2011-06-16T17:23:00Z">
              <w:rPr>
                <w:color w:val="0000FF"/>
                <w:sz w:val="24"/>
                <w:szCs w:val="22"/>
                <w:u w:val="single"/>
              </w:rPr>
            </w:rPrChange>
          </w:rPr>
          <w:t>, acquired in 2001 over the same profile.</w:t>
        </w:r>
      </w:ins>
    </w:p>
    <w:p w:rsidR="007E3981" w:rsidDel="007F2994" w:rsidRDefault="007E3981" w:rsidP="00491D86">
      <w:pPr>
        <w:jc w:val="center"/>
        <w:rPr>
          <w:del w:id="4471" w:author="EOS" w:date="2011-06-16T17:23:00Z"/>
          <w:rFonts w:ascii="Times New Roman" w:hAnsi="Times New Roman"/>
          <w:sz w:val="24"/>
          <w:szCs w:val="24"/>
        </w:rPr>
      </w:pPr>
      <w:del w:id="4472" w:author="EOS" w:date="2011-06-16T17:23:00Z">
        <w:r w:rsidRPr="00192D39" w:rsidDel="007F2994">
          <w:rPr>
            <w:rFonts w:ascii="Times New Roman" w:hAnsi="Times New Roman"/>
            <w:b/>
            <w:sz w:val="24"/>
            <w:szCs w:val="24"/>
          </w:rPr>
          <w:delText>.</w:delText>
        </w:r>
        <w:r w:rsidDel="007F2994">
          <w:rPr>
            <w:rFonts w:ascii="Times New Roman" w:hAnsi="Times New Roman"/>
            <w:sz w:val="24"/>
            <w:szCs w:val="24"/>
          </w:rPr>
          <w:delText xml:space="preserve"> DC inversion over the profile 13700, Cluny prospect, Queensland, Australia. (a): </w:delText>
        </w:r>
        <w:r w:rsidRPr="00280B1B" w:rsidDel="007F2994">
          <w:rPr>
            <w:rFonts w:ascii="Times New Roman" w:hAnsi="Times New Roman"/>
            <w:sz w:val="24"/>
            <w:szCs w:val="24"/>
            <w:u w:val="single"/>
          </w:rPr>
          <w:delText>DCIP2D V.5.0</w:delText>
        </w:r>
        <w:r w:rsidDel="007F2994">
          <w:rPr>
            <w:rFonts w:ascii="Times New Roman" w:hAnsi="Times New Roman"/>
            <w:sz w:val="24"/>
            <w:szCs w:val="24"/>
          </w:rPr>
          <w:delText xml:space="preserve"> results; (b): Convergence of the DCIP2D inversion; (c): DCIP3D results, acquired in 2001 over the same profile.</w:delText>
        </w:r>
      </w:del>
    </w:p>
    <w:p w:rsidR="00EF6550" w:rsidRDefault="00EF6550">
      <w:pPr>
        <w:jc w:val="center"/>
        <w:rPr>
          <w:del w:id="4473" w:author="EOS" w:date="2011-06-15T12:10:00Z"/>
          <w:rFonts w:ascii="Times New Roman" w:hAnsi="Times New Roman"/>
          <w:sz w:val="24"/>
          <w:szCs w:val="24"/>
        </w:rPr>
        <w:pPrChange w:id="4474" w:author="EOS" w:date="2011-06-16T17:23:00Z">
          <w:pPr/>
        </w:pPrChange>
      </w:pPr>
    </w:p>
    <w:p w:rsidR="007E3981" w:rsidRDefault="007E3981" w:rsidP="00280B1B">
      <w:pPr>
        <w:rPr>
          <w:rFonts w:ascii="Times New Roman" w:hAnsi="Times New Roman"/>
          <w:sz w:val="24"/>
          <w:szCs w:val="24"/>
        </w:rPr>
      </w:pPr>
      <w:r>
        <w:rPr>
          <w:rFonts w:ascii="Times New Roman" w:hAnsi="Times New Roman"/>
          <w:sz w:val="24"/>
          <w:szCs w:val="24"/>
        </w:rPr>
        <w:t>The conductivity models recovered from the DC inversion were further used to carry out the IP inversion. The IP inversion was carried out using the same mesh as for the DC inversion and was further compared to the 3D inversion carried out previously (</w:t>
      </w:r>
      <w:proofErr w:type="spellStart"/>
      <w:r>
        <w:rPr>
          <w:rFonts w:ascii="Times New Roman" w:hAnsi="Times New Roman"/>
          <w:sz w:val="24"/>
          <w:szCs w:val="24"/>
        </w:rPr>
        <w:t>Rutley</w:t>
      </w:r>
      <w:proofErr w:type="spellEnd"/>
      <w:r>
        <w:rPr>
          <w:rFonts w:ascii="Times New Roman" w:hAnsi="Times New Roman"/>
          <w:sz w:val="24"/>
          <w:szCs w:val="24"/>
        </w:rPr>
        <w:t xml:space="preserve"> et al, 2011). Below is the control file used for the IP </w:t>
      </w:r>
      <w:proofErr w:type="gramStart"/>
      <w:r>
        <w:rPr>
          <w:rFonts w:ascii="Times New Roman" w:hAnsi="Times New Roman"/>
          <w:sz w:val="24"/>
          <w:szCs w:val="24"/>
        </w:rPr>
        <w:t>inversion:</w:t>
      </w:r>
      <w:proofErr w:type="gramEnd"/>
    </w:p>
    <w:p w:rsidR="007E3981" w:rsidDel="00EA5E8E" w:rsidRDefault="007E3981" w:rsidP="00280B1B">
      <w:pPr>
        <w:rPr>
          <w:del w:id="4475" w:author="EOS" w:date="2011-06-15T12:09:00Z"/>
          <w:rFonts w:ascii="Times New Roman" w:hAnsi="Times New Roman"/>
          <w:sz w:val="24"/>
          <w:szCs w:val="24"/>
        </w:rPr>
      </w:pPr>
    </w:p>
    <w:p w:rsidR="007E3981" w:rsidDel="00EA5E8E" w:rsidRDefault="007E3981" w:rsidP="00280B1B">
      <w:pPr>
        <w:rPr>
          <w:del w:id="4476" w:author="EOS" w:date="2011-06-15T12:09:00Z"/>
          <w:rFonts w:ascii="Times New Roman" w:hAnsi="Times New Roman"/>
          <w:sz w:val="24"/>
          <w:szCs w:val="24"/>
        </w:rPr>
      </w:pPr>
    </w:p>
    <w:p w:rsidR="007E3981" w:rsidDel="00EA5E8E" w:rsidRDefault="007E3981" w:rsidP="00280B1B">
      <w:pPr>
        <w:rPr>
          <w:del w:id="4477" w:author="EOS" w:date="2011-06-15T12:09:00Z"/>
          <w:rFonts w:ascii="Times New Roman" w:hAnsi="Times New Roman"/>
          <w:sz w:val="24"/>
          <w:szCs w:val="24"/>
        </w:rPr>
      </w:pPr>
    </w:p>
    <w:p w:rsidR="007E3981" w:rsidRDefault="007E3981" w:rsidP="00280B1B">
      <w:pPr>
        <w:rPr>
          <w:rFonts w:ascii="Times New Roman" w:hAnsi="Times New Roman"/>
          <w:sz w:val="24"/>
          <w:szCs w:val="24"/>
        </w:rPr>
      </w:pPr>
    </w:p>
    <w:p w:rsidR="007E3981" w:rsidRDefault="00F24369" w:rsidP="00650B09">
      <w:pPr>
        <w:pStyle w:val="HTMLPreformatted"/>
        <w:rPr>
          <w:color w:val="993300"/>
        </w:rPr>
      </w:pPr>
      <w:r>
        <w:pict>
          <v:rect id="_x0000_i1162" style="width:0;height:1.5pt" o:hralign="center" o:hrstd="t" o:hr="t" fillcolor="#a0a0a0" stroked="f"/>
        </w:pict>
      </w:r>
    </w:p>
    <w:p w:rsidR="007E3981" w:rsidRPr="002F5B74" w:rsidRDefault="007E3981" w:rsidP="002F5B74">
      <w:pPr>
        <w:pStyle w:val="HTMLPreformatted"/>
        <w:rPr>
          <w:color w:val="993300"/>
        </w:rPr>
      </w:pPr>
      <w:r w:rsidRPr="002F5B74">
        <w:rPr>
          <w:color w:val="993300"/>
        </w:rPr>
        <w:t>OBS LOC_X L13700_</w:t>
      </w:r>
      <w:proofErr w:type="gramStart"/>
      <w:r w:rsidRPr="002F5B74">
        <w:rPr>
          <w:color w:val="993300"/>
        </w:rPr>
        <w:t>COMPLETE.dat  !</w:t>
      </w:r>
      <w:proofErr w:type="gramEnd"/>
      <w:r w:rsidRPr="002F5B74">
        <w:rPr>
          <w:color w:val="993300"/>
        </w:rPr>
        <w:t xml:space="preserve"> Data file</w:t>
      </w:r>
    </w:p>
    <w:p w:rsidR="007E3981" w:rsidRPr="002F5B74" w:rsidRDefault="007E3981" w:rsidP="002F5B74">
      <w:pPr>
        <w:pStyle w:val="HTMLPreformatted"/>
        <w:rPr>
          <w:color w:val="993300"/>
        </w:rPr>
      </w:pPr>
      <w:r w:rsidRPr="002F5B74">
        <w:rPr>
          <w:color w:val="993300"/>
        </w:rPr>
        <w:t xml:space="preserve">TOPO FILE </w:t>
      </w:r>
      <w:proofErr w:type="gramStart"/>
      <w:r w:rsidRPr="002F5B74">
        <w:rPr>
          <w:color w:val="993300"/>
        </w:rPr>
        <w:t>topo.dat  !</w:t>
      </w:r>
      <w:proofErr w:type="gramEnd"/>
      <w:r w:rsidRPr="002F5B74">
        <w:rPr>
          <w:color w:val="993300"/>
        </w:rPr>
        <w:t xml:space="preserve"> </w:t>
      </w:r>
      <w:proofErr w:type="gramStart"/>
      <w:r w:rsidRPr="002F5B74">
        <w:rPr>
          <w:color w:val="993300"/>
        </w:rPr>
        <w:t>topography</w:t>
      </w:r>
      <w:proofErr w:type="gramEnd"/>
    </w:p>
    <w:p w:rsidR="007E3981" w:rsidRPr="002F5B74" w:rsidRDefault="007E3981" w:rsidP="002F5B74">
      <w:pPr>
        <w:pStyle w:val="HTMLPreformatted"/>
        <w:rPr>
          <w:color w:val="993300"/>
        </w:rPr>
      </w:pPr>
      <w:r w:rsidRPr="002F5B74">
        <w:rPr>
          <w:color w:val="993300"/>
        </w:rPr>
        <w:t>CHIFACT 1</w:t>
      </w:r>
    </w:p>
    <w:p w:rsidR="007E3981" w:rsidRPr="002F5B74" w:rsidRDefault="007E3981" w:rsidP="002F5B74">
      <w:pPr>
        <w:pStyle w:val="HTMLPreformatted"/>
        <w:rPr>
          <w:color w:val="993300"/>
        </w:rPr>
      </w:pPr>
      <w:r w:rsidRPr="002F5B74">
        <w:rPr>
          <w:color w:val="993300"/>
        </w:rPr>
        <w:t>NITER 50</w:t>
      </w:r>
    </w:p>
    <w:p w:rsidR="007E3981" w:rsidRPr="002F5B74" w:rsidRDefault="007E3981" w:rsidP="002F5B74">
      <w:pPr>
        <w:pStyle w:val="HTMLPreformatted"/>
        <w:rPr>
          <w:color w:val="993300"/>
        </w:rPr>
      </w:pPr>
      <w:r w:rsidRPr="002F5B74">
        <w:rPr>
          <w:color w:val="993300"/>
        </w:rPr>
        <w:t>INIT_MOD VALUE 1.E-07</w:t>
      </w:r>
    </w:p>
    <w:p w:rsidR="007E3981" w:rsidRPr="002F5B74" w:rsidRDefault="007E3981" w:rsidP="002F5B74">
      <w:pPr>
        <w:pStyle w:val="HTMLPreformatted"/>
        <w:rPr>
          <w:color w:val="993300"/>
        </w:rPr>
      </w:pPr>
      <w:r w:rsidRPr="002F5B74">
        <w:rPr>
          <w:color w:val="993300"/>
        </w:rPr>
        <w:t>REF_MOD VALUE 1.E-07</w:t>
      </w:r>
    </w:p>
    <w:p w:rsidR="007E3981" w:rsidRPr="002F5B74" w:rsidRDefault="007E3981" w:rsidP="002F5B74">
      <w:pPr>
        <w:pStyle w:val="HTMLPreformatted"/>
        <w:rPr>
          <w:color w:val="993300"/>
        </w:rPr>
      </w:pPr>
      <w:r w:rsidRPr="002F5B74">
        <w:rPr>
          <w:color w:val="993300"/>
        </w:rPr>
        <w:t>STORE_ALL_MODELS TRUE</w:t>
      </w:r>
    </w:p>
    <w:p w:rsidR="007E3981" w:rsidRPr="00BA064E" w:rsidRDefault="007E3981" w:rsidP="002F5B74">
      <w:pPr>
        <w:pStyle w:val="HTMLPreformatted"/>
        <w:rPr>
          <w:color w:val="993300"/>
          <w:lang w:val="it-IT"/>
        </w:rPr>
      </w:pPr>
      <w:r w:rsidRPr="00BA064E">
        <w:rPr>
          <w:color w:val="993300"/>
          <w:lang w:val="it-IT"/>
        </w:rPr>
        <w:t>ALPHA VALUE 1.E-04 1. 1.</w:t>
      </w:r>
    </w:p>
    <w:p w:rsidR="007E3981" w:rsidRPr="00BA064E" w:rsidRDefault="007E3981" w:rsidP="002F5B74">
      <w:pPr>
        <w:pStyle w:val="HTMLPreformatted"/>
        <w:rPr>
          <w:color w:val="993300"/>
          <w:lang w:val="it-IT"/>
        </w:rPr>
      </w:pPr>
      <w:r w:rsidRPr="00BA064E">
        <w:rPr>
          <w:color w:val="993300"/>
          <w:lang w:val="it-IT"/>
        </w:rPr>
        <w:t>COND FILE DCINV2D.CON</w:t>
      </w:r>
    </w:p>
    <w:p w:rsidR="007E3981" w:rsidRPr="00BA064E" w:rsidRDefault="007E3981" w:rsidP="002F5B74">
      <w:pPr>
        <w:pStyle w:val="HTMLPreformatted"/>
        <w:rPr>
          <w:color w:val="993300"/>
          <w:lang w:val="it-IT"/>
        </w:rPr>
      </w:pPr>
      <w:r w:rsidRPr="00BA064E">
        <w:rPr>
          <w:color w:val="993300"/>
          <w:lang w:val="it-IT"/>
        </w:rPr>
        <w:t>INVMODE SVD</w:t>
      </w:r>
    </w:p>
    <w:p w:rsidR="007E3981" w:rsidRDefault="007E3981" w:rsidP="002F5B74">
      <w:pPr>
        <w:pStyle w:val="HTMLPreformatted"/>
        <w:rPr>
          <w:rFonts w:ascii="Times New Roman" w:hAnsi="Times New Roman"/>
          <w:sz w:val="24"/>
          <w:szCs w:val="24"/>
        </w:rPr>
      </w:pPr>
      <w:r w:rsidRPr="002F5B74">
        <w:rPr>
          <w:color w:val="993300"/>
        </w:rPr>
        <w:t>MESH FILE DCINV2D.MSH</w:t>
      </w:r>
      <w:r w:rsidR="00F24369">
        <w:pict>
          <v:rect id="_x0000_i1163" style="width:0;height:1.5pt" o:hralign="center" o:hrstd="t" o:hr="t" fillcolor="#a0a0a0" stroked="f"/>
        </w:pict>
      </w:r>
    </w:p>
    <w:p w:rsidR="007E3981" w:rsidRDefault="007E3981" w:rsidP="00280B1B">
      <w:pPr>
        <w:rPr>
          <w:rFonts w:ascii="Times New Roman" w:hAnsi="Times New Roman"/>
          <w:sz w:val="24"/>
          <w:szCs w:val="24"/>
        </w:rPr>
      </w:pPr>
    </w:p>
    <w:p w:rsidR="007E3981" w:rsidRDefault="007E3981" w:rsidP="00650B09">
      <w:pPr>
        <w:pStyle w:val="HTMLPreformatted"/>
        <w:rPr>
          <w:rFonts w:ascii="Times New Roman" w:hAnsi="Times New Roman"/>
          <w:sz w:val="24"/>
          <w:szCs w:val="24"/>
        </w:rPr>
      </w:pPr>
      <w:r>
        <w:rPr>
          <w:rFonts w:ascii="Times New Roman" w:hAnsi="Times New Roman"/>
          <w:sz w:val="24"/>
          <w:szCs w:val="24"/>
        </w:rPr>
        <w:t>The results of the inversion were once again compared to the corresponding 3D IP inversion (</w:t>
      </w:r>
      <w:proofErr w:type="spellStart"/>
      <w:r>
        <w:rPr>
          <w:rFonts w:ascii="Times New Roman" w:hAnsi="Times New Roman"/>
          <w:sz w:val="24"/>
          <w:szCs w:val="24"/>
        </w:rPr>
        <w:t>Rutley</w:t>
      </w:r>
      <w:proofErr w:type="spellEnd"/>
      <w:r>
        <w:rPr>
          <w:rFonts w:ascii="Times New Roman" w:hAnsi="Times New Roman"/>
          <w:sz w:val="24"/>
          <w:szCs w:val="24"/>
        </w:rPr>
        <w:t xml:space="preserve"> et al, 2001) and are shown in </w:t>
      </w:r>
      <w:ins w:id="4478" w:author="EOS" w:date="2011-06-15T12:36:00Z">
        <w:r w:rsidR="00962591">
          <w:rPr>
            <w:rFonts w:ascii="Times New Roman" w:hAnsi="Times New Roman"/>
            <w:sz w:val="24"/>
            <w:szCs w:val="24"/>
          </w:rPr>
          <w:fldChar w:fldCharType="begin"/>
        </w:r>
        <w:r>
          <w:rPr>
            <w:rFonts w:ascii="Times New Roman" w:hAnsi="Times New Roman"/>
            <w:sz w:val="24"/>
            <w:szCs w:val="24"/>
          </w:rPr>
          <w:instrText xml:space="preserve"> HYPERLINK  \l "FIG41" </w:instrText>
        </w:r>
        <w:r w:rsidR="00962591">
          <w:rPr>
            <w:rFonts w:ascii="Times New Roman" w:hAnsi="Times New Roman"/>
            <w:sz w:val="24"/>
            <w:szCs w:val="24"/>
          </w:rPr>
          <w:fldChar w:fldCharType="separate"/>
        </w:r>
        <w:r w:rsidRPr="0067799D">
          <w:rPr>
            <w:rStyle w:val="Hyperlink"/>
            <w:rFonts w:ascii="Times New Roman" w:hAnsi="Times New Roman" w:cs="Courier New"/>
            <w:sz w:val="24"/>
            <w:szCs w:val="24"/>
          </w:rPr>
          <w:t>figure 4</w:t>
        </w:r>
      </w:ins>
      <w:ins w:id="4479" w:author="EOS" w:date="2011-07-25T12:14:00Z">
        <w:r>
          <w:rPr>
            <w:rStyle w:val="Hyperlink"/>
            <w:rFonts w:ascii="Times New Roman" w:hAnsi="Times New Roman" w:cs="Courier New"/>
            <w:sz w:val="24"/>
            <w:szCs w:val="24"/>
          </w:rPr>
          <w:t>5</w:t>
        </w:r>
      </w:ins>
      <w:ins w:id="4480" w:author="EOS" w:date="2011-06-15T12:36:00Z">
        <w:r w:rsidR="00962591">
          <w:rPr>
            <w:rFonts w:ascii="Times New Roman" w:hAnsi="Times New Roman"/>
            <w:sz w:val="24"/>
            <w:szCs w:val="24"/>
          </w:rPr>
          <w:fldChar w:fldCharType="end"/>
        </w:r>
      </w:ins>
      <w:r>
        <w:rPr>
          <w:rFonts w:ascii="Times New Roman" w:hAnsi="Times New Roman"/>
          <w:sz w:val="24"/>
          <w:szCs w:val="24"/>
        </w:rPr>
        <w:t>.</w:t>
      </w:r>
    </w:p>
    <w:p w:rsidR="007E3981" w:rsidRDefault="007E3981" w:rsidP="00650B09">
      <w:pPr>
        <w:pStyle w:val="HTMLPreformatted"/>
        <w:rPr>
          <w:rFonts w:ascii="Times New Roman" w:hAnsi="Times New Roman"/>
          <w:sz w:val="24"/>
          <w:szCs w:val="24"/>
        </w:rPr>
      </w:pPr>
    </w:p>
    <w:p w:rsidR="007E3981" w:rsidRDefault="00E1549D" w:rsidP="002A6C2B">
      <w:pPr>
        <w:pStyle w:val="HTMLPreformatted"/>
        <w:jc w:val="center"/>
        <w:rPr>
          <w:rFonts w:ascii="Times New Roman" w:hAnsi="Times New Roman"/>
          <w:sz w:val="24"/>
          <w:szCs w:val="24"/>
        </w:rPr>
      </w:pPr>
      <w:r>
        <w:rPr>
          <w:rFonts w:ascii="Times New Roman" w:hAnsi="Times New Roman"/>
          <w:noProof/>
          <w:sz w:val="24"/>
          <w:szCs w:val="24"/>
          <w:lang w:val="en-CA" w:eastAsia="en-CA"/>
        </w:rPr>
        <w:drawing>
          <wp:inline distT="0" distB="0" distL="0" distR="0">
            <wp:extent cx="5842000" cy="4597400"/>
            <wp:effectExtent l="0" t="0" r="6350" b="0"/>
            <wp:docPr id="312"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42000" cy="4597400"/>
                    </a:xfrm>
                    <a:prstGeom prst="rect">
                      <a:avLst/>
                    </a:prstGeom>
                    <a:noFill/>
                    <a:ln>
                      <a:noFill/>
                    </a:ln>
                  </pic:spPr>
                </pic:pic>
              </a:graphicData>
            </a:graphic>
          </wp:inline>
        </w:drawing>
      </w:r>
    </w:p>
    <w:p w:rsidR="00EF6550" w:rsidRDefault="00EF6550">
      <w:pPr>
        <w:pStyle w:val="Figurestyle"/>
        <w:pPrChange w:id="4481" w:author="EOS" w:date="2011-06-16T17:24:00Z">
          <w:pPr>
            <w:pStyle w:val="HTMLPreformatted"/>
            <w:keepNext/>
          </w:pPr>
        </w:pPrChange>
      </w:pPr>
    </w:p>
    <w:p w:rsidR="00EF6550" w:rsidRDefault="007E3981">
      <w:pPr>
        <w:pStyle w:val="Figurestyle"/>
        <w:pPrChange w:id="4482" w:author="EOS" w:date="2011-06-16T17:24:00Z">
          <w:pPr>
            <w:pStyle w:val="HTMLPreformatted"/>
            <w:keepNex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pPr>
        </w:pPrChange>
      </w:pPr>
      <w:bookmarkStart w:id="4483" w:name="FIG41"/>
      <w:del w:id="4484" w:author="EOS" w:date="2011-06-16T17:23:00Z">
        <w:r w:rsidRPr="00705FF0" w:rsidDel="00CD481A">
          <w:rPr>
            <w:b/>
          </w:rPr>
          <w:delText xml:space="preserve">Figure </w:delText>
        </w:r>
      </w:del>
      <w:del w:id="4485" w:author="EOS" w:date="2011-06-15T12:36:00Z">
        <w:r w:rsidRPr="00705FF0" w:rsidDel="0067799D">
          <w:rPr>
            <w:b/>
          </w:rPr>
          <w:delText>37</w:delText>
        </w:r>
      </w:del>
      <w:bookmarkEnd w:id="4483"/>
      <w:del w:id="4486" w:author="EOS" w:date="2011-06-16T17:23:00Z">
        <w:r w:rsidDel="00CD481A">
          <w:delText xml:space="preserve">. </w:delText>
        </w:r>
      </w:del>
      <w:proofErr w:type="gramStart"/>
      <w:ins w:id="4487" w:author="EOS" w:date="2011-06-16T17:23:00Z">
        <w:r>
          <w:t xml:space="preserve">Figure </w:t>
        </w:r>
        <w:proofErr w:type="gramEnd"/>
        <w:r w:rsidR="00962591">
          <w:fldChar w:fldCharType="begin"/>
        </w:r>
        <w:r>
          <w:instrText xml:space="preserve"> SEQ Figure \* ARABIC </w:instrText>
        </w:r>
        <w:r w:rsidR="00962591">
          <w:fldChar w:fldCharType="separate"/>
        </w:r>
      </w:ins>
      <w:ins w:id="4488" w:author="EOS" w:date="2011-09-07T12:31:00Z">
        <w:r w:rsidR="00F26A78">
          <w:rPr>
            <w:noProof/>
          </w:rPr>
          <w:t>45</w:t>
        </w:r>
      </w:ins>
      <w:ins w:id="4489" w:author="EOS" w:date="2011-06-16T17:23:00Z">
        <w:r w:rsidR="00962591">
          <w:fldChar w:fldCharType="end"/>
        </w:r>
        <w:proofErr w:type="gramStart"/>
        <w:r>
          <w:t>.</w:t>
        </w:r>
        <w:proofErr w:type="gramEnd"/>
        <w:r>
          <w:t xml:space="preserve"> </w:t>
        </w:r>
      </w:ins>
      <w:r>
        <w:t>IP inversion over the profile 13700 (a): IPINV2D_V5.0 results; (b): Convergence of the DCIP2D inversion; (c):DCIP3D results, acquired in 2001 over the same profile.</w:t>
      </w:r>
    </w:p>
    <w:p w:rsidR="007E3981" w:rsidRDefault="007E3981" w:rsidP="00705FF0">
      <w:pPr>
        <w:pStyle w:val="HTMLPreformatted"/>
        <w:jc w:val="center"/>
        <w:rPr>
          <w:rFonts w:ascii="Times New Roman" w:hAnsi="Times New Roman"/>
          <w:sz w:val="24"/>
          <w:szCs w:val="24"/>
        </w:rPr>
      </w:pPr>
    </w:p>
    <w:p w:rsidR="007E3981" w:rsidRDefault="007E3981" w:rsidP="00121BFE">
      <w:pPr>
        <w:pStyle w:val="HTMLPreformatted"/>
        <w:rPr>
          <w:rFonts w:ascii="Times New Roman" w:hAnsi="Times New Roman"/>
          <w:sz w:val="24"/>
          <w:szCs w:val="24"/>
        </w:rPr>
      </w:pPr>
      <w:r>
        <w:rPr>
          <w:rFonts w:ascii="Times New Roman" w:hAnsi="Times New Roman"/>
          <w:sz w:val="24"/>
          <w:szCs w:val="24"/>
        </w:rPr>
        <w:t xml:space="preserve">The predicted data from the inversions has been verified against the measured data and plotted in </w:t>
      </w:r>
      <w:ins w:id="4490" w:author="EOS" w:date="2011-06-15T12:37:00Z">
        <w:r w:rsidR="00962591">
          <w:rPr>
            <w:rFonts w:ascii="Times New Roman" w:hAnsi="Times New Roman"/>
            <w:sz w:val="24"/>
            <w:szCs w:val="24"/>
          </w:rPr>
          <w:fldChar w:fldCharType="begin"/>
        </w:r>
        <w:r>
          <w:rPr>
            <w:rFonts w:ascii="Times New Roman" w:hAnsi="Times New Roman"/>
            <w:sz w:val="24"/>
            <w:szCs w:val="24"/>
          </w:rPr>
          <w:instrText>HYPERLINK  \l "FIG42"</w:instrText>
        </w:r>
        <w:r w:rsidR="00962591">
          <w:rPr>
            <w:rFonts w:ascii="Times New Roman" w:hAnsi="Times New Roman"/>
            <w:sz w:val="24"/>
            <w:szCs w:val="24"/>
          </w:rPr>
          <w:fldChar w:fldCharType="separate"/>
        </w:r>
        <w:r>
          <w:rPr>
            <w:rStyle w:val="Hyperlink"/>
            <w:rFonts w:ascii="Times New Roman" w:hAnsi="Times New Roman" w:cs="Courier New"/>
            <w:sz w:val="24"/>
            <w:szCs w:val="24"/>
          </w:rPr>
          <w:t>figure 4</w:t>
        </w:r>
      </w:ins>
      <w:ins w:id="4491" w:author="EOS" w:date="2011-07-25T12:14:00Z">
        <w:r>
          <w:rPr>
            <w:rStyle w:val="Hyperlink"/>
            <w:rFonts w:ascii="Times New Roman" w:hAnsi="Times New Roman" w:cs="Courier New"/>
            <w:sz w:val="24"/>
            <w:szCs w:val="24"/>
          </w:rPr>
          <w:t>6</w:t>
        </w:r>
      </w:ins>
      <w:ins w:id="4492" w:author="EOS" w:date="2011-06-15T12:37:00Z">
        <w:r w:rsidR="00962591">
          <w:rPr>
            <w:rFonts w:ascii="Times New Roman" w:hAnsi="Times New Roman"/>
            <w:sz w:val="24"/>
            <w:szCs w:val="24"/>
          </w:rPr>
          <w:fldChar w:fldCharType="end"/>
        </w:r>
        <w:r>
          <w:rPr>
            <w:rFonts w:ascii="Times New Roman" w:hAnsi="Times New Roman"/>
            <w:sz w:val="24"/>
            <w:szCs w:val="24"/>
          </w:rPr>
          <w:t xml:space="preserve"> </w:t>
        </w:r>
      </w:ins>
      <w:r>
        <w:rPr>
          <w:rFonts w:ascii="Times New Roman" w:hAnsi="Times New Roman"/>
          <w:sz w:val="24"/>
          <w:szCs w:val="24"/>
        </w:rPr>
        <w:t xml:space="preserve">and </w:t>
      </w:r>
      <w:ins w:id="4493" w:author="EOS" w:date="2011-06-15T12:38:00Z">
        <w:r w:rsidR="00962591">
          <w:rPr>
            <w:rFonts w:ascii="Times New Roman" w:hAnsi="Times New Roman"/>
            <w:sz w:val="24"/>
            <w:szCs w:val="24"/>
          </w:rPr>
          <w:fldChar w:fldCharType="begin"/>
        </w:r>
        <w:r>
          <w:rPr>
            <w:rFonts w:ascii="Times New Roman" w:hAnsi="Times New Roman"/>
            <w:sz w:val="24"/>
            <w:szCs w:val="24"/>
          </w:rPr>
          <w:instrText>HYPERLINK  \l "FIG43"</w:instrText>
        </w:r>
        <w:r w:rsidR="00962591">
          <w:rPr>
            <w:rFonts w:ascii="Times New Roman" w:hAnsi="Times New Roman"/>
            <w:sz w:val="24"/>
            <w:szCs w:val="24"/>
          </w:rPr>
          <w:fldChar w:fldCharType="separate"/>
        </w:r>
        <w:r>
          <w:rPr>
            <w:rStyle w:val="Hyperlink"/>
            <w:rFonts w:ascii="Times New Roman" w:hAnsi="Times New Roman" w:cs="Courier New"/>
            <w:sz w:val="24"/>
            <w:szCs w:val="24"/>
          </w:rPr>
          <w:t>figure 4</w:t>
        </w:r>
      </w:ins>
      <w:ins w:id="4494" w:author="EOS" w:date="2011-07-25T12:14:00Z">
        <w:r>
          <w:rPr>
            <w:rStyle w:val="Hyperlink"/>
            <w:rFonts w:ascii="Times New Roman" w:hAnsi="Times New Roman" w:cs="Courier New"/>
            <w:sz w:val="24"/>
            <w:szCs w:val="24"/>
          </w:rPr>
          <w:t>7</w:t>
        </w:r>
      </w:ins>
      <w:ins w:id="4495" w:author="EOS" w:date="2011-06-15T12:38:00Z">
        <w:r w:rsidR="00962591">
          <w:rPr>
            <w:rFonts w:ascii="Times New Roman" w:hAnsi="Times New Roman"/>
            <w:sz w:val="24"/>
            <w:szCs w:val="24"/>
          </w:rPr>
          <w:fldChar w:fldCharType="end"/>
        </w:r>
      </w:ins>
      <w:r>
        <w:rPr>
          <w:rFonts w:ascii="Times New Roman" w:hAnsi="Times New Roman"/>
          <w:sz w:val="24"/>
          <w:szCs w:val="24"/>
        </w:rPr>
        <w:t>.</w:t>
      </w:r>
    </w:p>
    <w:p w:rsidR="007E3981" w:rsidRDefault="007E3981" w:rsidP="00121BFE">
      <w:pPr>
        <w:pStyle w:val="HTMLPreformatted"/>
        <w:rPr>
          <w:rFonts w:ascii="Times New Roman" w:hAnsi="Times New Roman"/>
          <w:sz w:val="24"/>
          <w:szCs w:val="24"/>
        </w:rPr>
      </w:pPr>
    </w:p>
    <w:p w:rsidR="007E3981" w:rsidRDefault="007E3981" w:rsidP="00121BFE">
      <w:pPr>
        <w:pStyle w:val="HTMLPreformatted"/>
        <w:rPr>
          <w:rFonts w:ascii="Times New Roman" w:hAnsi="Times New Roman"/>
          <w:sz w:val="24"/>
          <w:szCs w:val="24"/>
        </w:rPr>
      </w:pPr>
    </w:p>
    <w:p w:rsidR="007E3981" w:rsidRDefault="00E1549D" w:rsidP="00121BFE">
      <w:pPr>
        <w:pStyle w:val="HTMLPreformatted"/>
        <w:rPr>
          <w:rFonts w:ascii="Times New Roman" w:hAnsi="Times New Roman"/>
          <w:sz w:val="24"/>
          <w:szCs w:val="24"/>
        </w:rPr>
      </w:pPr>
      <w:r>
        <w:rPr>
          <w:rFonts w:ascii="Times New Roman" w:hAnsi="Times New Roman"/>
          <w:noProof/>
          <w:sz w:val="24"/>
          <w:szCs w:val="24"/>
          <w:lang w:val="en-CA" w:eastAsia="en-CA"/>
        </w:rPr>
        <w:lastRenderedPageBreak/>
        <w:drawing>
          <wp:inline distT="0" distB="0" distL="0" distR="0">
            <wp:extent cx="6248400" cy="4229100"/>
            <wp:effectExtent l="0" t="0" r="0" b="0"/>
            <wp:docPr id="313"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48400" cy="4229100"/>
                    </a:xfrm>
                    <a:prstGeom prst="rect">
                      <a:avLst/>
                    </a:prstGeom>
                    <a:noFill/>
                    <a:ln>
                      <a:noFill/>
                    </a:ln>
                  </pic:spPr>
                </pic:pic>
              </a:graphicData>
            </a:graphic>
          </wp:inline>
        </w:drawing>
      </w:r>
    </w:p>
    <w:p w:rsidR="00EF6550" w:rsidRDefault="00EF6550">
      <w:pPr>
        <w:pStyle w:val="Figurestyle"/>
        <w:rPr>
          <w:ins w:id="4496" w:author="EOS" w:date="2011-06-16T17:25:00Z"/>
          <w:b/>
        </w:rPr>
        <w:pPrChange w:id="4497" w:author="EOS" w:date="2011-06-16T17:24:00Z">
          <w:pPr>
            <w:pStyle w:val="HTMLPreformatted"/>
            <w:keepNex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pPr>
        </w:pPrChange>
      </w:pPr>
      <w:bookmarkStart w:id="4498" w:name="FIG42"/>
    </w:p>
    <w:p w:rsidR="00EF6550" w:rsidRDefault="007E3981">
      <w:pPr>
        <w:pStyle w:val="Figurestyle"/>
        <w:pPrChange w:id="4499" w:author="EOS" w:date="2011-06-16T17:24:00Z">
          <w:pPr>
            <w:pStyle w:val="HTMLPreformatted"/>
            <w:keepNex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pPr>
        </w:pPrChange>
      </w:pPr>
      <w:del w:id="4500" w:author="EOS" w:date="2011-06-16T17:24:00Z">
        <w:r w:rsidRPr="007C7426" w:rsidDel="00CD481A">
          <w:rPr>
            <w:b/>
          </w:rPr>
          <w:delText xml:space="preserve">Figure </w:delText>
        </w:r>
      </w:del>
      <w:del w:id="4501" w:author="EOS" w:date="2011-06-15T12:36:00Z">
        <w:r w:rsidRPr="007C7426" w:rsidDel="0067799D">
          <w:rPr>
            <w:b/>
          </w:rPr>
          <w:delText>38</w:delText>
        </w:r>
      </w:del>
      <w:bookmarkEnd w:id="4498"/>
      <w:del w:id="4502" w:author="EOS" w:date="2011-06-16T17:24:00Z">
        <w:r w:rsidRPr="007C7426" w:rsidDel="00CD481A">
          <w:rPr>
            <w:b/>
          </w:rPr>
          <w:delText>.</w:delText>
        </w:r>
      </w:del>
      <w:ins w:id="4503" w:author="EOS" w:date="2011-06-16T17:24:00Z">
        <w:r>
          <w:t xml:space="preserve">Figure </w:t>
        </w:r>
        <w:r w:rsidR="00962591">
          <w:fldChar w:fldCharType="begin"/>
        </w:r>
        <w:r>
          <w:instrText xml:space="preserve"> SEQ Figure \* ARABIC </w:instrText>
        </w:r>
        <w:r w:rsidR="00962591">
          <w:fldChar w:fldCharType="separate"/>
        </w:r>
      </w:ins>
      <w:ins w:id="4504" w:author="EOS" w:date="2011-09-07T12:31:00Z">
        <w:r w:rsidR="00F26A78">
          <w:rPr>
            <w:noProof/>
          </w:rPr>
          <w:t>46</w:t>
        </w:r>
      </w:ins>
      <w:ins w:id="4505" w:author="EOS" w:date="2011-06-16T17:24:00Z">
        <w:r w:rsidR="00962591">
          <w:fldChar w:fldCharType="end"/>
        </w:r>
      </w:ins>
      <w:r>
        <w:t xml:space="preserve"> (a): Observed data from DCINV2d line 13700 (b): Predicted data from line 13700 (c): Data misfit normalized by standard deviation.</w:t>
      </w:r>
    </w:p>
    <w:p w:rsidR="007E3981" w:rsidRDefault="00F24369" w:rsidP="00121BFE">
      <w:pPr>
        <w:pStyle w:val="HTMLPreformatted"/>
        <w:rPr>
          <w:rFonts w:ascii="Times New Roman" w:hAnsi="Times New Roman"/>
          <w:sz w:val="24"/>
          <w:szCs w:val="24"/>
        </w:rPr>
      </w:pPr>
      <w:r>
        <w:pict>
          <v:rect id="_x0000_i1164" style="width:0;height:1.5pt" o:hralign="center" o:hrstd="t" o:hr="t" fillcolor="#a0a0a0" stroked="f"/>
        </w:pict>
      </w:r>
    </w:p>
    <w:p w:rsidR="007E3981" w:rsidRDefault="00E1549D" w:rsidP="00121BFE">
      <w:pPr>
        <w:pStyle w:val="HTMLPreformatted"/>
        <w:rPr>
          <w:rFonts w:ascii="Times New Roman" w:hAnsi="Times New Roman"/>
          <w:sz w:val="24"/>
          <w:szCs w:val="24"/>
        </w:rPr>
      </w:pPr>
      <w:r>
        <w:rPr>
          <w:rFonts w:ascii="Times New Roman" w:hAnsi="Times New Roman"/>
          <w:noProof/>
          <w:sz w:val="24"/>
          <w:szCs w:val="24"/>
          <w:lang w:val="en-CA" w:eastAsia="en-CA"/>
        </w:rPr>
        <w:lastRenderedPageBreak/>
        <w:drawing>
          <wp:inline distT="0" distB="0" distL="0" distR="0">
            <wp:extent cx="6121400" cy="4343400"/>
            <wp:effectExtent l="0" t="0" r="0" b="0"/>
            <wp:docPr id="315"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1400" cy="4343400"/>
                    </a:xfrm>
                    <a:prstGeom prst="rect">
                      <a:avLst/>
                    </a:prstGeom>
                    <a:noFill/>
                    <a:ln>
                      <a:noFill/>
                    </a:ln>
                  </pic:spPr>
                </pic:pic>
              </a:graphicData>
            </a:graphic>
          </wp:inline>
        </w:drawing>
      </w:r>
    </w:p>
    <w:p w:rsidR="00EF6550" w:rsidRDefault="00EF6550">
      <w:pPr>
        <w:pStyle w:val="Figurestyle"/>
        <w:rPr>
          <w:ins w:id="4506" w:author="EOS" w:date="2011-06-16T17:25:00Z"/>
          <w:b/>
        </w:rPr>
        <w:pPrChange w:id="4507" w:author="EOS" w:date="2011-06-16T17:24:00Z">
          <w:pPr>
            <w:pStyle w:val="HTMLPreformatted"/>
            <w:keepNex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pPr>
        </w:pPrChange>
      </w:pPr>
      <w:bookmarkStart w:id="4508" w:name="FIG43"/>
    </w:p>
    <w:p w:rsidR="00EF6550" w:rsidRDefault="007E3981">
      <w:pPr>
        <w:pStyle w:val="Figurestyle"/>
        <w:pPrChange w:id="4509" w:author="EOS" w:date="2011-06-16T17:24:00Z">
          <w:pPr>
            <w:pStyle w:val="HTMLPreformatted"/>
            <w:keepNext/>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pPr>
        </w:pPrChange>
      </w:pPr>
      <w:del w:id="4510" w:author="EOS" w:date="2011-06-16T17:24:00Z">
        <w:r w:rsidRPr="007C7426" w:rsidDel="00CD481A">
          <w:rPr>
            <w:b/>
          </w:rPr>
          <w:delText xml:space="preserve">Figure </w:delText>
        </w:r>
      </w:del>
      <w:del w:id="4511" w:author="EOS" w:date="2011-06-15T12:37:00Z">
        <w:r w:rsidRPr="007C7426" w:rsidDel="0067799D">
          <w:rPr>
            <w:b/>
          </w:rPr>
          <w:delText>39</w:delText>
        </w:r>
      </w:del>
      <w:bookmarkEnd w:id="4508"/>
      <w:del w:id="4512" w:author="EOS" w:date="2011-06-16T17:24:00Z">
        <w:r w:rsidRPr="007C7426" w:rsidDel="00CD481A">
          <w:rPr>
            <w:b/>
          </w:rPr>
          <w:delText>.</w:delText>
        </w:r>
      </w:del>
      <w:ins w:id="4513" w:author="EOS" w:date="2011-06-16T17:24:00Z">
        <w:r>
          <w:t xml:space="preserve">Figure </w:t>
        </w:r>
        <w:r w:rsidR="00962591">
          <w:fldChar w:fldCharType="begin"/>
        </w:r>
        <w:r>
          <w:instrText xml:space="preserve"> SEQ Figure \* ARABIC </w:instrText>
        </w:r>
        <w:r w:rsidR="00962591">
          <w:fldChar w:fldCharType="separate"/>
        </w:r>
      </w:ins>
      <w:ins w:id="4514" w:author="EOS" w:date="2011-09-07T12:31:00Z">
        <w:r w:rsidR="00F26A78">
          <w:rPr>
            <w:noProof/>
          </w:rPr>
          <w:t>47</w:t>
        </w:r>
      </w:ins>
      <w:ins w:id="4515" w:author="EOS" w:date="2011-06-16T17:24:00Z">
        <w:r w:rsidR="00962591">
          <w:fldChar w:fldCharType="end"/>
        </w:r>
      </w:ins>
      <w:r>
        <w:t xml:space="preserve"> (a): Observed data from IPINV2d line 13700 (b): Predicted data from line 13700 (c): Data misfit normalized by standard deviation.</w:t>
      </w:r>
    </w:p>
    <w:p w:rsidR="007E3981" w:rsidRDefault="007E3981" w:rsidP="00121BFE">
      <w:pPr>
        <w:pStyle w:val="HTMLPreformatted"/>
        <w:rPr>
          <w:rFonts w:ascii="Times New Roman" w:hAnsi="Times New Roman"/>
          <w:sz w:val="24"/>
          <w:szCs w:val="24"/>
        </w:rPr>
      </w:pPr>
    </w:p>
    <w:p w:rsidR="007E3981" w:rsidRDefault="007E3981" w:rsidP="00121BFE">
      <w:pPr>
        <w:pStyle w:val="HTMLPreformatted"/>
        <w:rPr>
          <w:rFonts w:ascii="Times New Roman" w:hAnsi="Times New Roman"/>
          <w:sz w:val="24"/>
          <w:szCs w:val="24"/>
        </w:rPr>
      </w:pPr>
      <w:r>
        <w:rPr>
          <w:rFonts w:ascii="Times New Roman" w:hAnsi="Times New Roman"/>
          <w:sz w:val="24"/>
          <w:szCs w:val="24"/>
        </w:rPr>
        <w:t xml:space="preserve">Both inversions (DC and IP) have successfully converged and the misfit does not exceed 5 standard deviations, which is one of the criterions of successful inversions. Another criterion is the verification of the 2D results against the 3D results, which show very comparable results. </w:t>
      </w:r>
    </w:p>
    <w:p w:rsidR="007E3981" w:rsidDel="00E62467" w:rsidRDefault="007E3981" w:rsidP="00A84420">
      <w:pPr>
        <w:pStyle w:val="Heading2"/>
        <w:rPr>
          <w:del w:id="4516" w:author="EOS" w:date="2011-06-15T12:10:00Z"/>
        </w:rPr>
      </w:pPr>
    </w:p>
    <w:p w:rsidR="007E3981" w:rsidRDefault="007E3981" w:rsidP="00A84420">
      <w:pPr>
        <w:pStyle w:val="Heading2"/>
      </w:pPr>
      <w:bookmarkStart w:id="4517" w:name="_Borehole_examples"/>
      <w:bookmarkStart w:id="4518" w:name="_Toc296000723"/>
      <w:bookmarkStart w:id="4519" w:name="_Toc296063706"/>
      <w:bookmarkEnd w:id="4517"/>
      <w:r>
        <w:t>Borehole examples</w:t>
      </w:r>
      <w:bookmarkEnd w:id="4518"/>
      <w:bookmarkEnd w:id="4519"/>
    </w:p>
    <w:p w:rsidR="007E3981" w:rsidRPr="00F80D94" w:rsidRDefault="007E3981" w:rsidP="00F80D94"/>
    <w:p w:rsidR="007E3981" w:rsidRDefault="007E3981" w:rsidP="00F80D94">
      <w:pPr>
        <w:rPr>
          <w:ins w:id="4520" w:author="EOS" w:date="2011-07-25T13:07:00Z"/>
          <w:rFonts w:ascii="Times New Roman" w:hAnsi="Times New Roman"/>
          <w:sz w:val="24"/>
          <w:szCs w:val="24"/>
        </w:rPr>
      </w:pPr>
      <w:r>
        <w:rPr>
          <w:rFonts w:ascii="Times New Roman" w:hAnsi="Times New Roman"/>
          <w:sz w:val="24"/>
          <w:szCs w:val="24"/>
        </w:rPr>
        <w:t xml:space="preserve">The next example is based on synthetic borehole DC data, where the simulated data are </w:t>
      </w:r>
    </w:p>
    <w:p w:rsidR="007E3981" w:rsidRDefault="007E3981" w:rsidP="00F80D94">
      <w:pPr>
        <w:rPr>
          <w:rFonts w:ascii="Times New Roman" w:hAnsi="Times New Roman"/>
          <w:sz w:val="24"/>
          <w:szCs w:val="24"/>
        </w:rPr>
      </w:pPr>
    </w:p>
    <w:p w:rsidR="007E3981" w:rsidRDefault="007E3981" w:rsidP="003F35C6">
      <w:pPr>
        <w:pStyle w:val="ListParagraph"/>
        <w:numPr>
          <w:ilvl w:val="0"/>
          <w:numId w:val="14"/>
        </w:numPr>
        <w:rPr>
          <w:rFonts w:ascii="Times New Roman" w:hAnsi="Times New Roman"/>
          <w:sz w:val="24"/>
          <w:szCs w:val="24"/>
        </w:rPr>
      </w:pPr>
      <w:r>
        <w:rPr>
          <w:rFonts w:ascii="Times New Roman" w:hAnsi="Times New Roman"/>
          <w:sz w:val="24"/>
          <w:szCs w:val="24"/>
        </w:rPr>
        <w:t>Surface data simulated using dipole-dipole configuration</w:t>
      </w:r>
    </w:p>
    <w:p w:rsidR="007E3981" w:rsidRDefault="007E3981" w:rsidP="003F35C6">
      <w:pPr>
        <w:pStyle w:val="ListParagraph"/>
        <w:numPr>
          <w:ilvl w:val="0"/>
          <w:numId w:val="14"/>
        </w:numPr>
        <w:rPr>
          <w:rFonts w:ascii="Times New Roman" w:hAnsi="Times New Roman"/>
          <w:sz w:val="24"/>
          <w:szCs w:val="24"/>
        </w:rPr>
      </w:pPr>
      <w:r>
        <w:rPr>
          <w:rFonts w:ascii="Times New Roman" w:hAnsi="Times New Roman"/>
          <w:sz w:val="24"/>
          <w:szCs w:val="24"/>
        </w:rPr>
        <w:t>Borehole data simulated using larger dipole with one transmitter electrode placed in the borehole</w:t>
      </w:r>
    </w:p>
    <w:p w:rsidR="007E3981" w:rsidRDefault="007E3981" w:rsidP="003F35C6">
      <w:pPr>
        <w:pStyle w:val="ListParagraph"/>
        <w:numPr>
          <w:ilvl w:val="0"/>
          <w:numId w:val="14"/>
        </w:numPr>
        <w:rPr>
          <w:ins w:id="4521" w:author="EOS" w:date="2011-07-25T13:07:00Z"/>
          <w:rFonts w:ascii="Times New Roman" w:hAnsi="Times New Roman"/>
          <w:sz w:val="24"/>
          <w:szCs w:val="24"/>
        </w:rPr>
      </w:pPr>
      <w:r>
        <w:rPr>
          <w:rFonts w:ascii="Times New Roman" w:hAnsi="Times New Roman"/>
          <w:sz w:val="24"/>
          <w:szCs w:val="24"/>
        </w:rPr>
        <w:t>Combination of surface and borehole data simulation</w:t>
      </w:r>
    </w:p>
    <w:p w:rsidR="00EF6550" w:rsidRDefault="00EF6550">
      <w:pPr>
        <w:pStyle w:val="ListParagraph"/>
        <w:rPr>
          <w:rFonts w:ascii="Times New Roman" w:hAnsi="Times New Roman"/>
          <w:sz w:val="24"/>
          <w:szCs w:val="24"/>
        </w:rPr>
        <w:pPrChange w:id="4522" w:author="EOS" w:date="2011-07-25T13:07:00Z">
          <w:pPr>
            <w:pStyle w:val="ListParagraph"/>
            <w:numPr>
              <w:numId w:val="14"/>
            </w:numPr>
            <w:ind w:hanging="360"/>
          </w:pPr>
        </w:pPrChange>
      </w:pPr>
    </w:p>
    <w:p w:rsidR="007E3981" w:rsidRDefault="007E3981" w:rsidP="00BB7001">
      <w:pPr>
        <w:rPr>
          <w:ins w:id="4523" w:author="Doug Oldenburg" w:date="2011-08-01T18:07:00Z"/>
          <w:rFonts w:ascii="Times New Roman" w:hAnsi="Times New Roman"/>
          <w:sz w:val="24"/>
          <w:szCs w:val="24"/>
        </w:rPr>
      </w:pPr>
      <w:ins w:id="4524" w:author="EOS" w:date="2011-07-25T13:15:00Z">
        <w:r w:rsidRPr="00F80D94">
          <w:rPr>
            <w:rFonts w:ascii="Times New Roman" w:hAnsi="Times New Roman"/>
            <w:sz w:val="24"/>
            <w:szCs w:val="24"/>
          </w:rPr>
          <w:t xml:space="preserve">The synthetic data were generated using a </w:t>
        </w:r>
        <w:r>
          <w:rPr>
            <w:rFonts w:ascii="Times New Roman" w:hAnsi="Times New Roman"/>
            <w:sz w:val="24"/>
            <w:szCs w:val="24"/>
          </w:rPr>
          <w:t>2</w:t>
        </w:r>
        <w:r w:rsidRPr="00F80D94">
          <w:rPr>
            <w:rFonts w:ascii="Times New Roman" w:hAnsi="Times New Roman"/>
            <w:sz w:val="24"/>
            <w:szCs w:val="24"/>
          </w:rPr>
          <w:t xml:space="preserve">D model </w:t>
        </w:r>
        <w:r>
          <w:rPr>
            <w:rFonts w:ascii="Times New Roman" w:hAnsi="Times New Roman"/>
            <w:sz w:val="24"/>
            <w:szCs w:val="24"/>
          </w:rPr>
          <w:t>(</w:t>
        </w:r>
        <w:r w:rsidR="00962591">
          <w:rPr>
            <w:rFonts w:ascii="Times New Roman" w:hAnsi="Times New Roman"/>
            <w:sz w:val="24"/>
            <w:szCs w:val="24"/>
          </w:rPr>
          <w:fldChar w:fldCharType="begin"/>
        </w:r>
      </w:ins>
      <w:ins w:id="4525" w:author="EOS" w:date="2011-08-03T10:54:00Z">
        <w:r w:rsidR="00600815">
          <w:rPr>
            <w:rFonts w:ascii="Times New Roman" w:hAnsi="Times New Roman"/>
            <w:sz w:val="24"/>
            <w:szCs w:val="24"/>
          </w:rPr>
          <w:instrText>HYPERLINK  \l "FIG048"</w:instrText>
        </w:r>
      </w:ins>
      <w:ins w:id="4526" w:author="EOS" w:date="2011-07-25T13:15:00Z">
        <w:r w:rsidR="00962591">
          <w:rPr>
            <w:rFonts w:ascii="Times New Roman" w:hAnsi="Times New Roman"/>
            <w:sz w:val="24"/>
            <w:szCs w:val="24"/>
          </w:rPr>
          <w:fldChar w:fldCharType="separate"/>
        </w:r>
        <w:r w:rsidRPr="0067799D">
          <w:rPr>
            <w:rStyle w:val="Hyperlink"/>
            <w:rFonts w:ascii="Times New Roman" w:hAnsi="Times New Roman"/>
            <w:sz w:val="24"/>
            <w:szCs w:val="24"/>
          </w:rPr>
          <w:t>figure 4</w:t>
        </w:r>
        <w:r>
          <w:rPr>
            <w:rStyle w:val="Hyperlink"/>
            <w:rFonts w:ascii="Times New Roman" w:hAnsi="Times New Roman"/>
            <w:sz w:val="24"/>
            <w:szCs w:val="24"/>
          </w:rPr>
          <w:t>8</w:t>
        </w:r>
        <w:r w:rsidR="00962591">
          <w:rPr>
            <w:rFonts w:ascii="Times New Roman" w:hAnsi="Times New Roman"/>
            <w:sz w:val="24"/>
            <w:szCs w:val="24"/>
          </w:rPr>
          <w:fldChar w:fldCharType="end"/>
        </w:r>
        <w:r>
          <w:rPr>
            <w:rFonts w:ascii="Times New Roman" w:hAnsi="Times New Roman"/>
            <w:sz w:val="24"/>
            <w:szCs w:val="24"/>
          </w:rPr>
          <w:t xml:space="preserve">) </w:t>
        </w:r>
        <w:r w:rsidRPr="00F80D94">
          <w:rPr>
            <w:rFonts w:ascii="Times New Roman" w:hAnsi="Times New Roman"/>
            <w:sz w:val="24"/>
            <w:szCs w:val="24"/>
          </w:rPr>
          <w:t xml:space="preserve">that contains </w:t>
        </w:r>
        <w:r>
          <w:rPr>
            <w:rFonts w:ascii="Times New Roman" w:hAnsi="Times New Roman"/>
            <w:sz w:val="24"/>
            <w:szCs w:val="24"/>
          </w:rPr>
          <w:t>a</w:t>
        </w:r>
      </w:ins>
      <w:ins w:id="4527" w:author="EOS" w:date="2011-07-25T13:23:00Z">
        <w:r>
          <w:rPr>
            <w:rFonts w:ascii="Times New Roman" w:hAnsi="Times New Roman"/>
            <w:sz w:val="24"/>
            <w:szCs w:val="24"/>
          </w:rPr>
          <w:t xml:space="preserve"> 25 m thick</w:t>
        </w:r>
      </w:ins>
      <w:ins w:id="4528" w:author="EOS" w:date="2011-07-25T13:15:00Z">
        <w:r>
          <w:rPr>
            <w:rFonts w:ascii="Times New Roman" w:hAnsi="Times New Roman"/>
            <w:sz w:val="24"/>
            <w:szCs w:val="24"/>
          </w:rPr>
          <w:t xml:space="preserve"> overburden of 100 Ohm m over a 1000 Ohm m halfspace.</w:t>
        </w:r>
      </w:ins>
      <w:ins w:id="4529" w:author="EOS" w:date="2011-07-25T13:23:00Z">
        <w:r>
          <w:rPr>
            <w:rFonts w:ascii="Times New Roman" w:hAnsi="Times New Roman"/>
            <w:sz w:val="24"/>
            <w:szCs w:val="24"/>
          </w:rPr>
          <w:t xml:space="preserve"> </w:t>
        </w:r>
      </w:ins>
      <w:ins w:id="4530" w:author="EOS" w:date="2011-07-25T13:15:00Z">
        <w:r>
          <w:rPr>
            <w:rFonts w:ascii="Times New Roman" w:hAnsi="Times New Roman"/>
            <w:sz w:val="24"/>
            <w:szCs w:val="24"/>
          </w:rPr>
          <w:t>A 1 Ohm m</w:t>
        </w:r>
        <w:del w:id="4531" w:author="Doug Oldenburg" w:date="2011-08-01T18:06:00Z">
          <w:r w:rsidDel="00DC468F">
            <w:rPr>
              <w:rFonts w:ascii="Times New Roman" w:hAnsi="Times New Roman"/>
              <w:sz w:val="24"/>
              <w:szCs w:val="24"/>
            </w:rPr>
            <w:delText xml:space="preserve"> conductive</w:delText>
          </w:r>
        </w:del>
      </w:ins>
      <w:ins w:id="4532" w:author="EOS" w:date="2011-07-25T13:23:00Z">
        <w:del w:id="4533" w:author="Doug Oldenburg" w:date="2011-08-01T18:05:00Z">
          <w:r w:rsidDel="00DC468F">
            <w:rPr>
              <w:rFonts w:ascii="Times New Roman" w:hAnsi="Times New Roman"/>
              <w:sz w:val="24"/>
              <w:szCs w:val="24"/>
            </w:rPr>
            <w:delText xml:space="preserve"> </w:delText>
          </w:r>
        </w:del>
      </w:ins>
      <w:ins w:id="4534" w:author="EOS" w:date="2011-07-25T13:25:00Z">
        <w:del w:id="4535" w:author="Doug Oldenburg" w:date="2011-08-01T18:05:00Z">
          <w:r w:rsidDel="00DC468F">
            <w:rPr>
              <w:rFonts w:ascii="Times New Roman" w:hAnsi="Times New Roman"/>
              <w:sz w:val="24"/>
              <w:szCs w:val="24"/>
            </w:rPr>
            <w:delText>square</w:delText>
          </w:r>
        </w:del>
      </w:ins>
      <w:ins w:id="4536" w:author="Doug Oldenburg" w:date="2011-08-01T18:05:00Z">
        <w:r>
          <w:rPr>
            <w:rFonts w:ascii="Times New Roman" w:hAnsi="Times New Roman"/>
            <w:sz w:val="24"/>
            <w:szCs w:val="24"/>
          </w:rPr>
          <w:t xml:space="preserve"> prism </w:t>
        </w:r>
      </w:ins>
      <w:ins w:id="4537" w:author="EOS" w:date="2011-07-25T13:15:00Z">
        <w:del w:id="4538" w:author="Doug Oldenburg" w:date="2011-08-01T18:06:00Z">
          <w:r w:rsidDel="00DC468F">
            <w:rPr>
              <w:rFonts w:ascii="Times New Roman" w:hAnsi="Times New Roman"/>
              <w:sz w:val="24"/>
              <w:szCs w:val="24"/>
            </w:rPr>
            <w:delText xml:space="preserve"> </w:delText>
          </w:r>
        </w:del>
        <w:r>
          <w:rPr>
            <w:rFonts w:ascii="Times New Roman" w:hAnsi="Times New Roman"/>
            <w:sz w:val="24"/>
            <w:szCs w:val="24"/>
          </w:rPr>
          <w:t xml:space="preserve">is located </w:t>
        </w:r>
      </w:ins>
      <w:ins w:id="4539" w:author="Doug Oldenburg" w:date="2011-08-01T18:07:00Z">
        <w:r>
          <w:rPr>
            <w:rFonts w:ascii="Times New Roman" w:hAnsi="Times New Roman"/>
            <w:sz w:val="24"/>
            <w:szCs w:val="24"/>
          </w:rPr>
          <w:t xml:space="preserve">buried so that its top is 100 meters below the surface. </w:t>
        </w:r>
      </w:ins>
      <w:ins w:id="4540" w:author="Doug Oldenburg" w:date="2011-08-01T18:08:00Z">
        <w:r>
          <w:rPr>
            <w:rFonts w:ascii="Times New Roman" w:hAnsi="Times New Roman"/>
            <w:sz w:val="24"/>
            <w:szCs w:val="24"/>
          </w:rPr>
          <w:t>The prism is 100m x 100m.</w:t>
        </w:r>
      </w:ins>
      <w:ins w:id="4541" w:author="EOS" w:date="2011-07-25T13:15:00Z">
        <w:del w:id="4542" w:author="Doug Oldenburg" w:date="2011-08-01T18:08:00Z">
          <w:r w:rsidDel="00DC468F">
            <w:rPr>
              <w:rFonts w:ascii="Times New Roman" w:hAnsi="Times New Roman"/>
              <w:sz w:val="24"/>
              <w:szCs w:val="24"/>
            </w:rPr>
            <w:delText>between the two boreholes</w:delText>
          </w:r>
        </w:del>
      </w:ins>
      <w:ins w:id="4543" w:author="EOS" w:date="2011-07-25T13:24:00Z">
        <w:del w:id="4544" w:author="Doug Oldenburg" w:date="2011-08-01T18:08:00Z">
          <w:r w:rsidDel="00DC468F">
            <w:rPr>
              <w:rFonts w:ascii="Times New Roman" w:hAnsi="Times New Roman"/>
              <w:sz w:val="24"/>
              <w:szCs w:val="24"/>
            </w:rPr>
            <w:delText xml:space="preserve"> at depth to top = 100 m.</w:delText>
          </w:r>
        </w:del>
      </w:ins>
      <w:ins w:id="4545" w:author="EOS" w:date="2011-07-25T13:15:00Z">
        <w:del w:id="4546" w:author="Doug Oldenburg" w:date="2011-08-01T18:08:00Z">
          <w:r w:rsidDel="00DC468F">
            <w:rPr>
              <w:rFonts w:ascii="Times New Roman" w:hAnsi="Times New Roman"/>
              <w:sz w:val="24"/>
              <w:szCs w:val="24"/>
            </w:rPr>
            <w:delText xml:space="preserve"> </w:delText>
          </w:r>
        </w:del>
      </w:ins>
      <w:ins w:id="4547" w:author="EOS" w:date="2011-07-25T13:24:00Z">
        <w:del w:id="4548" w:author="Doug Oldenburg" w:date="2011-08-01T18:08:00Z">
          <w:r w:rsidDel="00DC468F">
            <w:rPr>
              <w:rFonts w:ascii="Times New Roman" w:hAnsi="Times New Roman"/>
              <w:sz w:val="24"/>
              <w:szCs w:val="24"/>
            </w:rPr>
            <w:delText xml:space="preserve">The thickness of the </w:delText>
          </w:r>
        </w:del>
      </w:ins>
      <w:ins w:id="4549" w:author="EOS" w:date="2011-07-25T13:25:00Z">
        <w:del w:id="4550" w:author="Doug Oldenburg" w:date="2011-08-01T18:08:00Z">
          <w:r w:rsidDel="00DC468F">
            <w:rPr>
              <w:rFonts w:ascii="Times New Roman" w:hAnsi="Times New Roman"/>
              <w:sz w:val="24"/>
              <w:szCs w:val="24"/>
            </w:rPr>
            <w:delText>square</w:delText>
          </w:r>
        </w:del>
      </w:ins>
      <w:ins w:id="4551" w:author="EOS" w:date="2011-07-25T13:24:00Z">
        <w:del w:id="4552" w:author="Doug Oldenburg" w:date="2011-08-01T18:08:00Z">
          <w:r w:rsidDel="00DC468F">
            <w:rPr>
              <w:rFonts w:ascii="Times New Roman" w:hAnsi="Times New Roman"/>
              <w:sz w:val="24"/>
              <w:szCs w:val="24"/>
            </w:rPr>
            <w:delText xml:space="preserve"> is 100 m</w:delText>
          </w:r>
        </w:del>
      </w:ins>
      <w:ins w:id="4553" w:author="EOS" w:date="2011-07-25T13:25:00Z">
        <w:del w:id="4554" w:author="Doug Oldenburg" w:date="2011-08-01T18:08:00Z">
          <w:r w:rsidDel="00DC468F">
            <w:rPr>
              <w:rFonts w:ascii="Times New Roman" w:hAnsi="Times New Roman"/>
              <w:sz w:val="24"/>
              <w:szCs w:val="24"/>
            </w:rPr>
            <w:delText>.</w:delText>
          </w:r>
        </w:del>
      </w:ins>
      <w:ins w:id="4555" w:author="EOS" w:date="2011-07-25T13:29:00Z">
        <w:r>
          <w:rPr>
            <w:rFonts w:ascii="Times New Roman" w:hAnsi="Times New Roman"/>
            <w:sz w:val="24"/>
            <w:szCs w:val="24"/>
          </w:rPr>
          <w:t xml:space="preserve"> The model was discretized onto a 6869 cell mesh (104 horizontal </w:t>
        </w:r>
      </w:ins>
      <w:ins w:id="4556" w:author="EOS" w:date="2011-07-25T20:38:00Z">
        <w:r>
          <w:rPr>
            <w:rFonts w:ascii="Times New Roman" w:hAnsi="Times New Roman"/>
            <w:sz w:val="24"/>
            <w:szCs w:val="24"/>
          </w:rPr>
          <w:t xml:space="preserve">by </w:t>
        </w:r>
      </w:ins>
      <w:ins w:id="4557" w:author="EOS" w:date="2011-07-25T13:29:00Z">
        <w:r>
          <w:rPr>
            <w:rFonts w:ascii="Times New Roman" w:hAnsi="Times New Roman"/>
            <w:sz w:val="24"/>
            <w:szCs w:val="24"/>
          </w:rPr>
          <w:t>66 vertical</w:t>
        </w:r>
      </w:ins>
      <w:ins w:id="4558" w:author="EOS" w:date="2011-07-25T13:42:00Z">
        <w:r>
          <w:rPr>
            <w:rFonts w:ascii="Times New Roman" w:hAnsi="Times New Roman"/>
            <w:sz w:val="24"/>
            <w:szCs w:val="24"/>
          </w:rPr>
          <w:t xml:space="preserve"> cells</w:t>
        </w:r>
      </w:ins>
      <w:ins w:id="4559" w:author="EOS" w:date="2011-07-25T20:38:00Z">
        <w:r>
          <w:rPr>
            <w:rFonts w:ascii="Times New Roman" w:hAnsi="Times New Roman"/>
            <w:sz w:val="24"/>
            <w:szCs w:val="24"/>
          </w:rPr>
          <w:t>.</w:t>
        </w:r>
      </w:ins>
      <w:ins w:id="4560" w:author="EOS" w:date="2011-07-25T20:39:00Z">
        <w:r>
          <w:rPr>
            <w:rFonts w:ascii="Times New Roman" w:hAnsi="Times New Roman"/>
            <w:sz w:val="24"/>
            <w:szCs w:val="24"/>
          </w:rPr>
          <w:t xml:space="preserve"> </w:t>
        </w:r>
      </w:ins>
      <w:ins w:id="4561" w:author="EOS" w:date="2011-07-25T20:38:00Z">
        <w:r>
          <w:rPr>
            <w:rFonts w:ascii="Times New Roman" w:hAnsi="Times New Roman"/>
            <w:sz w:val="24"/>
            <w:szCs w:val="24"/>
          </w:rPr>
          <w:t xml:space="preserve">Smallest cell equals </w:t>
        </w:r>
      </w:ins>
      <w:ins w:id="4562" w:author="EOS" w:date="2011-07-25T20:39:00Z">
        <w:r>
          <w:rPr>
            <w:rFonts w:ascii="Times New Roman" w:hAnsi="Times New Roman"/>
            <w:sz w:val="24"/>
            <w:szCs w:val="24"/>
          </w:rPr>
          <w:t>10m by 5 m</w:t>
        </w:r>
      </w:ins>
      <w:ins w:id="4563" w:author="EOS" w:date="2011-07-25T13:29:00Z">
        <w:r>
          <w:rPr>
            <w:rFonts w:ascii="Times New Roman" w:hAnsi="Times New Roman"/>
            <w:sz w:val="24"/>
            <w:szCs w:val="24"/>
          </w:rPr>
          <w:t>)</w:t>
        </w:r>
      </w:ins>
      <w:ins w:id="4564" w:author="EOS" w:date="2011-07-25T13:53:00Z">
        <w:r>
          <w:rPr>
            <w:rFonts w:ascii="Times New Roman" w:hAnsi="Times New Roman"/>
            <w:sz w:val="24"/>
            <w:szCs w:val="24"/>
          </w:rPr>
          <w:t>.</w:t>
        </w:r>
      </w:ins>
      <w:ins w:id="4565" w:author="EOS" w:date="2011-07-25T20:24:00Z">
        <w:r>
          <w:rPr>
            <w:rFonts w:ascii="Times New Roman" w:hAnsi="Times New Roman"/>
            <w:sz w:val="24"/>
            <w:szCs w:val="24"/>
          </w:rPr>
          <w:t xml:space="preserve"> </w:t>
        </w:r>
      </w:ins>
      <w:ins w:id="4566" w:author="Doug Oldenburg" w:date="2011-08-01T18:08:00Z">
        <w:r>
          <w:rPr>
            <w:rFonts w:ascii="Times New Roman" w:hAnsi="Times New Roman"/>
            <w:sz w:val="24"/>
            <w:szCs w:val="24"/>
          </w:rPr>
          <w:t xml:space="preserve"> The locations of two boreholes are shown in the figure. </w:t>
        </w:r>
      </w:ins>
    </w:p>
    <w:p w:rsidR="007E3981" w:rsidRDefault="007E3981" w:rsidP="00BB7001">
      <w:pPr>
        <w:numPr>
          <w:ins w:id="4567" w:author="Doug Oldenburg" w:date="2011-08-01T18:07:00Z"/>
        </w:numPr>
        <w:rPr>
          <w:ins w:id="4568" w:author="Doug Oldenburg" w:date="2011-08-01T18:07:00Z"/>
          <w:rFonts w:ascii="Times New Roman" w:hAnsi="Times New Roman"/>
          <w:sz w:val="24"/>
          <w:szCs w:val="24"/>
        </w:rPr>
      </w:pPr>
    </w:p>
    <w:p w:rsidR="007E3981" w:rsidRDefault="007E3981" w:rsidP="00BB7001">
      <w:pPr>
        <w:pStyle w:val="Heading2"/>
        <w:jc w:val="center"/>
        <w:rPr>
          <w:ins w:id="4569" w:author="EOS" w:date="2011-07-25T13:15:00Z"/>
        </w:rPr>
      </w:pPr>
      <w:ins w:id="4570" w:author="Doug Oldenburg" w:date="2011-08-01T18:07:00Z">
        <w:del w:id="4571" w:author="EOS" w:date="2011-08-02T14:30:00Z">
          <w:r w:rsidDel="003E34D4">
            <w:rPr>
              <w:rFonts w:ascii="Times New Roman" w:hAnsi="Times New Roman"/>
              <w:b w:val="0"/>
              <w:sz w:val="24"/>
              <w:szCs w:val="24"/>
            </w:rPr>
            <w:lastRenderedPageBreak/>
            <w:delText>Plot the boreholes</w:delText>
          </w:r>
        </w:del>
      </w:ins>
      <w:ins w:id="4572" w:author="Doug Oldenburg" w:date="2011-08-01T18:11:00Z">
        <w:del w:id="4573" w:author="EOS" w:date="2011-08-02T14:30:00Z">
          <w:r w:rsidDel="003E34D4">
            <w:rPr>
              <w:rFonts w:ascii="Times New Roman" w:hAnsi="Times New Roman"/>
              <w:b w:val="0"/>
              <w:sz w:val="24"/>
              <w:szCs w:val="24"/>
            </w:rPr>
            <w:delText xml:space="preserve"> on the figure</w:delText>
          </w:r>
        </w:del>
      </w:ins>
      <w:ins w:id="4574" w:author="EOS" w:date="2011-08-02T14:30:00Z">
        <w:r w:rsidR="00EF6550">
          <w:rPr>
            <w:rFonts w:ascii="Times New Roman" w:hAnsi="Times New Roman"/>
            <w:b w:val="0"/>
            <w:noProof/>
            <w:sz w:val="24"/>
            <w:szCs w:val="24"/>
            <w:lang w:val="en-CA" w:eastAsia="en-CA"/>
            <w:rPrChange w:id="4575" w:author="Unknown">
              <w:rPr>
                <w:rFonts w:ascii="Calibri" w:hAnsi="Calibri"/>
                <w:b w:val="0"/>
                <w:bCs w:val="0"/>
                <w:noProof/>
                <w:color w:val="auto"/>
                <w:sz w:val="22"/>
                <w:szCs w:val="22"/>
                <w:lang w:val="en-CA" w:eastAsia="en-CA"/>
              </w:rPr>
            </w:rPrChange>
          </w:rPr>
          <w:drawing>
            <wp:inline distT="0" distB="0" distL="0" distR="0">
              <wp:extent cx="6248400" cy="25622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48400" cy="2562225"/>
                      </a:xfrm>
                      <a:prstGeom prst="rect">
                        <a:avLst/>
                      </a:prstGeom>
                      <a:noFill/>
                      <a:ln>
                        <a:noFill/>
                      </a:ln>
                    </pic:spPr>
                  </pic:pic>
                </a:graphicData>
              </a:graphic>
            </wp:inline>
          </w:drawing>
        </w:r>
      </w:ins>
    </w:p>
    <w:p w:rsidR="007E3981" w:rsidRDefault="007E3981" w:rsidP="00BB7001">
      <w:pPr>
        <w:pStyle w:val="Figurestyle"/>
        <w:rPr>
          <w:ins w:id="4576" w:author="EOS" w:date="2011-07-25T13:15:00Z"/>
        </w:rPr>
      </w:pPr>
      <w:bookmarkStart w:id="4577" w:name="FIG048"/>
      <w:proofErr w:type="gramStart"/>
      <w:ins w:id="4578" w:author="EOS" w:date="2011-07-25T13:15:00Z">
        <w:r>
          <w:t xml:space="preserve">Figure </w:t>
        </w:r>
        <w:proofErr w:type="gramEnd"/>
        <w:r w:rsidR="00962591">
          <w:fldChar w:fldCharType="begin"/>
        </w:r>
        <w:r>
          <w:instrText xml:space="preserve"> SEQ Figure \* ARABIC </w:instrText>
        </w:r>
        <w:r w:rsidR="00962591">
          <w:fldChar w:fldCharType="separate"/>
        </w:r>
      </w:ins>
      <w:ins w:id="4579" w:author="EOS" w:date="2011-09-07T12:31:00Z">
        <w:r w:rsidR="00F26A78">
          <w:rPr>
            <w:noProof/>
          </w:rPr>
          <w:t>48</w:t>
        </w:r>
      </w:ins>
      <w:ins w:id="4580" w:author="EOS" w:date="2011-07-25T13:15:00Z">
        <w:r w:rsidR="00962591">
          <w:fldChar w:fldCharType="end"/>
        </w:r>
        <w:proofErr w:type="gramStart"/>
        <w:r>
          <w:t>.</w:t>
        </w:r>
        <w:proofErr w:type="gramEnd"/>
        <w:r>
          <w:t xml:space="preserve"> </w:t>
        </w:r>
        <w:bookmarkEnd w:id="4577"/>
        <w:r>
          <w:t>Synthetic model used for the borehole example.</w:t>
        </w:r>
      </w:ins>
    </w:p>
    <w:p w:rsidR="007E3981" w:rsidRDefault="007E3981" w:rsidP="00F80D94">
      <w:pPr>
        <w:rPr>
          <w:ins w:id="4581" w:author="EOS" w:date="2011-07-25T13:14:00Z"/>
          <w:rFonts w:ascii="Times New Roman" w:hAnsi="Times New Roman"/>
          <w:sz w:val="24"/>
          <w:szCs w:val="24"/>
        </w:rPr>
      </w:pPr>
    </w:p>
    <w:p w:rsidR="007E3981" w:rsidRDefault="007E3981" w:rsidP="00F80D94">
      <w:pPr>
        <w:rPr>
          <w:ins w:id="4582" w:author="EOS" w:date="2011-07-25T13:14:00Z"/>
          <w:rFonts w:ascii="Times New Roman" w:hAnsi="Times New Roman"/>
          <w:sz w:val="24"/>
          <w:szCs w:val="24"/>
        </w:rPr>
      </w:pPr>
      <w:r>
        <w:rPr>
          <w:rFonts w:ascii="Times New Roman" w:hAnsi="Times New Roman"/>
          <w:sz w:val="24"/>
          <w:szCs w:val="24"/>
        </w:rPr>
        <w:t xml:space="preserve">The </w:t>
      </w:r>
      <w:ins w:id="4583" w:author="EOS" w:date="2011-07-25T20:45:00Z">
        <w:r>
          <w:rPr>
            <w:rFonts w:ascii="Times New Roman" w:hAnsi="Times New Roman"/>
            <w:sz w:val="24"/>
            <w:szCs w:val="24"/>
          </w:rPr>
          <w:t xml:space="preserve">first synthetic data set </w:t>
        </w:r>
      </w:ins>
      <w:del w:id="4584" w:author="EOS" w:date="2011-07-25T20:45:00Z">
        <w:r w:rsidDel="00CA4635">
          <w:rPr>
            <w:rFonts w:ascii="Times New Roman" w:hAnsi="Times New Roman"/>
            <w:sz w:val="24"/>
            <w:szCs w:val="24"/>
          </w:rPr>
          <w:delText xml:space="preserve">starting </w:delText>
        </w:r>
      </w:del>
      <w:ins w:id="4585" w:author="EOS" w:date="2011-07-25T20:45:00Z">
        <w:r>
          <w:rPr>
            <w:rFonts w:ascii="Times New Roman" w:hAnsi="Times New Roman"/>
            <w:sz w:val="24"/>
            <w:szCs w:val="24"/>
          </w:rPr>
          <w:t xml:space="preserve">is </w:t>
        </w:r>
      </w:ins>
      <w:ins w:id="4586" w:author="EOS" w:date="2011-07-25T13:07:00Z">
        <w:r>
          <w:rPr>
            <w:rFonts w:ascii="Times New Roman" w:hAnsi="Times New Roman"/>
            <w:sz w:val="24"/>
            <w:szCs w:val="24"/>
          </w:rPr>
          <w:t>surface-only</w:t>
        </w:r>
      </w:ins>
      <w:ins w:id="4587" w:author="Doug Oldenburg" w:date="2011-08-01T18:11:00Z">
        <w:r>
          <w:rPr>
            <w:rFonts w:ascii="Times New Roman" w:hAnsi="Times New Roman"/>
            <w:sz w:val="24"/>
            <w:szCs w:val="24"/>
          </w:rPr>
          <w:t xml:space="preserve"> </w:t>
        </w:r>
      </w:ins>
      <w:ins w:id="4588" w:author="EOS" w:date="2011-07-25T20:51:00Z">
        <w:del w:id="4589" w:author="Doug Oldenburg" w:date="2011-08-01T18:11:00Z">
          <w:r w:rsidDel="00F5592D">
            <w:rPr>
              <w:rFonts w:ascii="Times New Roman" w:hAnsi="Times New Roman"/>
              <w:sz w:val="24"/>
              <w:szCs w:val="24"/>
            </w:rPr>
            <w:delText>.</w:delText>
          </w:r>
        </w:del>
      </w:ins>
      <w:ins w:id="4590" w:author="EOS" w:date="2011-07-25T13:07:00Z">
        <w:del w:id="4591" w:author="Doug Oldenburg" w:date="2011-08-01T18:11:00Z">
          <w:r w:rsidDel="00F5592D">
            <w:rPr>
              <w:rFonts w:ascii="Times New Roman" w:hAnsi="Times New Roman"/>
              <w:sz w:val="24"/>
              <w:szCs w:val="24"/>
            </w:rPr>
            <w:delText xml:space="preserve"> </w:delText>
          </w:r>
        </w:del>
      </w:ins>
      <w:del w:id="4592" w:author="EOS" w:date="2011-07-25T20:45:00Z">
        <w:r w:rsidDel="00CA4635">
          <w:rPr>
            <w:rFonts w:ascii="Times New Roman" w:hAnsi="Times New Roman"/>
            <w:sz w:val="24"/>
            <w:szCs w:val="24"/>
          </w:rPr>
          <w:delText>array geometry was</w:delText>
        </w:r>
      </w:del>
      <w:ins w:id="4593" w:author="Doug Oldenburg" w:date="2011-08-01T18:11:00Z">
        <w:r>
          <w:rPr>
            <w:rFonts w:ascii="Times New Roman" w:hAnsi="Times New Roman"/>
            <w:sz w:val="24"/>
            <w:szCs w:val="24"/>
          </w:rPr>
          <w:t>d</w:t>
        </w:r>
      </w:ins>
      <w:ins w:id="4594" w:author="EOS" w:date="2011-07-25T20:51:00Z">
        <w:del w:id="4595" w:author="Doug Oldenburg" w:date="2011-08-01T18:11:00Z">
          <w:r w:rsidDel="00F5592D">
            <w:rPr>
              <w:rFonts w:ascii="Times New Roman" w:hAnsi="Times New Roman"/>
              <w:sz w:val="24"/>
              <w:szCs w:val="24"/>
            </w:rPr>
            <w:delText>D</w:delText>
          </w:r>
        </w:del>
      </w:ins>
      <w:del w:id="4596" w:author="EOS" w:date="2011-07-25T20:51:00Z">
        <w:r w:rsidDel="00857660">
          <w:rPr>
            <w:rFonts w:ascii="Times New Roman" w:hAnsi="Times New Roman"/>
            <w:sz w:val="24"/>
            <w:szCs w:val="24"/>
          </w:rPr>
          <w:delText xml:space="preserve"> d</w:delText>
        </w:r>
      </w:del>
      <w:r>
        <w:rPr>
          <w:rFonts w:ascii="Times New Roman" w:hAnsi="Times New Roman"/>
          <w:sz w:val="24"/>
          <w:szCs w:val="24"/>
        </w:rPr>
        <w:t xml:space="preserve">ipole-dipole </w:t>
      </w:r>
      <w:ins w:id="4597" w:author="EOS" w:date="2011-07-25T20:45:00Z">
        <w:r>
          <w:rPr>
            <w:rFonts w:ascii="Times New Roman" w:hAnsi="Times New Roman"/>
            <w:sz w:val="24"/>
            <w:szCs w:val="24"/>
          </w:rPr>
          <w:t>array</w:t>
        </w:r>
      </w:ins>
      <w:ins w:id="4598" w:author="Doug Oldenburg" w:date="2011-08-01T18:11:00Z">
        <w:r>
          <w:rPr>
            <w:rFonts w:ascii="Times New Roman" w:hAnsi="Times New Roman"/>
            <w:sz w:val="24"/>
            <w:szCs w:val="24"/>
          </w:rPr>
          <w:t xml:space="preserve">. Electrodes </w:t>
        </w:r>
      </w:ins>
      <w:ins w:id="4599" w:author="Doug Oldenburg" w:date="2011-08-01T18:12:00Z">
        <w:r>
          <w:rPr>
            <w:rFonts w:ascii="Times New Roman" w:hAnsi="Times New Roman"/>
            <w:sz w:val="24"/>
            <w:szCs w:val="24"/>
          </w:rPr>
          <w:t xml:space="preserve">are located every </w:t>
        </w:r>
      </w:ins>
      <w:ins w:id="4600" w:author="Doug Oldenburg" w:date="2011-08-01T18:11:00Z">
        <w:r>
          <w:rPr>
            <w:rFonts w:ascii="Times New Roman" w:hAnsi="Times New Roman"/>
            <w:sz w:val="24"/>
            <w:szCs w:val="24"/>
          </w:rPr>
          <w:t>25 m</w:t>
        </w:r>
      </w:ins>
      <w:ins w:id="4601" w:author="Doug Oldenburg" w:date="2011-08-01T18:12:00Z">
        <w:r>
          <w:rPr>
            <w:rFonts w:ascii="Times New Roman" w:hAnsi="Times New Roman"/>
            <w:sz w:val="24"/>
            <w:szCs w:val="24"/>
          </w:rPr>
          <w:t xml:space="preserve"> </w:t>
        </w:r>
      </w:ins>
      <w:ins w:id="4602" w:author="Doug Oldenburg" w:date="2011-08-01T18:14:00Z">
        <w:r>
          <w:rPr>
            <w:rFonts w:ascii="Times New Roman" w:hAnsi="Times New Roman"/>
            <w:sz w:val="24"/>
            <w:szCs w:val="24"/>
          </w:rPr>
          <w:t xml:space="preserve">within the region (0,800m) </w:t>
        </w:r>
      </w:ins>
      <w:ins w:id="4603" w:author="Doug Oldenburg" w:date="2011-08-01T18:12:00Z">
        <w:r>
          <w:rPr>
            <w:rFonts w:ascii="Times New Roman" w:hAnsi="Times New Roman"/>
            <w:sz w:val="24"/>
            <w:szCs w:val="24"/>
          </w:rPr>
          <w:t>and each dipole-dipole survey used n=1</w:t>
        </w:r>
        <w:proofErr w:type="gramStart"/>
        <w:r>
          <w:rPr>
            <w:rFonts w:ascii="Times New Roman" w:hAnsi="Times New Roman"/>
            <w:sz w:val="24"/>
            <w:szCs w:val="24"/>
          </w:rPr>
          <w:t>,15</w:t>
        </w:r>
        <w:proofErr w:type="gramEnd"/>
        <w:r>
          <w:rPr>
            <w:rFonts w:ascii="Times New Roman" w:hAnsi="Times New Roman"/>
            <w:sz w:val="24"/>
            <w:szCs w:val="24"/>
          </w:rPr>
          <w:t xml:space="preserve">. </w:t>
        </w:r>
      </w:ins>
      <w:ins w:id="4604" w:author="Doug Oldenburg" w:date="2011-08-01T18:11:00Z">
        <w:del w:id="4605" w:author="EOS" w:date="2011-08-02T14:21:00Z">
          <w:r w:rsidDel="003E34D4">
            <w:rPr>
              <w:rFonts w:ascii="Times New Roman" w:hAnsi="Times New Roman"/>
              <w:sz w:val="24"/>
              <w:szCs w:val="24"/>
            </w:rPr>
            <w:delText xml:space="preserve"> </w:delText>
          </w:r>
        </w:del>
      </w:ins>
      <w:ins w:id="4606" w:author="EOS" w:date="2011-07-25T20:45:00Z">
        <w:del w:id="4607" w:author="Doug Oldenburg" w:date="2011-08-01T18:12:00Z">
          <w:r w:rsidDel="00F5592D">
            <w:rPr>
              <w:rFonts w:ascii="Times New Roman" w:hAnsi="Times New Roman"/>
              <w:sz w:val="24"/>
              <w:szCs w:val="24"/>
            </w:rPr>
            <w:delText xml:space="preserve"> </w:delText>
          </w:r>
        </w:del>
      </w:ins>
      <w:ins w:id="4608" w:author="EOS" w:date="2011-07-25T20:51:00Z">
        <w:del w:id="4609" w:author="Doug Oldenburg" w:date="2011-08-01T18:12:00Z">
          <w:r w:rsidDel="00F5592D">
            <w:rPr>
              <w:rFonts w:ascii="Times New Roman" w:hAnsi="Times New Roman"/>
              <w:sz w:val="24"/>
              <w:szCs w:val="24"/>
            </w:rPr>
            <w:delText>simulation is</w:delText>
          </w:r>
        </w:del>
      </w:ins>
      <w:ins w:id="4610" w:author="EOS" w:date="2011-07-25T20:45:00Z">
        <w:del w:id="4611" w:author="Doug Oldenburg" w:date="2011-08-01T18:12:00Z">
          <w:r w:rsidDel="00F5592D">
            <w:rPr>
              <w:rFonts w:ascii="Times New Roman" w:hAnsi="Times New Roman"/>
              <w:sz w:val="24"/>
              <w:szCs w:val="24"/>
            </w:rPr>
            <w:delText xml:space="preserve"> used </w:delText>
          </w:r>
        </w:del>
      </w:ins>
      <w:del w:id="4612" w:author="Doug Oldenburg" w:date="2011-08-01T18:12:00Z">
        <w:r w:rsidDel="00F5592D">
          <w:rPr>
            <w:rFonts w:ascii="Times New Roman" w:hAnsi="Times New Roman"/>
            <w:sz w:val="24"/>
            <w:szCs w:val="24"/>
          </w:rPr>
          <w:delText xml:space="preserve">with the transmitter </w:delText>
        </w:r>
      </w:del>
      <w:ins w:id="4613" w:author="EOS" w:date="2011-07-25T13:09:00Z">
        <w:del w:id="4614" w:author="Doug Oldenburg" w:date="2011-08-01T18:12:00Z">
          <w:r w:rsidDel="00F5592D">
            <w:rPr>
              <w:rFonts w:ascii="Times New Roman" w:hAnsi="Times New Roman"/>
              <w:sz w:val="24"/>
              <w:szCs w:val="24"/>
            </w:rPr>
            <w:delText xml:space="preserve">and receiver </w:delText>
          </w:r>
        </w:del>
      </w:ins>
      <w:del w:id="4615" w:author="Doug Oldenburg" w:date="2011-08-01T18:12:00Z">
        <w:r w:rsidDel="00F5592D">
          <w:rPr>
            <w:rFonts w:ascii="Times New Roman" w:hAnsi="Times New Roman"/>
            <w:sz w:val="24"/>
            <w:szCs w:val="24"/>
          </w:rPr>
          <w:delText xml:space="preserve">electrodes separation of 50 </w:delText>
        </w:r>
      </w:del>
      <w:ins w:id="4616" w:author="EOS" w:date="2011-07-25T13:09:00Z">
        <w:del w:id="4617" w:author="Doug Oldenburg" w:date="2011-08-01T18:12:00Z">
          <w:r w:rsidDel="00F5592D">
            <w:rPr>
              <w:rFonts w:ascii="Times New Roman" w:hAnsi="Times New Roman"/>
              <w:sz w:val="24"/>
              <w:szCs w:val="24"/>
            </w:rPr>
            <w:delText xml:space="preserve">25 </w:delText>
          </w:r>
        </w:del>
      </w:ins>
      <w:del w:id="4618" w:author="Doug Oldenburg" w:date="2011-08-01T18:12:00Z">
        <w:r w:rsidDel="00F5592D">
          <w:rPr>
            <w:rFonts w:ascii="Times New Roman" w:hAnsi="Times New Roman"/>
            <w:sz w:val="24"/>
            <w:szCs w:val="24"/>
          </w:rPr>
          <w:delText xml:space="preserve">meters and potential electrode separation of 50 meters. </w:delText>
        </w:r>
      </w:del>
      <w:ins w:id="4619" w:author="EOS" w:date="2011-07-25T13:09:00Z">
        <w:r>
          <w:rPr>
            <w:rFonts w:ascii="Times New Roman" w:hAnsi="Times New Roman"/>
            <w:sz w:val="24"/>
            <w:szCs w:val="24"/>
          </w:rPr>
          <w:t xml:space="preserve">A total of 30 transmitter </w:t>
        </w:r>
        <w:del w:id="4620" w:author="Doug Oldenburg" w:date="2011-08-01T18:15:00Z">
          <w:r w:rsidDel="00F5592D">
            <w:rPr>
              <w:rFonts w:ascii="Times New Roman" w:hAnsi="Times New Roman"/>
              <w:sz w:val="24"/>
              <w:szCs w:val="24"/>
            </w:rPr>
            <w:delText>configurations</w:delText>
          </w:r>
        </w:del>
      </w:ins>
      <w:ins w:id="4621" w:author="Doug Oldenburg" w:date="2011-08-01T18:15:00Z">
        <w:r>
          <w:rPr>
            <w:rFonts w:ascii="Times New Roman" w:hAnsi="Times New Roman"/>
            <w:sz w:val="24"/>
            <w:szCs w:val="24"/>
          </w:rPr>
          <w:t>locations</w:t>
        </w:r>
      </w:ins>
      <w:ins w:id="4622" w:author="EOS" w:date="2011-07-25T13:09:00Z">
        <w:r>
          <w:rPr>
            <w:rFonts w:ascii="Times New Roman" w:hAnsi="Times New Roman"/>
            <w:sz w:val="24"/>
            <w:szCs w:val="24"/>
          </w:rPr>
          <w:t xml:space="preserve"> were use</w:t>
        </w:r>
      </w:ins>
      <w:ins w:id="4623" w:author="Doug Oldenburg" w:date="2011-08-01T18:15:00Z">
        <w:r>
          <w:rPr>
            <w:rFonts w:ascii="Times New Roman" w:hAnsi="Times New Roman"/>
            <w:sz w:val="24"/>
            <w:szCs w:val="24"/>
          </w:rPr>
          <w:t>d</w:t>
        </w:r>
      </w:ins>
      <w:ins w:id="4624" w:author="EOS" w:date="2011-07-25T13:09:00Z">
        <w:del w:id="4625" w:author="Doug Oldenburg" w:date="2011-08-01T18:15:00Z">
          <w:r w:rsidDel="00F5592D">
            <w:rPr>
              <w:rFonts w:ascii="Times New Roman" w:hAnsi="Times New Roman"/>
              <w:sz w:val="24"/>
              <w:szCs w:val="24"/>
            </w:rPr>
            <w:delText xml:space="preserve">d for this </w:delText>
          </w:r>
        </w:del>
      </w:ins>
      <w:ins w:id="4626" w:author="EOS" w:date="2011-07-25T20:51:00Z">
        <w:del w:id="4627" w:author="Doug Oldenburg" w:date="2011-08-01T18:15:00Z">
          <w:r w:rsidDel="00F5592D">
            <w:rPr>
              <w:rFonts w:ascii="Times New Roman" w:hAnsi="Times New Roman"/>
              <w:sz w:val="24"/>
              <w:szCs w:val="24"/>
            </w:rPr>
            <w:delText>synthetic</w:delText>
          </w:r>
        </w:del>
      </w:ins>
      <w:ins w:id="4628" w:author="EOS" w:date="2011-07-25T13:09:00Z">
        <w:r>
          <w:rPr>
            <w:rFonts w:ascii="Times New Roman" w:hAnsi="Times New Roman"/>
            <w:sz w:val="24"/>
            <w:szCs w:val="24"/>
          </w:rPr>
          <w:t xml:space="preserve">. </w:t>
        </w:r>
        <w:del w:id="4629" w:author="Doug Oldenburg" w:date="2011-08-01T18:15:00Z">
          <w:r w:rsidDel="00F5592D">
            <w:rPr>
              <w:rFonts w:ascii="Times New Roman" w:hAnsi="Times New Roman"/>
              <w:sz w:val="24"/>
              <w:szCs w:val="24"/>
            </w:rPr>
            <w:delText>For each transmitter location, the receiver was moved away using the n-factor 1 to 15.</w:delText>
          </w:r>
        </w:del>
      </w:ins>
      <w:ins w:id="4630" w:author="EOS" w:date="2011-07-25T13:11:00Z">
        <w:del w:id="4631" w:author="Doug Oldenburg" w:date="2011-08-01T18:15:00Z">
          <w:r w:rsidDel="00F5592D">
            <w:rPr>
              <w:rFonts w:ascii="Times New Roman" w:hAnsi="Times New Roman"/>
              <w:sz w:val="24"/>
              <w:szCs w:val="24"/>
            </w:rPr>
            <w:delText xml:space="preserve"> </w:delText>
          </w:r>
        </w:del>
        <w:r>
          <w:rPr>
            <w:rFonts w:ascii="Times New Roman" w:hAnsi="Times New Roman"/>
            <w:sz w:val="24"/>
            <w:szCs w:val="24"/>
          </w:rPr>
          <w:t>The total number of data is 345.</w:t>
        </w:r>
      </w:ins>
      <w:ins w:id="4632" w:author="EOS" w:date="2011-07-25T13:12:00Z">
        <w:r>
          <w:rPr>
            <w:rFonts w:ascii="Times New Roman" w:hAnsi="Times New Roman"/>
            <w:sz w:val="24"/>
            <w:szCs w:val="24"/>
          </w:rPr>
          <w:t xml:space="preserve"> The data were </w:t>
        </w:r>
        <w:del w:id="4633" w:author="Doug Oldenburg" w:date="2011-08-01T18:15:00Z">
          <w:r w:rsidDel="00F5592D">
            <w:rPr>
              <w:rFonts w:ascii="Times New Roman" w:hAnsi="Times New Roman"/>
              <w:sz w:val="24"/>
              <w:szCs w:val="24"/>
            </w:rPr>
            <w:delText xml:space="preserve">further </w:delText>
          </w:r>
        </w:del>
        <w:r>
          <w:rPr>
            <w:rFonts w:ascii="Times New Roman" w:hAnsi="Times New Roman"/>
            <w:sz w:val="24"/>
            <w:szCs w:val="24"/>
          </w:rPr>
          <w:t>contaminated with 5% Gaussian noise and inverted with a chi-factor of 1 (see control input file configuration provided below).</w:t>
        </w:r>
      </w:ins>
      <w:ins w:id="4634" w:author="EOS" w:date="2011-07-25T13:13:00Z">
        <w:r>
          <w:rPr>
            <w:rFonts w:ascii="Times New Roman" w:hAnsi="Times New Roman"/>
            <w:sz w:val="24"/>
            <w:szCs w:val="24"/>
          </w:rPr>
          <w:t xml:space="preserve"> </w:t>
        </w:r>
      </w:ins>
      <w:ins w:id="4635" w:author="EOS" w:date="2011-07-25T20:46:00Z">
        <w:r>
          <w:rPr>
            <w:rFonts w:ascii="Times New Roman" w:hAnsi="Times New Roman"/>
            <w:sz w:val="24"/>
            <w:szCs w:val="24"/>
          </w:rPr>
          <w:t xml:space="preserve">The inversion has converged in </w:t>
        </w:r>
      </w:ins>
      <w:ins w:id="4636" w:author="EOS" w:date="2011-07-25T20:50:00Z">
        <w:r>
          <w:rPr>
            <w:rFonts w:ascii="Times New Roman" w:hAnsi="Times New Roman"/>
            <w:sz w:val="24"/>
            <w:szCs w:val="24"/>
          </w:rPr>
          <w:t>14 iterations.</w:t>
        </w:r>
      </w:ins>
      <w:ins w:id="4637" w:author="EOS" w:date="2011-07-25T20:46:00Z">
        <w:r>
          <w:rPr>
            <w:rFonts w:ascii="Times New Roman" w:hAnsi="Times New Roman"/>
            <w:sz w:val="24"/>
            <w:szCs w:val="24"/>
          </w:rPr>
          <w:t xml:space="preserve"> </w:t>
        </w:r>
      </w:ins>
      <w:ins w:id="4638" w:author="EOS" w:date="2011-07-25T13:13:00Z">
        <w:r>
          <w:rPr>
            <w:rFonts w:ascii="Times New Roman" w:hAnsi="Times New Roman"/>
            <w:sz w:val="24"/>
            <w:szCs w:val="24"/>
          </w:rPr>
          <w:t>The results</w:t>
        </w:r>
      </w:ins>
      <w:ins w:id="4639" w:author="EOS" w:date="2011-07-25T20:46:00Z">
        <w:r>
          <w:rPr>
            <w:rFonts w:ascii="Times New Roman" w:hAnsi="Times New Roman"/>
            <w:sz w:val="24"/>
            <w:szCs w:val="24"/>
          </w:rPr>
          <w:t xml:space="preserve"> </w:t>
        </w:r>
      </w:ins>
      <w:ins w:id="4640" w:author="EOS" w:date="2011-07-25T13:13:00Z">
        <w:r>
          <w:rPr>
            <w:rFonts w:ascii="Times New Roman" w:hAnsi="Times New Roman"/>
            <w:sz w:val="24"/>
            <w:szCs w:val="24"/>
          </w:rPr>
          <w:t xml:space="preserve">of the inversion of surface data are presented in </w:t>
        </w:r>
      </w:ins>
      <w:ins w:id="4641" w:author="EOS" w:date="2011-07-25T20:02:00Z">
        <w:r w:rsidR="00962591" w:rsidRPr="00756019">
          <w:rPr>
            <w:rFonts w:ascii="Times New Roman" w:hAnsi="Times New Roman"/>
            <w:color w:val="0000FF"/>
            <w:sz w:val="24"/>
            <w:szCs w:val="24"/>
            <w:u w:val="single"/>
          </w:rPr>
          <w:fldChar w:fldCharType="begin"/>
        </w:r>
        <w:r w:rsidR="00962591" w:rsidRPr="00962591">
          <w:rPr>
            <w:rFonts w:ascii="Times New Roman" w:hAnsi="Times New Roman"/>
            <w:color w:val="0000FF"/>
            <w:sz w:val="24"/>
            <w:szCs w:val="24"/>
            <w:u w:val="single"/>
            <w:rPrChange w:id="4642" w:author="EOS" w:date="2011-07-25T20:03:00Z">
              <w:rPr>
                <w:rFonts w:ascii="Times New Roman" w:hAnsi="Times New Roman"/>
                <w:sz w:val="24"/>
                <w:szCs w:val="24"/>
              </w:rPr>
            </w:rPrChange>
          </w:rPr>
          <w:instrText xml:space="preserve"> REF _Ref299387475 </w:instrText>
        </w:r>
        <w:r>
          <w:rPr>
            <w:rFonts w:ascii="Times New Roman" w:hAnsi="Times New Roman"/>
            <w:color w:val="0000FF"/>
            <w:sz w:val="24"/>
            <w:szCs w:val="24"/>
            <w:u w:val="single"/>
          </w:rPr>
          <w:instrText>\</w:instrText>
        </w:r>
        <w:r w:rsidR="00962591" w:rsidRPr="00962591">
          <w:rPr>
            <w:rFonts w:ascii="Times New Roman" w:hAnsi="Times New Roman"/>
            <w:color w:val="0000FF"/>
            <w:sz w:val="24"/>
            <w:szCs w:val="24"/>
            <w:u w:val="single"/>
            <w:rPrChange w:id="4643" w:author="EOS" w:date="2011-07-25T20:03:00Z">
              <w:rPr>
                <w:rFonts w:ascii="Times New Roman" w:hAnsi="Times New Roman"/>
                <w:sz w:val="24"/>
                <w:szCs w:val="24"/>
              </w:rPr>
            </w:rPrChange>
          </w:rPr>
          <w:instrText xml:space="preserve">h </w:instrText>
        </w:r>
      </w:ins>
      <w:r>
        <w:rPr>
          <w:rFonts w:ascii="Times New Roman" w:hAnsi="Times New Roman"/>
          <w:color w:val="0000FF"/>
          <w:sz w:val="24"/>
          <w:szCs w:val="24"/>
          <w:u w:val="single"/>
        </w:rPr>
        <w:instrText xml:space="preserve"> \* MERGEFORMAT </w:instrText>
      </w:r>
      <w:r w:rsidR="00962591" w:rsidRPr="00756019">
        <w:rPr>
          <w:rFonts w:ascii="Times New Roman" w:hAnsi="Times New Roman"/>
          <w:color w:val="0000FF"/>
          <w:sz w:val="24"/>
          <w:szCs w:val="24"/>
          <w:u w:val="single"/>
        </w:rPr>
      </w:r>
      <w:ins w:id="4644" w:author="EOS" w:date="2011-07-25T20:02:00Z">
        <w:r w:rsidR="00962591" w:rsidRPr="00756019">
          <w:rPr>
            <w:rFonts w:ascii="Times New Roman" w:hAnsi="Times New Roman"/>
            <w:color w:val="0000FF"/>
            <w:sz w:val="24"/>
            <w:szCs w:val="24"/>
            <w:u w:val="single"/>
            <w:rPrChange w:id="4645" w:author="EOS" w:date="2011-07-25T20:03:00Z">
              <w:rPr>
                <w:rFonts w:ascii="Times New Roman" w:hAnsi="Times New Roman"/>
                <w:color w:val="0000FF"/>
                <w:sz w:val="24"/>
                <w:szCs w:val="24"/>
                <w:u w:val="single"/>
              </w:rPr>
            </w:rPrChange>
          </w:rPr>
          <w:fldChar w:fldCharType="separate"/>
        </w:r>
      </w:ins>
      <w:ins w:id="4646" w:author="EOS" w:date="2011-09-07T12:31:00Z">
        <w:r w:rsidR="00962591" w:rsidRPr="00962591">
          <w:rPr>
            <w:color w:val="0000FF"/>
            <w:u w:val="single"/>
            <w:rPrChange w:id="4647" w:author="EOS" w:date="2011-09-07T12:31:00Z">
              <w:rPr>
                <w:sz w:val="24"/>
                <w:szCs w:val="24"/>
              </w:rPr>
            </w:rPrChange>
          </w:rPr>
          <w:t>Figure</w:t>
        </w:r>
        <w:r w:rsidR="00962591" w:rsidRPr="00962591">
          <w:rPr>
            <w:rFonts w:ascii="Times New Roman" w:hAnsi="Times New Roman"/>
            <w:color w:val="0000FF"/>
            <w:sz w:val="24"/>
            <w:szCs w:val="24"/>
            <w:u w:val="single"/>
            <w:rPrChange w:id="4648" w:author="EOS" w:date="2011-09-07T12:31:00Z">
              <w:rPr>
                <w:sz w:val="24"/>
                <w:szCs w:val="24"/>
              </w:rPr>
            </w:rPrChange>
          </w:rPr>
          <w:t xml:space="preserve"> </w:t>
        </w:r>
        <w:r w:rsidR="00962591" w:rsidRPr="00962591">
          <w:rPr>
            <w:rFonts w:ascii="Times New Roman" w:hAnsi="Times New Roman"/>
            <w:noProof/>
            <w:color w:val="0000FF"/>
            <w:sz w:val="24"/>
            <w:szCs w:val="24"/>
            <w:u w:val="single"/>
            <w:rPrChange w:id="4649" w:author="EOS" w:date="2011-09-07T12:31:00Z">
              <w:rPr>
                <w:noProof/>
                <w:sz w:val="24"/>
                <w:szCs w:val="24"/>
              </w:rPr>
            </w:rPrChange>
          </w:rPr>
          <w:t>49</w:t>
        </w:r>
      </w:ins>
      <w:ins w:id="4650" w:author="Doug Oldenburg" w:date="2011-08-01T16:40:00Z">
        <w:del w:id="4651" w:author="EOS" w:date="2011-08-02T14:21:00Z">
          <w:r w:rsidR="00962591" w:rsidRPr="00962591">
            <w:rPr>
              <w:color w:val="0000FF"/>
              <w:u w:val="single"/>
              <w:rPrChange w:id="4652" w:author="Doug Oldenburg" w:date="2011-08-01T16:40:00Z">
                <w:rPr>
                  <w:sz w:val="24"/>
                  <w:szCs w:val="24"/>
                </w:rPr>
              </w:rPrChange>
            </w:rPr>
            <w:delText>F</w:delText>
          </w:r>
        </w:del>
        <w:del w:id="4653" w:author="EOS" w:date="2011-08-02T15:00:00Z">
          <w:r w:rsidR="00962591" w:rsidRPr="00962591">
            <w:rPr>
              <w:color w:val="0000FF"/>
              <w:u w:val="single"/>
              <w:rPrChange w:id="4654" w:author="Doug Oldenburg" w:date="2011-08-01T16:40:00Z">
                <w:rPr>
                  <w:sz w:val="24"/>
                  <w:szCs w:val="24"/>
                </w:rPr>
              </w:rPrChange>
            </w:rPr>
            <w:delText>igure</w:delText>
          </w:r>
          <w:r w:rsidR="00962591" w:rsidRPr="00962591">
            <w:rPr>
              <w:rFonts w:ascii="Times New Roman" w:hAnsi="Times New Roman"/>
              <w:color w:val="0000FF"/>
              <w:sz w:val="24"/>
              <w:szCs w:val="24"/>
              <w:u w:val="single"/>
              <w:rPrChange w:id="4655" w:author="Doug Oldenburg" w:date="2011-08-01T16:40:00Z">
                <w:rPr>
                  <w:sz w:val="24"/>
                  <w:szCs w:val="24"/>
                </w:rPr>
              </w:rPrChange>
            </w:rPr>
            <w:delText xml:space="preserve"> </w:delText>
          </w:r>
          <w:r w:rsidR="00962591" w:rsidRPr="00962591">
            <w:rPr>
              <w:rFonts w:ascii="Times New Roman" w:hAnsi="Times New Roman"/>
              <w:noProof/>
              <w:color w:val="0000FF"/>
              <w:sz w:val="24"/>
              <w:szCs w:val="24"/>
              <w:u w:val="single"/>
              <w:rPrChange w:id="4656" w:author="Doug Oldenburg" w:date="2011-08-01T16:40:00Z">
                <w:rPr>
                  <w:noProof/>
                  <w:sz w:val="24"/>
                  <w:szCs w:val="24"/>
                </w:rPr>
              </w:rPrChange>
            </w:rPr>
            <w:delText>49</w:delText>
          </w:r>
        </w:del>
      </w:ins>
      <w:ins w:id="4657" w:author="EOS" w:date="2011-07-25T20:02:00Z">
        <w:r w:rsidR="00962591" w:rsidRPr="00756019">
          <w:rPr>
            <w:rFonts w:ascii="Times New Roman" w:hAnsi="Times New Roman"/>
            <w:color w:val="0000FF"/>
            <w:sz w:val="24"/>
            <w:szCs w:val="24"/>
            <w:u w:val="single"/>
          </w:rPr>
          <w:fldChar w:fldCharType="end"/>
        </w:r>
      </w:ins>
      <w:ins w:id="4658" w:author="EOS" w:date="2011-07-25T20:03:00Z">
        <w:r w:rsidR="00962591" w:rsidRPr="00962591">
          <w:rPr>
            <w:rFonts w:ascii="Times New Roman" w:hAnsi="Times New Roman"/>
            <w:sz w:val="24"/>
            <w:szCs w:val="24"/>
            <w:rPrChange w:id="4659" w:author="EOS" w:date="2011-07-25T20:03:00Z">
              <w:rPr>
                <w:rFonts w:ascii="Times New Roman" w:hAnsi="Times New Roman"/>
                <w:color w:val="0000FF"/>
                <w:sz w:val="24"/>
                <w:szCs w:val="24"/>
                <w:u w:val="single"/>
              </w:rPr>
            </w:rPrChange>
          </w:rPr>
          <w:t>.</w:t>
        </w:r>
      </w:ins>
    </w:p>
    <w:p w:rsidR="007E3981" w:rsidRDefault="00F24369" w:rsidP="00BB7001">
      <w:pPr>
        <w:pStyle w:val="HTMLPreformatted"/>
        <w:rPr>
          <w:ins w:id="4660" w:author="EOS" w:date="2011-07-25T13:13:00Z"/>
          <w:color w:val="993300"/>
        </w:rPr>
      </w:pPr>
      <w:ins w:id="4661" w:author="EOS" w:date="2011-07-25T13:13:00Z">
        <w:r>
          <w:pict>
            <v:rect id="_x0000_i1165" style="width:0;height:1.5pt" o:hralign="center" o:hrstd="t" o:hr="t" fillcolor="#a0a0a0" stroked="f"/>
          </w:pict>
        </w:r>
      </w:ins>
    </w:p>
    <w:p w:rsidR="007E3981" w:rsidRPr="00EC421F" w:rsidRDefault="007E3981" w:rsidP="00EC421F">
      <w:pPr>
        <w:pStyle w:val="HTMLPreformatted"/>
        <w:rPr>
          <w:ins w:id="4662" w:author="EOS" w:date="2011-07-25T19:56:00Z"/>
          <w:color w:val="993300"/>
        </w:rPr>
      </w:pPr>
      <w:ins w:id="4663" w:author="EOS" w:date="2011-07-25T19:56:00Z">
        <w:r w:rsidRPr="00EC421F">
          <w:rPr>
            <w:color w:val="993300"/>
          </w:rPr>
          <w:t>OBS LOC_XZ dc_surface.dat</w:t>
        </w:r>
      </w:ins>
    </w:p>
    <w:p w:rsidR="007E3981" w:rsidRPr="00EC421F" w:rsidRDefault="007E3981" w:rsidP="00EC421F">
      <w:pPr>
        <w:pStyle w:val="HTMLPreformatted"/>
        <w:rPr>
          <w:ins w:id="4664" w:author="EOS" w:date="2011-07-25T19:56:00Z"/>
          <w:color w:val="993300"/>
        </w:rPr>
      </w:pPr>
      <w:ins w:id="4665" w:author="EOS" w:date="2011-07-25T19:56:00Z">
        <w:r>
          <w:rPr>
            <w:color w:val="993300"/>
          </w:rPr>
          <w:t>MESH FILE</w:t>
        </w:r>
      </w:ins>
      <w:ins w:id="4666" w:author="EOS" w:date="2011-07-25T20:03:00Z">
        <w:r>
          <w:rPr>
            <w:color w:val="993300"/>
          </w:rPr>
          <w:t xml:space="preserve"> </w:t>
        </w:r>
      </w:ins>
      <w:ins w:id="4667" w:author="EOS" w:date="2011-07-25T19:56:00Z">
        <w:r w:rsidRPr="00EC421F">
          <w:rPr>
            <w:color w:val="993300"/>
          </w:rPr>
          <w:t>mesh2d.txt</w:t>
        </w:r>
      </w:ins>
    </w:p>
    <w:p w:rsidR="007E3981" w:rsidRPr="00EC421F" w:rsidRDefault="007E3981" w:rsidP="00EC421F">
      <w:pPr>
        <w:pStyle w:val="HTMLPreformatted"/>
        <w:rPr>
          <w:ins w:id="4668" w:author="EOS" w:date="2011-07-25T19:56:00Z"/>
          <w:color w:val="993300"/>
        </w:rPr>
      </w:pPr>
      <w:ins w:id="4669" w:author="EOS" w:date="2011-07-25T19:56:00Z">
        <w:r w:rsidRPr="00EC421F">
          <w:rPr>
            <w:color w:val="993300"/>
          </w:rPr>
          <w:t>INVMODE CG</w:t>
        </w:r>
      </w:ins>
    </w:p>
    <w:p w:rsidR="007E3981" w:rsidRDefault="007E3981" w:rsidP="00EC421F">
      <w:pPr>
        <w:pStyle w:val="HTMLPreformatted"/>
        <w:rPr>
          <w:ins w:id="4670" w:author="EOS" w:date="2011-07-25T19:56:00Z"/>
          <w:color w:val="993300"/>
        </w:rPr>
      </w:pPr>
      <w:ins w:id="4671" w:author="EOS" w:date="2011-07-25T19:56:00Z">
        <w:r w:rsidRPr="00EC421F">
          <w:rPr>
            <w:color w:val="993300"/>
          </w:rPr>
          <w:t>REF_MOD VALUE 0.001</w:t>
        </w:r>
      </w:ins>
    </w:p>
    <w:p w:rsidR="007E3981" w:rsidRDefault="00F24369" w:rsidP="00BB7001">
      <w:pPr>
        <w:pStyle w:val="HTMLPreformatted"/>
        <w:rPr>
          <w:ins w:id="4672" w:author="EOS" w:date="2011-07-25T13:13:00Z"/>
          <w:rFonts w:ascii="Times New Roman" w:hAnsi="Times New Roman"/>
          <w:sz w:val="24"/>
          <w:szCs w:val="24"/>
        </w:rPr>
      </w:pPr>
      <w:ins w:id="4673" w:author="EOS" w:date="2011-07-25T13:13:00Z">
        <w:r>
          <w:pict>
            <v:rect id="_x0000_i1166" style="width:0;height:1.5pt" o:hralign="center" o:hrstd="t" o:hr="t" fillcolor="#a0a0a0" stroked="f"/>
          </w:pict>
        </w:r>
      </w:ins>
    </w:p>
    <w:p w:rsidR="007E3981" w:rsidRDefault="007E3981" w:rsidP="00F80D94">
      <w:pPr>
        <w:rPr>
          <w:ins w:id="4674" w:author="EOS" w:date="2011-07-25T13:11:00Z"/>
          <w:rFonts w:ascii="Times New Roman" w:hAnsi="Times New Roman"/>
          <w:sz w:val="24"/>
          <w:szCs w:val="24"/>
        </w:rPr>
      </w:pPr>
    </w:p>
    <w:p w:rsidR="006B3124" w:rsidRDefault="00EF6550" w:rsidP="006B3124">
      <w:pPr>
        <w:jc w:val="center"/>
        <w:rPr>
          <w:ins w:id="4675" w:author="EOS" w:date="2011-08-02T14:47:00Z"/>
          <w:rFonts w:ascii="Times New Roman" w:hAnsi="Times New Roman"/>
          <w:sz w:val="24"/>
          <w:szCs w:val="24"/>
        </w:rPr>
      </w:pPr>
      <w:ins w:id="4676" w:author="EOS" w:date="2011-08-02T14:47:00Z">
        <w:r>
          <w:rPr>
            <w:rFonts w:ascii="Times New Roman" w:hAnsi="Times New Roman"/>
            <w:noProof/>
            <w:sz w:val="24"/>
            <w:szCs w:val="24"/>
            <w:lang w:val="en-CA" w:eastAsia="en-CA"/>
            <w:rPrChange w:id="4677" w:author="Unknown">
              <w:rPr>
                <w:noProof/>
                <w:sz w:val="24"/>
                <w:szCs w:val="24"/>
                <w:lang w:val="en-CA" w:eastAsia="en-CA"/>
              </w:rPr>
            </w:rPrChange>
          </w:rPr>
          <w:drawing>
            <wp:inline distT="0" distB="0" distL="0" distR="0">
              <wp:extent cx="5130800" cy="3416300"/>
              <wp:effectExtent l="0" t="0" r="0" b="0"/>
              <wp:docPr id="322"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30800" cy="3416300"/>
                      </a:xfrm>
                      <a:prstGeom prst="rect">
                        <a:avLst/>
                      </a:prstGeom>
                      <a:noFill/>
                      <a:ln>
                        <a:noFill/>
                      </a:ln>
                    </pic:spPr>
                  </pic:pic>
                </a:graphicData>
              </a:graphic>
            </wp:inline>
          </w:drawing>
        </w:r>
      </w:ins>
    </w:p>
    <w:p w:rsidR="006B3124" w:rsidRDefault="006B3124" w:rsidP="006B3124">
      <w:pPr>
        <w:pStyle w:val="Figurestyle"/>
        <w:rPr>
          <w:ins w:id="4678" w:author="EOS" w:date="2011-08-02T14:47:00Z"/>
        </w:rPr>
      </w:pPr>
      <w:bookmarkStart w:id="4679" w:name="_Ref299387475"/>
      <w:proofErr w:type="gramStart"/>
      <w:ins w:id="4680" w:author="EOS" w:date="2011-08-02T14:47:00Z">
        <w:r>
          <w:t xml:space="preserve">Figure </w:t>
        </w:r>
        <w:proofErr w:type="gramEnd"/>
        <w:r w:rsidR="00962591">
          <w:fldChar w:fldCharType="begin"/>
        </w:r>
        <w:r>
          <w:instrText xml:space="preserve"> SEQ Figure \* ARABIC </w:instrText>
        </w:r>
        <w:r w:rsidR="00962591">
          <w:fldChar w:fldCharType="separate"/>
        </w:r>
      </w:ins>
      <w:ins w:id="4681" w:author="EOS" w:date="2011-09-07T12:31:00Z">
        <w:r w:rsidR="00F26A78">
          <w:rPr>
            <w:noProof/>
          </w:rPr>
          <w:t>49</w:t>
        </w:r>
      </w:ins>
      <w:ins w:id="4682" w:author="EOS" w:date="2011-08-02T14:47:00Z">
        <w:r w:rsidR="00962591">
          <w:fldChar w:fldCharType="end"/>
        </w:r>
        <w:bookmarkEnd w:id="4679"/>
        <w:proofErr w:type="gramStart"/>
        <w:r>
          <w:t>.</w:t>
        </w:r>
        <w:proofErr w:type="gramEnd"/>
        <w:r>
          <w:t xml:space="preserve"> Inversion of the synthetic surface dipole-dipole data only</w:t>
        </w:r>
      </w:ins>
    </w:p>
    <w:p w:rsidR="006B3124" w:rsidRDefault="006B3124" w:rsidP="00735320">
      <w:pPr>
        <w:rPr>
          <w:ins w:id="4683" w:author="EOS" w:date="2011-08-02T14:47:00Z"/>
          <w:rFonts w:ascii="Times New Roman" w:hAnsi="Times New Roman"/>
          <w:sz w:val="24"/>
          <w:szCs w:val="24"/>
        </w:rPr>
      </w:pPr>
    </w:p>
    <w:p w:rsidR="007E3981" w:rsidRDefault="007E3981" w:rsidP="00735320">
      <w:pPr>
        <w:rPr>
          <w:ins w:id="4684" w:author="EOS" w:date="2011-08-02T14:48:00Z"/>
          <w:rFonts w:ascii="Times New Roman" w:hAnsi="Times New Roman"/>
          <w:sz w:val="24"/>
          <w:szCs w:val="24"/>
        </w:rPr>
      </w:pPr>
      <w:ins w:id="4685" w:author="EOS" w:date="2011-07-25T13:54:00Z">
        <w:r>
          <w:rPr>
            <w:rFonts w:ascii="Times New Roman" w:hAnsi="Times New Roman"/>
            <w:sz w:val="24"/>
            <w:szCs w:val="24"/>
          </w:rPr>
          <w:lastRenderedPageBreak/>
          <w:t xml:space="preserve">Next the same conductivity model was used to simulate a synthetic borehole data set for two </w:t>
        </w:r>
        <w:del w:id="4686" w:author="Doug Oldenburg" w:date="2011-08-01T18:16:00Z">
          <w:r w:rsidDel="00F5592D">
            <w:rPr>
              <w:rFonts w:ascii="Times New Roman" w:hAnsi="Times New Roman"/>
              <w:sz w:val="24"/>
              <w:szCs w:val="24"/>
            </w:rPr>
            <w:delText xml:space="preserve">synthetic </w:delText>
          </w:r>
        </w:del>
        <w:r>
          <w:rPr>
            <w:rFonts w:ascii="Times New Roman" w:hAnsi="Times New Roman"/>
            <w:sz w:val="24"/>
            <w:szCs w:val="24"/>
          </w:rPr>
          <w:t>boreholes located at X=200 and X=500</w:t>
        </w:r>
      </w:ins>
      <w:ins w:id="4687" w:author="EOS" w:date="2011-07-25T20:04:00Z">
        <w:r>
          <w:rPr>
            <w:rFonts w:ascii="Times New Roman" w:hAnsi="Times New Roman"/>
            <w:sz w:val="24"/>
            <w:szCs w:val="24"/>
          </w:rPr>
          <w:t xml:space="preserve">. </w:t>
        </w:r>
      </w:ins>
      <w:ins w:id="4688" w:author="Doug Oldenburg" w:date="2011-08-01T18:16:00Z">
        <w:r>
          <w:rPr>
            <w:rFonts w:ascii="Times New Roman" w:hAnsi="Times New Roman"/>
            <w:sz w:val="24"/>
            <w:szCs w:val="24"/>
          </w:rPr>
          <w:t xml:space="preserve"> Electrodes were spaced every 25 m down each borehole to a maximum depth of 250m. </w:t>
        </w:r>
      </w:ins>
      <w:ins w:id="4689" w:author="EOS" w:date="2011-07-25T20:11:00Z">
        <w:r>
          <w:rPr>
            <w:rFonts w:ascii="Times New Roman" w:hAnsi="Times New Roman"/>
            <w:sz w:val="24"/>
            <w:szCs w:val="24"/>
          </w:rPr>
          <w:t xml:space="preserve">The transmitter electrodes are located in the </w:t>
        </w:r>
      </w:ins>
      <w:ins w:id="4690" w:author="EOS" w:date="2011-07-25T20:12:00Z">
        <w:r>
          <w:rPr>
            <w:rFonts w:ascii="Times New Roman" w:hAnsi="Times New Roman"/>
            <w:sz w:val="24"/>
            <w:szCs w:val="24"/>
          </w:rPr>
          <w:t xml:space="preserve">opposite </w:t>
        </w:r>
      </w:ins>
      <w:ins w:id="4691" w:author="EOS" w:date="2011-07-25T20:11:00Z">
        <w:r>
          <w:rPr>
            <w:rFonts w:ascii="Times New Roman" w:hAnsi="Times New Roman"/>
            <w:sz w:val="24"/>
            <w:szCs w:val="24"/>
          </w:rPr>
          <w:t>boreholes in all possible configurations</w:t>
        </w:r>
      </w:ins>
      <w:ins w:id="4692" w:author="Doug Oldenburg" w:date="2011-08-01T18:18:00Z">
        <w:r>
          <w:rPr>
            <w:rFonts w:ascii="Times New Roman" w:hAnsi="Times New Roman"/>
            <w:sz w:val="24"/>
            <w:szCs w:val="24"/>
          </w:rPr>
          <w:t xml:space="preserve">.  </w:t>
        </w:r>
        <w:del w:id="4693" w:author="EOS" w:date="2011-08-02T14:46:00Z">
          <w:r w:rsidR="00962591" w:rsidRPr="00962591">
            <w:rPr>
              <w:rFonts w:ascii="Times New Roman" w:hAnsi="Times New Roman"/>
              <w:sz w:val="24"/>
              <w:szCs w:val="24"/>
              <w:rPrChange w:id="4694" w:author="EOS" w:date="2011-08-02T14:46:00Z">
                <w:rPr>
                  <w:rFonts w:ascii="Times New Roman" w:hAnsi="Times New Roman"/>
                  <w:b/>
                  <w:sz w:val="24"/>
                  <w:szCs w:val="24"/>
                </w:rPr>
              </w:rPrChange>
            </w:rPr>
            <w:delText>Need a diagram or something to help here</w:delText>
          </w:r>
        </w:del>
      </w:ins>
      <w:ins w:id="4695" w:author="EOS" w:date="2011-08-02T14:46:00Z">
        <w:r w:rsidR="00962591" w:rsidRPr="00962591">
          <w:rPr>
            <w:rFonts w:ascii="Times New Roman" w:hAnsi="Times New Roman"/>
            <w:sz w:val="24"/>
            <w:szCs w:val="24"/>
            <w:rPrChange w:id="4696" w:author="EOS" w:date="2011-08-02T14:46:00Z">
              <w:rPr>
                <w:rFonts w:ascii="Times New Roman" w:hAnsi="Times New Roman"/>
                <w:b/>
                <w:sz w:val="24"/>
                <w:szCs w:val="24"/>
              </w:rPr>
            </w:rPrChange>
          </w:rPr>
          <w:t>The</w:t>
        </w:r>
        <w:r w:rsidR="006B3124">
          <w:rPr>
            <w:rFonts w:ascii="Times New Roman" w:hAnsi="Times New Roman"/>
            <w:sz w:val="24"/>
            <w:szCs w:val="24"/>
          </w:rPr>
          <w:t xml:space="preserve"> schematic diagram illustrating this survey configuration is shown in </w:t>
        </w:r>
      </w:ins>
      <w:ins w:id="4697" w:author="EOS" w:date="2011-08-03T10:55:00Z">
        <w:r w:rsidR="00962591">
          <w:rPr>
            <w:rFonts w:ascii="Times New Roman" w:hAnsi="Times New Roman"/>
            <w:sz w:val="24"/>
            <w:szCs w:val="24"/>
          </w:rPr>
          <w:fldChar w:fldCharType="begin"/>
        </w:r>
        <w:r w:rsidR="00600815">
          <w:rPr>
            <w:rFonts w:ascii="Times New Roman" w:hAnsi="Times New Roman"/>
            <w:sz w:val="24"/>
            <w:szCs w:val="24"/>
          </w:rPr>
          <w:instrText xml:space="preserve"> HYPERLINK  \l "FIG050" </w:instrText>
        </w:r>
        <w:r w:rsidR="00962591">
          <w:rPr>
            <w:rFonts w:ascii="Times New Roman" w:hAnsi="Times New Roman"/>
            <w:sz w:val="24"/>
            <w:szCs w:val="24"/>
          </w:rPr>
          <w:fldChar w:fldCharType="separate"/>
        </w:r>
        <w:r w:rsidR="006B3124" w:rsidRPr="00600815">
          <w:rPr>
            <w:rStyle w:val="Hyperlink"/>
            <w:rFonts w:ascii="Times New Roman" w:hAnsi="Times New Roman"/>
            <w:sz w:val="24"/>
            <w:szCs w:val="24"/>
          </w:rPr>
          <w:t>figure 50</w:t>
        </w:r>
        <w:r w:rsidR="00962591">
          <w:rPr>
            <w:rFonts w:ascii="Times New Roman" w:hAnsi="Times New Roman"/>
            <w:sz w:val="24"/>
            <w:szCs w:val="24"/>
          </w:rPr>
          <w:fldChar w:fldCharType="end"/>
        </w:r>
      </w:ins>
      <w:ins w:id="4698" w:author="Doug Oldenburg" w:date="2011-08-01T18:18:00Z">
        <w:r>
          <w:rPr>
            <w:rFonts w:ascii="Times New Roman" w:hAnsi="Times New Roman"/>
            <w:b/>
            <w:sz w:val="24"/>
            <w:szCs w:val="24"/>
          </w:rPr>
          <w:t xml:space="preserve">.  </w:t>
        </w:r>
      </w:ins>
      <w:ins w:id="4699" w:author="EOS" w:date="2011-07-25T20:56:00Z">
        <w:del w:id="4700" w:author="Doug Oldenburg" w:date="2011-08-01T18:17:00Z">
          <w:r w:rsidDel="00F5592D">
            <w:rPr>
              <w:rFonts w:ascii="Times New Roman" w:hAnsi="Times New Roman"/>
              <w:sz w:val="24"/>
              <w:szCs w:val="24"/>
            </w:rPr>
            <w:delText>,</w:delText>
          </w:r>
        </w:del>
      </w:ins>
      <w:ins w:id="4701" w:author="EOS" w:date="2011-07-25T20:12:00Z">
        <w:del w:id="4702" w:author="Doug Oldenburg" w:date="2011-08-01T18:18:00Z">
          <w:r w:rsidDel="00F5592D">
            <w:rPr>
              <w:rFonts w:ascii="Times New Roman" w:hAnsi="Times New Roman"/>
              <w:sz w:val="24"/>
              <w:szCs w:val="24"/>
            </w:rPr>
            <w:delText xml:space="preserve"> considering a</w:delText>
          </w:r>
        </w:del>
      </w:ins>
      <w:ins w:id="4703" w:author="EOS" w:date="2011-07-25T20:15:00Z">
        <w:del w:id="4704" w:author="Doug Oldenburg" w:date="2011-08-01T18:18:00Z">
          <w:r w:rsidDel="00F5592D">
            <w:rPr>
              <w:rFonts w:ascii="Times New Roman" w:hAnsi="Times New Roman"/>
              <w:sz w:val="24"/>
              <w:szCs w:val="24"/>
            </w:rPr>
            <w:delText xml:space="preserve"> maximum depth of 250 meters and a</w:delText>
          </w:r>
        </w:del>
      </w:ins>
      <w:ins w:id="4705" w:author="EOS" w:date="2011-07-25T20:12:00Z">
        <w:del w:id="4706" w:author="Doug Oldenburg" w:date="2011-08-01T18:18:00Z">
          <w:r w:rsidDel="00F5592D">
            <w:rPr>
              <w:rFonts w:ascii="Times New Roman" w:hAnsi="Times New Roman"/>
              <w:sz w:val="24"/>
              <w:szCs w:val="24"/>
            </w:rPr>
            <w:delText xml:space="preserve"> 25</w:delText>
          </w:r>
        </w:del>
      </w:ins>
      <w:ins w:id="4707" w:author="EOS" w:date="2011-07-25T20:13:00Z">
        <w:del w:id="4708" w:author="Doug Oldenburg" w:date="2011-08-01T18:18:00Z">
          <w:r w:rsidDel="00F5592D">
            <w:rPr>
              <w:rFonts w:ascii="Times New Roman" w:hAnsi="Times New Roman"/>
              <w:sz w:val="24"/>
              <w:szCs w:val="24"/>
            </w:rPr>
            <w:delText xml:space="preserve"> </w:delText>
          </w:r>
        </w:del>
      </w:ins>
      <w:ins w:id="4709" w:author="EOS" w:date="2011-07-25T20:12:00Z">
        <w:del w:id="4710" w:author="Doug Oldenburg" w:date="2011-08-01T18:18:00Z">
          <w:r w:rsidDel="00F5592D">
            <w:rPr>
              <w:rFonts w:ascii="Times New Roman" w:hAnsi="Times New Roman"/>
              <w:sz w:val="24"/>
              <w:szCs w:val="24"/>
            </w:rPr>
            <w:delText>m</w:delText>
          </w:r>
        </w:del>
      </w:ins>
      <w:ins w:id="4711" w:author="EOS" w:date="2011-07-25T20:13:00Z">
        <w:del w:id="4712" w:author="Doug Oldenburg" w:date="2011-08-01T18:18:00Z">
          <w:r w:rsidDel="00F5592D">
            <w:rPr>
              <w:rFonts w:ascii="Times New Roman" w:hAnsi="Times New Roman"/>
              <w:sz w:val="24"/>
              <w:szCs w:val="24"/>
            </w:rPr>
            <w:delText>eter</w:delText>
          </w:r>
        </w:del>
      </w:ins>
      <w:ins w:id="4713" w:author="EOS" w:date="2011-07-25T20:12:00Z">
        <w:del w:id="4714" w:author="Doug Oldenburg" w:date="2011-08-01T18:18:00Z">
          <w:r w:rsidDel="00F5592D">
            <w:rPr>
              <w:rFonts w:ascii="Times New Roman" w:hAnsi="Times New Roman"/>
              <w:sz w:val="24"/>
              <w:szCs w:val="24"/>
            </w:rPr>
            <w:delText xml:space="preserve"> step </w:delText>
          </w:r>
        </w:del>
      </w:ins>
      <w:ins w:id="4715" w:author="EOS" w:date="2011-07-25T20:13:00Z">
        <w:del w:id="4716" w:author="Doug Oldenburg" w:date="2011-08-01T18:18:00Z">
          <w:r w:rsidDel="00F5592D">
            <w:rPr>
              <w:rFonts w:ascii="Times New Roman" w:hAnsi="Times New Roman"/>
              <w:sz w:val="24"/>
              <w:szCs w:val="24"/>
            </w:rPr>
            <w:delText>along each borehole.</w:delText>
          </w:r>
        </w:del>
      </w:ins>
      <w:ins w:id="4717" w:author="EOS" w:date="2011-07-25T21:13:00Z">
        <w:r>
          <w:rPr>
            <w:rFonts w:ascii="Times New Roman" w:hAnsi="Times New Roman"/>
            <w:sz w:val="24"/>
            <w:szCs w:val="24"/>
          </w:rPr>
          <w:t xml:space="preserve"> This resulted in a total of 121 transmitters. </w:t>
        </w:r>
      </w:ins>
      <w:ins w:id="4718" w:author="EOS" w:date="2011-07-25T20:13:00Z">
        <w:r>
          <w:rPr>
            <w:rFonts w:ascii="Times New Roman" w:hAnsi="Times New Roman"/>
            <w:sz w:val="24"/>
            <w:szCs w:val="24"/>
          </w:rPr>
          <w:t>E</w:t>
        </w:r>
      </w:ins>
      <w:ins w:id="4719" w:author="EOS" w:date="2011-07-25T20:14:00Z">
        <w:r>
          <w:rPr>
            <w:rFonts w:ascii="Times New Roman" w:hAnsi="Times New Roman"/>
            <w:sz w:val="24"/>
            <w:szCs w:val="24"/>
          </w:rPr>
          <w:t xml:space="preserve">ach transmitter configuration is a common-current source for </w:t>
        </w:r>
      </w:ins>
      <w:ins w:id="4720" w:author="EOS" w:date="2011-07-25T21:15:00Z">
        <w:r>
          <w:rPr>
            <w:rFonts w:ascii="Times New Roman" w:hAnsi="Times New Roman"/>
            <w:sz w:val="24"/>
            <w:szCs w:val="24"/>
          </w:rPr>
          <w:t xml:space="preserve">up to </w:t>
        </w:r>
      </w:ins>
      <w:ins w:id="4721" w:author="EOS" w:date="2011-07-25T20:14:00Z">
        <w:r>
          <w:rPr>
            <w:rFonts w:ascii="Times New Roman" w:hAnsi="Times New Roman"/>
            <w:sz w:val="24"/>
            <w:szCs w:val="24"/>
          </w:rPr>
          <w:t xml:space="preserve">20 receiver </w:t>
        </w:r>
      </w:ins>
      <w:ins w:id="4722" w:author="EOS" w:date="2011-07-25T20:16:00Z">
        <w:r>
          <w:rPr>
            <w:rFonts w:ascii="Times New Roman" w:hAnsi="Times New Roman"/>
            <w:sz w:val="24"/>
            <w:szCs w:val="24"/>
          </w:rPr>
          <w:t>dipoles</w:t>
        </w:r>
      </w:ins>
      <w:ins w:id="4723" w:author="EOS" w:date="2011-07-25T20:14:00Z">
        <w:del w:id="4724" w:author="Doug Oldenburg" w:date="2011-08-01T18:19:00Z">
          <w:r w:rsidDel="004957C9">
            <w:rPr>
              <w:rFonts w:ascii="Times New Roman" w:hAnsi="Times New Roman"/>
              <w:sz w:val="24"/>
              <w:szCs w:val="24"/>
            </w:rPr>
            <w:delText>.</w:delText>
          </w:r>
        </w:del>
      </w:ins>
      <w:ins w:id="4725" w:author="EOS" w:date="2011-07-25T20:16:00Z">
        <w:r>
          <w:rPr>
            <w:rFonts w:ascii="Times New Roman" w:hAnsi="Times New Roman"/>
            <w:sz w:val="24"/>
            <w:szCs w:val="24"/>
          </w:rPr>
          <w:t xml:space="preserve"> </w:t>
        </w:r>
        <w:del w:id="4726" w:author="Doug Oldenburg" w:date="2011-08-01T18:19:00Z">
          <w:r w:rsidDel="004957C9">
            <w:rPr>
              <w:rFonts w:ascii="Times New Roman" w:hAnsi="Times New Roman"/>
              <w:sz w:val="24"/>
              <w:szCs w:val="24"/>
            </w:rPr>
            <w:delText xml:space="preserve">Each receiver dipole </w:delText>
          </w:r>
        </w:del>
      </w:ins>
      <w:ins w:id="4727" w:author="EOS" w:date="2011-07-25T20:17:00Z">
        <w:del w:id="4728" w:author="Doug Oldenburg" w:date="2011-08-01T18:19:00Z">
          <w:r w:rsidDel="004957C9">
            <w:rPr>
              <w:rFonts w:ascii="Times New Roman" w:hAnsi="Times New Roman"/>
              <w:sz w:val="24"/>
              <w:szCs w:val="24"/>
            </w:rPr>
            <w:delText xml:space="preserve">is located in </w:delText>
          </w:r>
        </w:del>
      </w:ins>
      <w:ins w:id="4729" w:author="EOS" w:date="2011-07-25T21:15:00Z">
        <w:del w:id="4730" w:author="Doug Oldenburg" w:date="2011-08-01T18:19:00Z">
          <w:r w:rsidDel="004957C9">
            <w:rPr>
              <w:rFonts w:ascii="Times New Roman" w:hAnsi="Times New Roman"/>
              <w:sz w:val="24"/>
              <w:szCs w:val="24"/>
            </w:rPr>
            <w:delText>a single</w:delText>
          </w:r>
        </w:del>
      </w:ins>
      <w:ins w:id="4731" w:author="EOS" w:date="2011-07-25T20:17:00Z">
        <w:del w:id="4732" w:author="Doug Oldenburg" w:date="2011-08-01T18:19:00Z">
          <w:r w:rsidDel="004957C9">
            <w:rPr>
              <w:rFonts w:ascii="Times New Roman" w:hAnsi="Times New Roman"/>
              <w:sz w:val="24"/>
              <w:szCs w:val="24"/>
            </w:rPr>
            <w:delText xml:space="preserve"> borehole and </w:delText>
          </w:r>
        </w:del>
      </w:ins>
      <w:ins w:id="4733" w:author="EOS" w:date="2011-07-25T20:16:00Z">
        <w:del w:id="4734" w:author="Doug Oldenburg" w:date="2011-08-01T18:19:00Z">
          <w:r w:rsidDel="004957C9">
            <w:rPr>
              <w:rFonts w:ascii="Times New Roman" w:hAnsi="Times New Roman"/>
              <w:sz w:val="24"/>
              <w:szCs w:val="24"/>
            </w:rPr>
            <w:delText>has</w:delText>
          </w:r>
        </w:del>
      </w:ins>
      <w:ins w:id="4735" w:author="EOS" w:date="2011-07-25T20:17:00Z">
        <w:del w:id="4736" w:author="Doug Oldenburg" w:date="2011-08-01T18:19:00Z">
          <w:r w:rsidDel="004957C9">
            <w:rPr>
              <w:rFonts w:ascii="Times New Roman" w:hAnsi="Times New Roman"/>
              <w:sz w:val="24"/>
              <w:szCs w:val="24"/>
            </w:rPr>
            <w:delText xml:space="preserve"> the</w:delText>
          </w:r>
        </w:del>
      </w:ins>
      <w:ins w:id="4737" w:author="EOS" w:date="2011-07-25T20:16:00Z">
        <w:del w:id="4738" w:author="Doug Oldenburg" w:date="2011-08-01T18:19:00Z">
          <w:r w:rsidDel="004957C9">
            <w:rPr>
              <w:rFonts w:ascii="Times New Roman" w:hAnsi="Times New Roman"/>
              <w:sz w:val="24"/>
              <w:szCs w:val="24"/>
            </w:rPr>
            <w:delText xml:space="preserve"> s</w:delText>
          </w:r>
        </w:del>
      </w:ins>
      <w:ins w:id="4739" w:author="EOS" w:date="2011-07-25T20:17:00Z">
        <w:del w:id="4740" w:author="Doug Oldenburg" w:date="2011-08-01T18:19:00Z">
          <w:r w:rsidDel="004957C9">
            <w:rPr>
              <w:rFonts w:ascii="Times New Roman" w:hAnsi="Times New Roman"/>
              <w:sz w:val="24"/>
              <w:szCs w:val="24"/>
            </w:rPr>
            <w:delText xml:space="preserve">eparation </w:delText>
          </w:r>
        </w:del>
      </w:ins>
      <w:ins w:id="4741" w:author="EOS" w:date="2011-07-25T20:16:00Z">
        <w:del w:id="4742" w:author="Doug Oldenburg" w:date="2011-08-01T18:19:00Z">
          <w:r w:rsidDel="004957C9">
            <w:rPr>
              <w:rFonts w:ascii="Times New Roman" w:hAnsi="Times New Roman"/>
              <w:sz w:val="24"/>
              <w:szCs w:val="24"/>
            </w:rPr>
            <w:delText>of 25 meters</w:delText>
          </w:r>
        </w:del>
      </w:ins>
      <w:ins w:id="4743" w:author="EOS" w:date="2011-07-25T20:17:00Z">
        <w:del w:id="4744" w:author="Doug Oldenburg" w:date="2011-08-01T18:19:00Z">
          <w:r w:rsidDel="004957C9">
            <w:rPr>
              <w:rFonts w:ascii="Times New Roman" w:hAnsi="Times New Roman"/>
              <w:sz w:val="24"/>
              <w:szCs w:val="24"/>
            </w:rPr>
            <w:delText>.</w:delText>
          </w:r>
        </w:del>
      </w:ins>
      <w:ins w:id="4745" w:author="Doug Oldenburg" w:date="2011-08-01T18:19:00Z">
        <w:r>
          <w:rPr>
            <w:rFonts w:ascii="Times New Roman" w:hAnsi="Times New Roman"/>
            <w:sz w:val="24"/>
            <w:szCs w:val="24"/>
          </w:rPr>
          <w:t xml:space="preserve">in both boreholes. </w:t>
        </w:r>
      </w:ins>
      <w:ins w:id="4746" w:author="EOS" w:date="2011-07-25T20:17:00Z">
        <w:r>
          <w:rPr>
            <w:rFonts w:ascii="Times New Roman" w:hAnsi="Times New Roman"/>
            <w:sz w:val="24"/>
            <w:szCs w:val="24"/>
          </w:rPr>
          <w:t xml:space="preserve"> </w:t>
        </w:r>
      </w:ins>
      <w:ins w:id="4747" w:author="EOS" w:date="2011-07-25T21:13:00Z">
        <w:r>
          <w:rPr>
            <w:rFonts w:ascii="Times New Roman" w:hAnsi="Times New Roman"/>
            <w:sz w:val="24"/>
            <w:szCs w:val="24"/>
          </w:rPr>
          <w:t xml:space="preserve">The total number of data is </w:t>
        </w:r>
      </w:ins>
      <w:ins w:id="4748" w:author="EOS" w:date="2011-07-25T21:15:00Z">
        <w:r>
          <w:rPr>
            <w:rFonts w:ascii="Times New Roman" w:hAnsi="Times New Roman"/>
            <w:sz w:val="24"/>
            <w:szCs w:val="24"/>
          </w:rPr>
          <w:t xml:space="preserve">2200. </w:t>
        </w:r>
      </w:ins>
      <w:ins w:id="4749" w:author="EOS" w:date="2011-07-25T20:17:00Z">
        <w:r>
          <w:rPr>
            <w:rFonts w:ascii="Times New Roman" w:hAnsi="Times New Roman"/>
            <w:sz w:val="24"/>
            <w:szCs w:val="24"/>
          </w:rPr>
          <w:t xml:space="preserve">The simulated </w:t>
        </w:r>
      </w:ins>
      <w:ins w:id="4750" w:author="EOS" w:date="2011-07-25T20:57:00Z">
        <w:r>
          <w:rPr>
            <w:rFonts w:ascii="Times New Roman" w:hAnsi="Times New Roman"/>
            <w:sz w:val="24"/>
            <w:szCs w:val="24"/>
          </w:rPr>
          <w:t>data set was contaminated by 5% Gaussian noise and inverted using same inversion parameters as the surface data set.</w:t>
        </w:r>
      </w:ins>
      <w:ins w:id="4751" w:author="EOS" w:date="2011-07-25T21:10:00Z">
        <w:r>
          <w:rPr>
            <w:rFonts w:ascii="Times New Roman" w:hAnsi="Times New Roman"/>
            <w:sz w:val="24"/>
            <w:szCs w:val="24"/>
          </w:rPr>
          <w:t xml:space="preserve"> The results are shown in </w:t>
        </w:r>
      </w:ins>
      <w:ins w:id="4752" w:author="EOS" w:date="2011-07-25T21:21:00Z">
        <w:r w:rsidR="00962591">
          <w:rPr>
            <w:rFonts w:ascii="Times New Roman" w:hAnsi="Times New Roman"/>
            <w:sz w:val="24"/>
            <w:szCs w:val="24"/>
          </w:rPr>
          <w:fldChar w:fldCharType="begin"/>
        </w:r>
        <w:r>
          <w:rPr>
            <w:rFonts w:ascii="Times New Roman" w:hAnsi="Times New Roman"/>
            <w:sz w:val="24"/>
            <w:szCs w:val="24"/>
          </w:rPr>
          <w:instrText xml:space="preserve"> HYPERLINK  \l "FIG46" </w:instrText>
        </w:r>
        <w:r w:rsidR="00962591">
          <w:rPr>
            <w:rFonts w:ascii="Times New Roman" w:hAnsi="Times New Roman"/>
            <w:sz w:val="24"/>
            <w:szCs w:val="24"/>
          </w:rPr>
          <w:fldChar w:fldCharType="separate"/>
        </w:r>
        <w:r w:rsidRPr="0067799D">
          <w:rPr>
            <w:rStyle w:val="Hyperlink"/>
            <w:rFonts w:ascii="Times New Roman" w:hAnsi="Times New Roman"/>
            <w:sz w:val="24"/>
            <w:szCs w:val="24"/>
          </w:rPr>
          <w:t xml:space="preserve">figure </w:t>
        </w:r>
        <w:r>
          <w:rPr>
            <w:rStyle w:val="Hyperlink"/>
            <w:rFonts w:ascii="Times New Roman" w:hAnsi="Times New Roman"/>
            <w:sz w:val="24"/>
            <w:szCs w:val="24"/>
          </w:rPr>
          <w:t>5</w:t>
        </w:r>
      </w:ins>
      <w:ins w:id="4753" w:author="EOS" w:date="2011-08-02T14:51:00Z">
        <w:r w:rsidR="006B3124">
          <w:rPr>
            <w:rStyle w:val="Hyperlink"/>
            <w:rFonts w:ascii="Times New Roman" w:hAnsi="Times New Roman"/>
            <w:sz w:val="24"/>
            <w:szCs w:val="24"/>
          </w:rPr>
          <w:t>1</w:t>
        </w:r>
      </w:ins>
      <w:ins w:id="4754" w:author="EOS" w:date="2011-07-25T21:21:00Z">
        <w:r w:rsidR="00962591">
          <w:rPr>
            <w:rFonts w:ascii="Times New Roman" w:hAnsi="Times New Roman"/>
            <w:sz w:val="24"/>
            <w:szCs w:val="24"/>
          </w:rPr>
          <w:fldChar w:fldCharType="end"/>
        </w:r>
        <w:r>
          <w:rPr>
            <w:rFonts w:ascii="Times New Roman" w:hAnsi="Times New Roman"/>
            <w:sz w:val="24"/>
            <w:szCs w:val="24"/>
          </w:rPr>
          <w:t>.</w:t>
        </w:r>
      </w:ins>
    </w:p>
    <w:p w:rsidR="006B3124" w:rsidRDefault="006B3124" w:rsidP="00735320">
      <w:pPr>
        <w:rPr>
          <w:ins w:id="4755" w:author="EOS" w:date="2011-08-02T14:48:00Z"/>
          <w:rFonts w:ascii="Times New Roman" w:hAnsi="Times New Roman"/>
          <w:sz w:val="24"/>
          <w:szCs w:val="24"/>
        </w:rPr>
      </w:pPr>
    </w:p>
    <w:p w:rsidR="006B3124" w:rsidRDefault="00EF6550" w:rsidP="006B3124">
      <w:pPr>
        <w:pStyle w:val="Figurestyle"/>
        <w:rPr>
          <w:ins w:id="4756" w:author="EOS" w:date="2011-08-02T14:48:00Z"/>
        </w:rPr>
      </w:pPr>
      <w:ins w:id="4757" w:author="EOS" w:date="2011-08-02T14:49:00Z">
        <w:r>
          <w:rPr>
            <w:noProof/>
            <w:lang w:val="en-CA" w:eastAsia="en-CA"/>
            <w:rPrChange w:id="4758" w:author="Unknown">
              <w:rPr>
                <w:noProof/>
                <w:sz w:val="24"/>
                <w:lang w:val="en-CA" w:eastAsia="en-CA"/>
              </w:rPr>
            </w:rPrChange>
          </w:rPr>
          <w:drawing>
            <wp:inline distT="0" distB="0" distL="0" distR="0">
              <wp:extent cx="3914775" cy="1635114"/>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14775" cy="1635114"/>
                      </a:xfrm>
                      <a:prstGeom prst="rect">
                        <a:avLst/>
                      </a:prstGeom>
                      <a:noFill/>
                      <a:ln>
                        <a:noFill/>
                      </a:ln>
                    </pic:spPr>
                  </pic:pic>
                </a:graphicData>
              </a:graphic>
            </wp:inline>
          </w:drawing>
        </w:r>
      </w:ins>
    </w:p>
    <w:p w:rsidR="006B3124" w:rsidRDefault="006B3124" w:rsidP="006B3124">
      <w:pPr>
        <w:pStyle w:val="Figurestyle"/>
        <w:rPr>
          <w:ins w:id="4759" w:author="EOS" w:date="2011-08-02T14:48:00Z"/>
        </w:rPr>
      </w:pPr>
      <w:bookmarkStart w:id="4760" w:name="FIG050"/>
      <w:proofErr w:type="gramStart"/>
      <w:ins w:id="4761" w:author="EOS" w:date="2011-08-02T14:48:00Z">
        <w:r>
          <w:t xml:space="preserve">Figure </w:t>
        </w:r>
        <w:proofErr w:type="gramEnd"/>
        <w:r w:rsidR="00962591">
          <w:fldChar w:fldCharType="begin"/>
        </w:r>
        <w:r>
          <w:instrText xml:space="preserve"> SEQ Figure \* ARABIC </w:instrText>
        </w:r>
        <w:r w:rsidR="00962591">
          <w:fldChar w:fldCharType="separate"/>
        </w:r>
      </w:ins>
      <w:ins w:id="4762" w:author="EOS" w:date="2011-09-07T12:31:00Z">
        <w:r w:rsidR="00F26A78">
          <w:rPr>
            <w:noProof/>
          </w:rPr>
          <w:t>50</w:t>
        </w:r>
      </w:ins>
      <w:ins w:id="4763" w:author="EOS" w:date="2011-08-02T14:48:00Z">
        <w:r w:rsidR="00962591">
          <w:fldChar w:fldCharType="end"/>
        </w:r>
        <w:proofErr w:type="gramStart"/>
        <w:r>
          <w:t>.</w:t>
        </w:r>
        <w:proofErr w:type="gramEnd"/>
        <w:r>
          <w:t xml:space="preserve"> </w:t>
        </w:r>
      </w:ins>
      <w:bookmarkEnd w:id="4760"/>
      <w:proofErr w:type="gramStart"/>
      <w:ins w:id="4764" w:author="EOS" w:date="2011-08-02T14:49:00Z">
        <w:r>
          <w:t>Schematic survey configuration for the synthetic borehole example.</w:t>
        </w:r>
        <w:proofErr w:type="gramEnd"/>
        <w:r>
          <w:t xml:space="preserve"> Red dots mark the electrode positions.</w:t>
        </w:r>
      </w:ins>
    </w:p>
    <w:p w:rsidR="006B3124" w:rsidRDefault="006B3124" w:rsidP="00735320">
      <w:pPr>
        <w:rPr>
          <w:ins w:id="4765" w:author="EOS" w:date="2011-07-25T21:11:00Z"/>
          <w:rFonts w:ascii="Times New Roman" w:hAnsi="Times New Roman"/>
          <w:sz w:val="24"/>
          <w:szCs w:val="24"/>
        </w:rPr>
      </w:pPr>
    </w:p>
    <w:p w:rsidR="007E3981" w:rsidDel="00894F1B" w:rsidRDefault="007E3981" w:rsidP="00F80D94">
      <w:pPr>
        <w:rPr>
          <w:del w:id="4766" w:author="EOS" w:date="2011-07-25T20:23:00Z"/>
          <w:rFonts w:ascii="Times New Roman" w:hAnsi="Times New Roman"/>
          <w:sz w:val="24"/>
          <w:szCs w:val="24"/>
        </w:rPr>
      </w:pPr>
      <w:del w:id="4767" w:author="EOS" w:date="2011-07-25T20:23:00Z">
        <w:r w:rsidDel="00894F1B">
          <w:rPr>
            <w:rFonts w:ascii="Times New Roman" w:hAnsi="Times New Roman"/>
            <w:sz w:val="24"/>
            <w:szCs w:val="24"/>
          </w:rPr>
          <w:delText xml:space="preserve">Such configuration was only used for the surface measurement example. For the borehole example and the combined example the transmitter electrodes were emplaced in the drill holes with changing separation. The beginning of the transmitter line was A(0m) B(500m) and as A was stepping in the direction of increasing X (50 m steps) B was placed deeper in the borehole with 20 m steps. Then the same configuration was used with B being placed in the other borehole (X=200m) for the symmetry. A total of 30 transmitter locations were sampled in common-current configuration, with the potential lines ranging from 21 to 15 samples per common-current source. The borehole data was sampled to depths from 0 to 200 meters in two vertical boreholes with X coordinates 200 and 500 meters respectively. </w:delText>
        </w:r>
      </w:del>
    </w:p>
    <w:p w:rsidR="007E3981" w:rsidRDefault="007E3981">
      <w:pPr>
        <w:rPr>
          <w:del w:id="4768" w:author="EOS" w:date="2011-07-25T13:15:00Z"/>
          <w:rFonts w:ascii="Times New Roman" w:hAnsi="Times New Roman"/>
          <w:sz w:val="24"/>
          <w:szCs w:val="24"/>
        </w:rPr>
      </w:pPr>
      <w:del w:id="4769" w:author="EOS" w:date="2011-07-25T13:15:00Z">
        <w:r w:rsidRPr="00F80D94" w:rsidDel="00BB7001">
          <w:rPr>
            <w:rFonts w:ascii="Times New Roman" w:hAnsi="Times New Roman"/>
            <w:sz w:val="24"/>
            <w:szCs w:val="24"/>
          </w:rPr>
          <w:delText xml:space="preserve">The synthetic data were generated using a </w:delText>
        </w:r>
        <w:r w:rsidDel="00BB7001">
          <w:rPr>
            <w:rFonts w:ascii="Times New Roman" w:hAnsi="Times New Roman"/>
            <w:sz w:val="24"/>
            <w:szCs w:val="24"/>
          </w:rPr>
          <w:delText>2</w:delText>
        </w:r>
        <w:r w:rsidRPr="00F80D94" w:rsidDel="00BB7001">
          <w:rPr>
            <w:rFonts w:ascii="Times New Roman" w:hAnsi="Times New Roman"/>
            <w:sz w:val="24"/>
            <w:szCs w:val="24"/>
          </w:rPr>
          <w:delText xml:space="preserve">D model </w:delText>
        </w:r>
        <w:r w:rsidDel="00BB7001">
          <w:rPr>
            <w:rFonts w:ascii="Times New Roman" w:hAnsi="Times New Roman"/>
            <w:sz w:val="24"/>
            <w:szCs w:val="24"/>
          </w:rPr>
          <w:delText xml:space="preserve">() </w:delText>
        </w:r>
        <w:r w:rsidRPr="00F80D94" w:rsidDel="00BB7001">
          <w:rPr>
            <w:rFonts w:ascii="Times New Roman" w:hAnsi="Times New Roman"/>
            <w:sz w:val="24"/>
            <w:szCs w:val="24"/>
          </w:rPr>
          <w:delText xml:space="preserve">that contains </w:delText>
        </w:r>
        <w:r w:rsidDel="00BB7001">
          <w:rPr>
            <w:rFonts w:ascii="Times New Roman" w:hAnsi="Times New Roman"/>
            <w:sz w:val="24"/>
            <w:szCs w:val="24"/>
          </w:rPr>
          <w:delText xml:space="preserve">an overburden of 100 Ohm m over a 1000 Ohm m </w:delText>
        </w:r>
      </w:del>
      <w:del w:id="4770" w:author="EOS" w:date="2011-06-14T16:24:00Z">
        <w:r w:rsidDel="00E23C5B">
          <w:rPr>
            <w:rFonts w:ascii="Times New Roman" w:hAnsi="Times New Roman"/>
            <w:sz w:val="24"/>
            <w:szCs w:val="24"/>
          </w:rPr>
          <w:delText>half-space</w:delText>
        </w:r>
      </w:del>
      <w:del w:id="4771" w:author="EOS" w:date="2011-07-25T13:15:00Z">
        <w:r w:rsidDel="00BB7001">
          <w:rPr>
            <w:rFonts w:ascii="Times New Roman" w:hAnsi="Times New Roman"/>
            <w:sz w:val="24"/>
            <w:szCs w:val="24"/>
          </w:rPr>
          <w:delText xml:space="preserve">. A 10 Ohm m conductive vertical prism is located between the two boreholes. The top of the prism is at 50 m depth, the depth of the prism is 50 meters and the thickness of the prism is 30 m. </w:delText>
        </w:r>
      </w:del>
    </w:p>
    <w:p w:rsidR="007E3981" w:rsidDel="00BB7001" w:rsidRDefault="00EF6550" w:rsidP="002A5C6B">
      <w:pPr>
        <w:pStyle w:val="Heading2"/>
        <w:jc w:val="center"/>
        <w:rPr>
          <w:del w:id="4772" w:author="EOS" w:date="2011-07-25T13:15:00Z"/>
        </w:rPr>
      </w:pPr>
      <w:bookmarkStart w:id="4773" w:name="_Toc296000724"/>
      <w:bookmarkStart w:id="4774" w:name="_Toc296063707"/>
      <w:del w:id="4775" w:author="EOS" w:date="2011-07-25T13:15:00Z">
        <w:r>
          <w:rPr>
            <w:noProof/>
            <w:lang w:val="en-CA" w:eastAsia="en-CA"/>
            <w:rPrChange w:id="4776" w:author="Unknown">
              <w:rPr>
                <w:noProof/>
                <w:sz w:val="24"/>
                <w:szCs w:val="24"/>
                <w:lang w:val="en-CA" w:eastAsia="en-CA"/>
              </w:rPr>
            </w:rPrChange>
          </w:rPr>
          <w:drawing>
            <wp:inline distT="0" distB="0" distL="0" distR="0">
              <wp:extent cx="6184900" cy="2489200"/>
              <wp:effectExtent l="0" t="0" r="6350" b="6350"/>
              <wp:docPr id="319"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84900" cy="2489200"/>
                      </a:xfrm>
                      <a:prstGeom prst="rect">
                        <a:avLst/>
                      </a:prstGeom>
                      <a:noFill/>
                      <a:ln>
                        <a:noFill/>
                      </a:ln>
                    </pic:spPr>
                  </pic:pic>
                </a:graphicData>
              </a:graphic>
            </wp:inline>
          </w:drawing>
        </w:r>
        <w:bookmarkEnd w:id="4773"/>
        <w:bookmarkEnd w:id="4774"/>
      </w:del>
    </w:p>
    <w:p w:rsidR="007E3981" w:rsidRPr="00F80D94" w:rsidDel="00894F1B" w:rsidRDefault="007E3981" w:rsidP="002A5C6B">
      <w:pPr>
        <w:jc w:val="center"/>
        <w:rPr>
          <w:del w:id="4777" w:author="EOS" w:date="2011-07-25T20:23:00Z"/>
          <w:rFonts w:ascii="Times New Roman" w:hAnsi="Times New Roman"/>
          <w:sz w:val="24"/>
          <w:szCs w:val="24"/>
        </w:rPr>
      </w:pPr>
      <w:bookmarkStart w:id="4778" w:name="FIG44"/>
      <w:del w:id="4779" w:author="EOS" w:date="2011-06-16T17:25:00Z">
        <w:r w:rsidRPr="002A5C6B" w:rsidDel="00CD481A">
          <w:rPr>
            <w:b/>
          </w:rPr>
          <w:delText xml:space="preserve">Figure </w:delText>
        </w:r>
      </w:del>
      <w:del w:id="4780" w:author="EOS" w:date="2011-06-15T12:38:00Z">
        <w:r w:rsidDel="0067799D">
          <w:rPr>
            <w:b/>
          </w:rPr>
          <w:delText>40</w:delText>
        </w:r>
      </w:del>
      <w:bookmarkEnd w:id="4778"/>
      <w:del w:id="4781" w:author="EOS" w:date="2011-06-16T17:25:00Z">
        <w:r w:rsidRPr="002A5C6B" w:rsidDel="00CD481A">
          <w:rPr>
            <w:b/>
          </w:rPr>
          <w:delText>.</w:delText>
        </w:r>
        <w:r w:rsidDel="00CD481A">
          <w:delText xml:space="preserve"> </w:delText>
        </w:r>
      </w:del>
      <w:del w:id="4782" w:author="EOS" w:date="2011-07-25T13:15:00Z">
        <w:r w:rsidDel="00BB7001">
          <w:delText>Synthetic model used for the borehole example.</w:delText>
        </w:r>
      </w:del>
    </w:p>
    <w:p w:rsidR="007E3981" w:rsidRDefault="007E3981" w:rsidP="00B524EF">
      <w:pPr>
        <w:rPr>
          <w:ins w:id="4783" w:author="EOS" w:date="2011-08-02T14:50:00Z"/>
          <w:rFonts w:ascii="Times New Roman" w:hAnsi="Times New Roman"/>
          <w:sz w:val="24"/>
          <w:szCs w:val="24"/>
        </w:rPr>
      </w:pPr>
      <w:ins w:id="4784" w:author="EOS" w:date="2011-07-25T21:12:00Z">
        <w:r>
          <w:rPr>
            <w:rFonts w:ascii="Times New Roman" w:hAnsi="Times New Roman"/>
            <w:sz w:val="24"/>
            <w:szCs w:val="24"/>
          </w:rPr>
          <w:t>Further, the data sets were combined</w:t>
        </w:r>
      </w:ins>
      <w:ins w:id="4785" w:author="EOS" w:date="2011-07-25T21:15:00Z">
        <w:r>
          <w:rPr>
            <w:rFonts w:ascii="Times New Roman" w:hAnsi="Times New Roman"/>
            <w:sz w:val="24"/>
            <w:szCs w:val="24"/>
          </w:rPr>
          <w:t xml:space="preserve"> to accommodate 151 transmitter locations and 2545 data.</w:t>
        </w:r>
      </w:ins>
      <w:ins w:id="4786" w:author="EOS" w:date="2011-07-25T21:18:00Z">
        <w:r>
          <w:rPr>
            <w:rFonts w:ascii="Times New Roman" w:hAnsi="Times New Roman"/>
            <w:sz w:val="24"/>
            <w:szCs w:val="24"/>
          </w:rPr>
          <w:t xml:space="preserve"> The combined data set was</w:t>
        </w:r>
      </w:ins>
      <w:ins w:id="4787" w:author="EOS" w:date="2011-07-25T21:19:00Z">
        <w:r>
          <w:rPr>
            <w:rFonts w:ascii="Times New Roman" w:hAnsi="Times New Roman"/>
            <w:sz w:val="24"/>
            <w:szCs w:val="24"/>
          </w:rPr>
          <w:t xml:space="preserve"> inverted with the same parameters as each individual data set with the results shown in</w:t>
        </w:r>
      </w:ins>
      <w:ins w:id="4788" w:author="EOS" w:date="2011-07-25T21:20:00Z">
        <w:r>
          <w:rPr>
            <w:rFonts w:ascii="Times New Roman" w:hAnsi="Times New Roman"/>
            <w:sz w:val="24"/>
            <w:szCs w:val="24"/>
          </w:rPr>
          <w:t xml:space="preserve"> </w:t>
        </w:r>
      </w:ins>
      <w:ins w:id="4789" w:author="EOS" w:date="2011-07-25T21:24:00Z">
        <w:r w:rsidR="00962591">
          <w:fldChar w:fldCharType="begin"/>
        </w:r>
        <w:r>
          <w:instrText>HYPERLINK  \l "FIG47"</w:instrText>
        </w:r>
        <w:r w:rsidR="00962591">
          <w:fldChar w:fldCharType="separate"/>
        </w:r>
        <w:r w:rsidRPr="00F45A6E">
          <w:rPr>
            <w:rStyle w:val="Hyperlink"/>
            <w:rFonts w:ascii="Times New Roman" w:hAnsi="Times New Roman"/>
            <w:sz w:val="24"/>
            <w:szCs w:val="24"/>
          </w:rPr>
          <w:t xml:space="preserve">figure </w:t>
        </w:r>
        <w:r>
          <w:rPr>
            <w:rStyle w:val="Hyperlink"/>
            <w:rFonts w:ascii="Times New Roman" w:hAnsi="Times New Roman"/>
            <w:sz w:val="24"/>
            <w:szCs w:val="24"/>
          </w:rPr>
          <w:t>5</w:t>
        </w:r>
      </w:ins>
      <w:ins w:id="4790" w:author="EOS" w:date="2011-08-02T14:51:00Z">
        <w:r w:rsidR="006B3124">
          <w:rPr>
            <w:rStyle w:val="Hyperlink"/>
            <w:rFonts w:ascii="Times New Roman" w:hAnsi="Times New Roman"/>
            <w:sz w:val="24"/>
            <w:szCs w:val="24"/>
          </w:rPr>
          <w:t>2</w:t>
        </w:r>
      </w:ins>
      <w:ins w:id="4791" w:author="EOS" w:date="2011-07-25T21:24:00Z">
        <w:r w:rsidR="00962591">
          <w:fldChar w:fldCharType="end"/>
        </w:r>
        <w:r>
          <w:rPr>
            <w:rFonts w:ascii="Times New Roman" w:hAnsi="Times New Roman"/>
            <w:sz w:val="24"/>
            <w:szCs w:val="24"/>
          </w:rPr>
          <w:t>.</w:t>
        </w:r>
      </w:ins>
      <w:ins w:id="4792" w:author="EOS" w:date="2011-07-25T21:25:00Z">
        <w:r>
          <w:rPr>
            <w:rFonts w:ascii="Times New Roman" w:hAnsi="Times New Roman"/>
            <w:sz w:val="24"/>
            <w:szCs w:val="24"/>
          </w:rPr>
          <w:t xml:space="preserve"> As it is evident from these three inversions, the surface geometry alone has strong limitations in depth resolution, while the borehole configuration has limitations in near-surface recovery and </w:t>
        </w:r>
      </w:ins>
      <w:ins w:id="4793" w:author="EOS" w:date="2011-07-25T21:26:00Z">
        <w:r>
          <w:rPr>
            <w:rFonts w:ascii="Times New Roman" w:hAnsi="Times New Roman"/>
            <w:sz w:val="24"/>
            <w:szCs w:val="24"/>
          </w:rPr>
          <w:t xml:space="preserve">it is the combination of the two surveys, which allows </w:t>
        </w:r>
        <w:del w:id="4794" w:author="Doug Oldenburg" w:date="2011-08-01T18:20:00Z">
          <w:r w:rsidDel="004957C9">
            <w:rPr>
              <w:rFonts w:ascii="Times New Roman" w:hAnsi="Times New Roman"/>
              <w:sz w:val="24"/>
              <w:szCs w:val="24"/>
            </w:rPr>
            <w:delText>to resolve the true conductivity with more accuracy in both:</w:delText>
          </w:r>
        </w:del>
      </w:ins>
      <w:ins w:id="4795" w:author="EOS" w:date="2011-07-25T21:27:00Z">
        <w:del w:id="4796" w:author="Doug Oldenburg" w:date="2011-08-01T18:20:00Z">
          <w:r w:rsidDel="004957C9">
            <w:rPr>
              <w:rFonts w:ascii="Times New Roman" w:hAnsi="Times New Roman"/>
              <w:sz w:val="24"/>
              <w:szCs w:val="24"/>
            </w:rPr>
            <w:delText xml:space="preserve"> </w:delText>
          </w:r>
        </w:del>
      </w:ins>
      <w:ins w:id="4797" w:author="EOS" w:date="2011-07-25T21:26:00Z">
        <w:del w:id="4798" w:author="Doug Oldenburg" w:date="2011-08-01T18:20:00Z">
          <w:r w:rsidDel="004957C9">
            <w:rPr>
              <w:rFonts w:ascii="Times New Roman" w:hAnsi="Times New Roman"/>
              <w:sz w:val="24"/>
              <w:szCs w:val="24"/>
            </w:rPr>
            <w:delText>near</w:delText>
          </w:r>
        </w:del>
      </w:ins>
      <w:ins w:id="4799" w:author="EOS" w:date="2011-07-25T21:54:00Z">
        <w:del w:id="4800" w:author="Doug Oldenburg" w:date="2011-08-01T18:20:00Z">
          <w:r w:rsidDel="004957C9">
            <w:rPr>
              <w:rFonts w:ascii="Times New Roman" w:hAnsi="Times New Roman"/>
              <w:sz w:val="24"/>
              <w:szCs w:val="24"/>
            </w:rPr>
            <w:delText>-</w:delText>
          </w:r>
        </w:del>
      </w:ins>
      <w:ins w:id="4801" w:author="EOS" w:date="2011-07-25T21:26:00Z">
        <w:del w:id="4802" w:author="Doug Oldenburg" w:date="2011-08-01T18:20:00Z">
          <w:r w:rsidDel="004957C9">
            <w:rPr>
              <w:rFonts w:ascii="Times New Roman" w:hAnsi="Times New Roman"/>
              <w:sz w:val="24"/>
              <w:szCs w:val="24"/>
            </w:rPr>
            <w:delText>surface and depth resolution.</w:delText>
          </w:r>
        </w:del>
      </w:ins>
      <w:ins w:id="4803" w:author="EOS" w:date="2011-07-25T21:25:00Z">
        <w:del w:id="4804" w:author="Doug Oldenburg" w:date="2011-08-01T18:20:00Z">
          <w:r w:rsidDel="004957C9">
            <w:rPr>
              <w:rFonts w:ascii="Times New Roman" w:hAnsi="Times New Roman"/>
              <w:sz w:val="24"/>
              <w:szCs w:val="24"/>
            </w:rPr>
            <w:delText xml:space="preserve"> </w:delText>
          </w:r>
        </w:del>
      </w:ins>
      <w:ins w:id="4805" w:author="Doug Oldenburg" w:date="2011-08-01T18:20:00Z">
        <w:r>
          <w:rPr>
            <w:rFonts w:ascii="Times New Roman" w:hAnsi="Times New Roman"/>
            <w:sz w:val="24"/>
            <w:szCs w:val="24"/>
          </w:rPr>
          <w:t>better recovery of the conductivity.</w:t>
        </w:r>
      </w:ins>
      <w:ins w:id="4806" w:author="EOS" w:date="2011-08-02T14:50:00Z">
        <w:r w:rsidR="006B3124">
          <w:rPr>
            <w:rFonts w:ascii="Times New Roman" w:hAnsi="Times New Roman"/>
            <w:sz w:val="24"/>
            <w:szCs w:val="24"/>
          </w:rPr>
          <w:t xml:space="preserve"> </w:t>
        </w:r>
      </w:ins>
    </w:p>
    <w:p w:rsidR="006B3124" w:rsidRDefault="00EF6550">
      <w:pPr>
        <w:jc w:val="center"/>
        <w:rPr>
          <w:ins w:id="4807" w:author="EOS" w:date="2011-08-02T14:50:00Z"/>
          <w:rFonts w:ascii="Times New Roman" w:hAnsi="Times New Roman"/>
          <w:sz w:val="24"/>
          <w:szCs w:val="24"/>
        </w:rPr>
      </w:pPr>
      <w:ins w:id="4808" w:author="EOS" w:date="2011-08-02T14:50:00Z">
        <w:r>
          <w:rPr>
            <w:rFonts w:ascii="Times New Roman" w:hAnsi="Times New Roman"/>
            <w:noProof/>
            <w:sz w:val="24"/>
            <w:szCs w:val="24"/>
            <w:lang w:val="en-CA" w:eastAsia="en-CA"/>
            <w:rPrChange w:id="4809" w:author="Unknown">
              <w:rPr>
                <w:noProof/>
                <w:sz w:val="24"/>
                <w:szCs w:val="24"/>
                <w:lang w:val="en-CA" w:eastAsia="en-CA"/>
              </w:rPr>
            </w:rPrChange>
          </w:rPr>
          <w:drawing>
            <wp:inline distT="0" distB="0" distL="0" distR="0">
              <wp:extent cx="4530997" cy="3781425"/>
              <wp:effectExtent l="0" t="0" r="3175" b="0"/>
              <wp:docPr id="325"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36174" cy="3785745"/>
                      </a:xfrm>
                      <a:prstGeom prst="rect">
                        <a:avLst/>
                      </a:prstGeom>
                      <a:noFill/>
                      <a:ln>
                        <a:noFill/>
                      </a:ln>
                    </pic:spPr>
                  </pic:pic>
                </a:graphicData>
              </a:graphic>
            </wp:inline>
          </w:drawing>
        </w:r>
      </w:ins>
    </w:p>
    <w:p w:rsidR="00EF6550" w:rsidRDefault="006B3124">
      <w:pPr>
        <w:jc w:val="center"/>
        <w:rPr>
          <w:ins w:id="4810" w:author="EOS" w:date="2011-07-25T21:24:00Z"/>
          <w:rFonts w:ascii="Times New Roman" w:hAnsi="Times New Roman"/>
          <w:sz w:val="24"/>
          <w:szCs w:val="24"/>
        </w:rPr>
        <w:pPrChange w:id="4811" w:author="EOS" w:date="2011-08-02T14:50:00Z">
          <w:pPr/>
        </w:pPrChange>
      </w:pPr>
      <w:proofErr w:type="gramStart"/>
      <w:ins w:id="4812" w:author="EOS" w:date="2011-08-02T14:50:00Z">
        <w:r>
          <w:t xml:space="preserve">Figure </w:t>
        </w:r>
        <w:proofErr w:type="gramEnd"/>
        <w:r w:rsidR="00962591">
          <w:fldChar w:fldCharType="begin"/>
        </w:r>
        <w:r>
          <w:instrText xml:space="preserve"> SEQ Figure \* ARABIC </w:instrText>
        </w:r>
        <w:r w:rsidR="00962591">
          <w:fldChar w:fldCharType="separate"/>
        </w:r>
      </w:ins>
      <w:ins w:id="4813" w:author="EOS" w:date="2011-09-07T12:31:00Z">
        <w:r w:rsidR="00F26A78">
          <w:rPr>
            <w:noProof/>
          </w:rPr>
          <w:t>51</w:t>
        </w:r>
      </w:ins>
      <w:ins w:id="4814" w:author="EOS" w:date="2011-08-02T14:50:00Z">
        <w:r w:rsidR="00962591">
          <w:fldChar w:fldCharType="end"/>
        </w:r>
        <w:proofErr w:type="gramStart"/>
        <w:r>
          <w:t>.</w:t>
        </w:r>
        <w:proofErr w:type="gramEnd"/>
        <w:r>
          <w:t xml:space="preserve"> Inversion of the synthetic borehole data set only.</w:t>
        </w:r>
      </w:ins>
    </w:p>
    <w:p w:rsidR="007E3981" w:rsidRDefault="007E3981">
      <w:pPr>
        <w:rPr>
          <w:ins w:id="4815" w:author="EOS" w:date="2011-07-25T21:11:00Z"/>
          <w:rFonts w:ascii="Times New Roman" w:hAnsi="Times New Roman"/>
          <w:sz w:val="24"/>
          <w:szCs w:val="24"/>
        </w:rPr>
      </w:pPr>
      <w:del w:id="4816" w:author="EOS" w:date="2011-07-25T20:48:00Z">
        <w:r w:rsidDel="00857660">
          <w:rPr>
            <w:rFonts w:ascii="Times New Roman" w:hAnsi="Times New Roman"/>
            <w:sz w:val="24"/>
            <w:szCs w:val="24"/>
          </w:rPr>
          <w:lastRenderedPageBreak/>
          <w:delText xml:space="preserve">First the data were acquired for the surface electrode configuration (dipole-dipole only) with and without the conductor. The data were contaminated with 5% Gaussian noise and standard deviations were assigned as 0.0005+5%(data). </w:delText>
        </w:r>
      </w:del>
      <w:del w:id="4817" w:author="EOS" w:date="2011-07-25T21:11:00Z">
        <w:r w:rsidDel="00735320">
          <w:rPr>
            <w:rFonts w:ascii="Times New Roman" w:hAnsi="Times New Roman"/>
            <w:sz w:val="24"/>
            <w:szCs w:val="24"/>
          </w:rPr>
          <w:delText xml:space="preserve">The results of the inversions are shown in </w:delText>
        </w:r>
      </w:del>
    </w:p>
    <w:p w:rsidR="007E3981" w:rsidRDefault="007E3981">
      <w:pPr>
        <w:rPr>
          <w:ins w:id="4818" w:author="EOS" w:date="2011-07-25T21:11:00Z"/>
          <w:rFonts w:ascii="Times New Roman" w:hAnsi="Times New Roman"/>
          <w:sz w:val="24"/>
          <w:szCs w:val="24"/>
        </w:rPr>
      </w:pPr>
    </w:p>
    <w:p w:rsidR="007E3981" w:rsidRDefault="007E3981">
      <w:pPr>
        <w:rPr>
          <w:del w:id="4819" w:author="EOS" w:date="2011-07-25T21:20:00Z"/>
          <w:rFonts w:ascii="Times New Roman" w:hAnsi="Times New Roman"/>
          <w:sz w:val="24"/>
          <w:szCs w:val="24"/>
        </w:rPr>
      </w:pPr>
      <w:del w:id="4820" w:author="EOS" w:date="2011-07-25T21:20:00Z">
        <w:r w:rsidDel="00B524EF">
          <w:rPr>
            <w:rFonts w:ascii="Times New Roman" w:hAnsi="Times New Roman"/>
            <w:sz w:val="24"/>
            <w:szCs w:val="24"/>
          </w:rPr>
          <w:delText>and . The control file for the inversion is provided below:</w:delText>
        </w:r>
      </w:del>
    </w:p>
    <w:p w:rsidR="007E3981" w:rsidDel="006B3124" w:rsidRDefault="007E3981" w:rsidP="00C06938">
      <w:pPr>
        <w:pStyle w:val="HTMLPreformatted"/>
        <w:rPr>
          <w:del w:id="4821" w:author="EOS" w:date="2011-08-02T14:51:00Z"/>
        </w:rPr>
      </w:pPr>
    </w:p>
    <w:p w:rsidR="007E3981" w:rsidDel="00BB7001" w:rsidRDefault="00F24369" w:rsidP="00C06938">
      <w:pPr>
        <w:pStyle w:val="HTMLPreformatted"/>
        <w:rPr>
          <w:del w:id="4822" w:author="EOS" w:date="2011-07-25T13:13:00Z"/>
          <w:color w:val="993300"/>
        </w:rPr>
      </w:pPr>
      <w:del w:id="4823" w:author="EOS" w:date="2011-07-25T13:13:00Z">
        <w:r>
          <w:pict>
            <v:rect id="_x0000_i1167" style="width:0;height:1.5pt" o:hralign="center" o:hrstd="t" o:hr="t" fillcolor="#a0a0a0" stroked="f"/>
          </w:pict>
        </w:r>
      </w:del>
    </w:p>
    <w:p w:rsidR="007E3981" w:rsidRPr="00A37A47" w:rsidDel="00BB7001" w:rsidRDefault="007E3981" w:rsidP="00A37A47">
      <w:pPr>
        <w:pStyle w:val="HTMLPreformatted"/>
        <w:rPr>
          <w:del w:id="4824" w:author="EOS" w:date="2011-07-25T13:13:00Z"/>
          <w:color w:val="993300"/>
        </w:rPr>
      </w:pPr>
      <w:del w:id="4825" w:author="EOS" w:date="2011-07-25T13:13:00Z">
        <w:r w:rsidRPr="00A37A47" w:rsidDel="00BB7001">
          <w:rPr>
            <w:color w:val="993300"/>
          </w:rPr>
          <w:delText>OBS LOC_XZ data.dat</w:delText>
        </w:r>
      </w:del>
    </w:p>
    <w:p w:rsidR="007E3981" w:rsidRPr="00A37A47" w:rsidDel="00BB7001" w:rsidRDefault="007E3981" w:rsidP="00A37A47">
      <w:pPr>
        <w:pStyle w:val="HTMLPreformatted"/>
        <w:rPr>
          <w:del w:id="4826" w:author="EOS" w:date="2011-07-25T13:13:00Z"/>
          <w:color w:val="993300"/>
        </w:rPr>
      </w:pPr>
      <w:del w:id="4827" w:author="EOS" w:date="2011-07-25T13:13:00Z">
        <w:r w:rsidRPr="00A37A47" w:rsidDel="00BB7001">
          <w:rPr>
            <w:color w:val="993300"/>
          </w:rPr>
          <w:delText>MESH FILE mesh.msh</w:delText>
        </w:r>
      </w:del>
    </w:p>
    <w:p w:rsidR="007E3981" w:rsidRPr="00A37A47" w:rsidDel="00BB7001" w:rsidRDefault="007E3981" w:rsidP="00A37A47">
      <w:pPr>
        <w:pStyle w:val="HTMLPreformatted"/>
        <w:rPr>
          <w:del w:id="4828" w:author="EOS" w:date="2011-07-25T13:13:00Z"/>
          <w:color w:val="993300"/>
        </w:rPr>
      </w:pPr>
      <w:del w:id="4829" w:author="EOS" w:date="2011-07-25T13:13:00Z">
        <w:r w:rsidRPr="00A37A47" w:rsidDel="00BB7001">
          <w:rPr>
            <w:color w:val="993300"/>
          </w:rPr>
          <w:delText>REF_MOD VALUE 1.E-03</w:delText>
        </w:r>
      </w:del>
    </w:p>
    <w:p w:rsidR="007E3981" w:rsidRPr="00A37A47" w:rsidDel="00BB7001" w:rsidRDefault="007E3981" w:rsidP="00A37A47">
      <w:pPr>
        <w:pStyle w:val="HTMLPreformatted"/>
        <w:rPr>
          <w:del w:id="4830" w:author="EOS" w:date="2011-07-25T13:13:00Z"/>
          <w:color w:val="993300"/>
        </w:rPr>
      </w:pPr>
      <w:del w:id="4831" w:author="EOS" w:date="2011-07-25T13:13:00Z">
        <w:r w:rsidRPr="00A37A47" w:rsidDel="00BB7001">
          <w:rPr>
            <w:color w:val="993300"/>
          </w:rPr>
          <w:delText>INIT_MOD VALUE 1.E-03</w:delText>
        </w:r>
      </w:del>
    </w:p>
    <w:p w:rsidR="007E3981" w:rsidRPr="007E3981" w:rsidDel="00BB7001" w:rsidRDefault="00962591" w:rsidP="00A37A47">
      <w:pPr>
        <w:pStyle w:val="HTMLPreformatted"/>
        <w:rPr>
          <w:del w:id="4832" w:author="EOS" w:date="2011-07-25T13:13:00Z"/>
          <w:color w:val="993300"/>
          <w:rPrChange w:id="4833" w:author="Doug Oldenburg" w:date="2011-08-01T16:44:00Z">
            <w:rPr>
              <w:del w:id="4834" w:author="EOS" w:date="2011-07-25T13:13:00Z"/>
              <w:color w:val="993300"/>
              <w:lang w:val="it-IT"/>
            </w:rPr>
          </w:rPrChange>
        </w:rPr>
      </w:pPr>
      <w:del w:id="4835" w:author="EOS" w:date="2011-07-25T13:13:00Z">
        <w:r w:rsidRPr="00962591">
          <w:rPr>
            <w:color w:val="993300"/>
            <w:rPrChange w:id="4836" w:author="Doug Oldenburg" w:date="2011-08-01T16:44:00Z">
              <w:rPr>
                <w:color w:val="993300"/>
                <w:sz w:val="24"/>
                <w:szCs w:val="24"/>
                <w:lang w:val="it-IT"/>
              </w:rPr>
            </w:rPrChange>
          </w:rPr>
          <w:delText>ALPHA VALUE 1.26563E-05, 1.0, 1.0</w:delText>
        </w:r>
      </w:del>
    </w:p>
    <w:p w:rsidR="007E3981" w:rsidRPr="007E3981" w:rsidDel="00BB7001" w:rsidRDefault="00962591" w:rsidP="00A37A47">
      <w:pPr>
        <w:pStyle w:val="HTMLPreformatted"/>
        <w:rPr>
          <w:del w:id="4837" w:author="EOS" w:date="2011-07-25T13:13:00Z"/>
          <w:color w:val="993300"/>
          <w:rPrChange w:id="4838" w:author="Doug Oldenburg" w:date="2011-08-01T16:44:00Z">
            <w:rPr>
              <w:del w:id="4839" w:author="EOS" w:date="2011-07-25T13:13:00Z"/>
              <w:color w:val="993300"/>
              <w:lang w:val="it-IT"/>
            </w:rPr>
          </w:rPrChange>
        </w:rPr>
      </w:pPr>
      <w:del w:id="4840" w:author="EOS" w:date="2011-07-25T13:13:00Z">
        <w:r w:rsidRPr="00962591">
          <w:rPr>
            <w:color w:val="993300"/>
            <w:rPrChange w:id="4841" w:author="Doug Oldenburg" w:date="2011-08-01T16:44:00Z">
              <w:rPr>
                <w:color w:val="993300"/>
                <w:sz w:val="24"/>
                <w:szCs w:val="24"/>
                <w:lang w:val="it-IT"/>
              </w:rPr>
            </w:rPrChange>
          </w:rPr>
          <w:delText xml:space="preserve">HUBER 0.4 </w:delText>
        </w:r>
      </w:del>
    </w:p>
    <w:p w:rsidR="007E3981" w:rsidRPr="007E3981" w:rsidDel="00BB7001" w:rsidRDefault="00962591" w:rsidP="00A37A47">
      <w:pPr>
        <w:pStyle w:val="HTMLPreformatted"/>
        <w:rPr>
          <w:del w:id="4842" w:author="EOS" w:date="2011-07-25T13:13:00Z"/>
          <w:color w:val="993300"/>
          <w:rPrChange w:id="4843" w:author="Doug Oldenburg" w:date="2011-08-01T16:44:00Z">
            <w:rPr>
              <w:del w:id="4844" w:author="EOS" w:date="2011-07-25T13:13:00Z"/>
              <w:color w:val="993300"/>
              <w:lang w:val="it-IT"/>
            </w:rPr>
          </w:rPrChange>
        </w:rPr>
      </w:pPr>
      <w:del w:id="4845" w:author="EOS" w:date="2011-07-25T13:13:00Z">
        <w:r w:rsidRPr="00962591">
          <w:rPr>
            <w:color w:val="993300"/>
            <w:rPrChange w:id="4846" w:author="Doug Oldenburg" w:date="2011-08-01T16:44:00Z">
              <w:rPr>
                <w:color w:val="993300"/>
                <w:sz w:val="24"/>
                <w:szCs w:val="24"/>
                <w:lang w:val="it-IT"/>
              </w:rPr>
            </w:rPrChange>
          </w:rPr>
          <w:delText>EKBLOM 2. 2. 2. 1.E-03 1.E-03 1.E-03</w:delText>
        </w:r>
      </w:del>
    </w:p>
    <w:p w:rsidR="007E3981" w:rsidRPr="00A37A47" w:rsidDel="00BB7001" w:rsidRDefault="007E3981" w:rsidP="00A37A47">
      <w:pPr>
        <w:pStyle w:val="HTMLPreformatted"/>
        <w:rPr>
          <w:del w:id="4847" w:author="EOS" w:date="2011-07-25T13:13:00Z"/>
          <w:color w:val="993300"/>
        </w:rPr>
      </w:pPr>
      <w:del w:id="4848" w:author="EOS" w:date="2011-07-25T13:13:00Z">
        <w:r w:rsidRPr="00A37A47" w:rsidDel="00BB7001">
          <w:rPr>
            <w:color w:val="993300"/>
          </w:rPr>
          <w:delText>NITER 45</w:delText>
        </w:r>
      </w:del>
    </w:p>
    <w:p w:rsidR="007E3981" w:rsidRPr="00A37A47" w:rsidDel="00BB7001" w:rsidRDefault="007E3981" w:rsidP="00A37A47">
      <w:pPr>
        <w:pStyle w:val="HTMLPreformatted"/>
        <w:rPr>
          <w:del w:id="4849" w:author="EOS" w:date="2011-07-25T13:13:00Z"/>
          <w:color w:val="993300"/>
        </w:rPr>
      </w:pPr>
      <w:del w:id="4850" w:author="EOS" w:date="2011-07-25T13:13:00Z">
        <w:r w:rsidRPr="00A37A47" w:rsidDel="00BB7001">
          <w:rPr>
            <w:color w:val="993300"/>
          </w:rPr>
          <w:delText>CG_PARAM 45 5.E-03</w:delText>
        </w:r>
      </w:del>
    </w:p>
    <w:p w:rsidR="007E3981" w:rsidDel="00BB7001" w:rsidRDefault="007E3981" w:rsidP="00A37A47">
      <w:pPr>
        <w:pStyle w:val="HTMLPreformatted"/>
        <w:rPr>
          <w:del w:id="4851" w:author="EOS" w:date="2011-07-25T13:13:00Z"/>
          <w:color w:val="993300"/>
        </w:rPr>
      </w:pPr>
      <w:del w:id="4852" w:author="EOS" w:date="2011-07-25T13:13:00Z">
        <w:r w:rsidRPr="00A37A47" w:rsidDel="00BB7001">
          <w:rPr>
            <w:color w:val="993300"/>
          </w:rPr>
          <w:delText>CHIFACT 0.5</w:delText>
        </w:r>
      </w:del>
    </w:p>
    <w:p w:rsidR="007E3981" w:rsidDel="00BB7001" w:rsidRDefault="007E3981" w:rsidP="00A37A47">
      <w:pPr>
        <w:pStyle w:val="HTMLPreformatted"/>
        <w:rPr>
          <w:del w:id="4853" w:author="EOS" w:date="2011-07-25T13:13:00Z"/>
          <w:rFonts w:ascii="Times New Roman" w:hAnsi="Times New Roman"/>
          <w:sz w:val="24"/>
          <w:szCs w:val="24"/>
        </w:rPr>
      </w:pPr>
      <w:del w:id="4854" w:author="EOS" w:date="2011-07-25T13:13:00Z">
        <w:r w:rsidDel="00BB7001">
          <w:rPr>
            <w:color w:val="993300"/>
          </w:rPr>
          <w:delText xml:space="preserve">INVMODE CG </w:delText>
        </w:r>
        <w:r w:rsidR="00F24369">
          <w:pict>
            <v:rect id="_x0000_i1168" style="width:0;height:1.5pt" o:hralign="center" o:hrstd="t" o:hr="t" fillcolor="#a0a0a0" stroked="f"/>
          </w:pict>
        </w:r>
      </w:del>
    </w:p>
    <w:p w:rsidR="007E3981" w:rsidDel="006B3124" w:rsidRDefault="007E3981" w:rsidP="00F80D94">
      <w:pPr>
        <w:rPr>
          <w:del w:id="4855" w:author="EOS" w:date="2011-08-02T14:51:00Z"/>
          <w:rFonts w:ascii="Times New Roman" w:hAnsi="Times New Roman"/>
          <w:sz w:val="24"/>
          <w:szCs w:val="24"/>
        </w:rPr>
      </w:pPr>
    </w:p>
    <w:p w:rsidR="007E3981" w:rsidDel="006B3124" w:rsidRDefault="007E3981" w:rsidP="00F80D94">
      <w:pPr>
        <w:rPr>
          <w:del w:id="4856" w:author="EOS" w:date="2011-08-02T14:51:00Z"/>
          <w:rFonts w:ascii="Times New Roman" w:hAnsi="Times New Roman"/>
          <w:sz w:val="24"/>
          <w:szCs w:val="24"/>
        </w:rPr>
      </w:pPr>
    </w:p>
    <w:p w:rsidR="007E3981" w:rsidDel="006B3124" w:rsidRDefault="00EF6550" w:rsidP="00A37A47">
      <w:pPr>
        <w:jc w:val="center"/>
        <w:rPr>
          <w:del w:id="4857" w:author="EOS" w:date="2011-08-02T14:47:00Z"/>
          <w:rFonts w:ascii="Times New Roman" w:hAnsi="Times New Roman"/>
          <w:sz w:val="24"/>
          <w:szCs w:val="24"/>
        </w:rPr>
      </w:pPr>
      <w:del w:id="4858" w:author="EOS" w:date="2011-07-25T19:57:00Z">
        <w:r>
          <w:rPr>
            <w:rFonts w:ascii="Times New Roman" w:hAnsi="Times New Roman"/>
            <w:noProof/>
            <w:sz w:val="24"/>
            <w:szCs w:val="24"/>
            <w:lang w:val="en-CA" w:eastAsia="en-CA"/>
            <w:rPrChange w:id="4859" w:author="Unknown">
              <w:rPr>
                <w:noProof/>
                <w:sz w:val="24"/>
                <w:szCs w:val="24"/>
                <w:lang w:val="en-CA" w:eastAsia="en-CA"/>
              </w:rPr>
            </w:rPrChange>
          </w:rPr>
          <w:drawing>
            <wp:inline distT="0" distB="0" distL="0" distR="0">
              <wp:extent cx="5168900" cy="4089400"/>
              <wp:effectExtent l="0" t="0" r="0" b="6350"/>
              <wp:docPr id="323"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68900" cy="4089400"/>
                      </a:xfrm>
                      <a:prstGeom prst="rect">
                        <a:avLst/>
                      </a:prstGeom>
                      <a:noFill/>
                      <a:ln>
                        <a:noFill/>
                      </a:ln>
                    </pic:spPr>
                  </pic:pic>
                </a:graphicData>
              </a:graphic>
            </wp:inline>
          </w:drawing>
        </w:r>
      </w:del>
    </w:p>
    <w:p w:rsidR="007E3981" w:rsidDel="006B3124" w:rsidRDefault="007E3981">
      <w:pPr>
        <w:pStyle w:val="Figurestyle"/>
        <w:rPr>
          <w:del w:id="4860" w:author="EOS" w:date="2011-08-02T14:51:00Z"/>
        </w:rPr>
      </w:pPr>
      <w:bookmarkStart w:id="4861" w:name="FIG45"/>
      <w:del w:id="4862" w:author="EOS" w:date="2011-06-16T17:26:00Z">
        <w:r w:rsidRPr="00A37A47" w:rsidDel="00CD481A">
          <w:rPr>
            <w:b/>
          </w:rPr>
          <w:delText xml:space="preserve">Figure </w:delText>
        </w:r>
      </w:del>
      <w:del w:id="4863" w:author="EOS" w:date="2011-06-15T12:39:00Z">
        <w:r w:rsidDel="0067799D">
          <w:rPr>
            <w:b/>
          </w:rPr>
          <w:delText>41</w:delText>
        </w:r>
      </w:del>
      <w:bookmarkEnd w:id="4861"/>
      <w:del w:id="4864" w:author="EOS" w:date="2011-06-16T17:26:00Z">
        <w:r w:rsidDel="00CD481A">
          <w:delText xml:space="preserve">. </w:delText>
        </w:r>
      </w:del>
      <w:del w:id="4865" w:author="EOS" w:date="2011-08-02T14:47:00Z">
        <w:r w:rsidDel="006B3124">
          <w:delText xml:space="preserve">Inversion of the synthetic surface dipole-dipole data </w:delText>
        </w:r>
      </w:del>
      <w:del w:id="4866" w:author="EOS" w:date="2011-07-25T20:00:00Z">
        <w:r w:rsidDel="00EC421F">
          <w:delText>with the conductor</w:delText>
        </w:r>
      </w:del>
    </w:p>
    <w:p w:rsidR="007E3981" w:rsidDel="006B3124" w:rsidRDefault="00EF6550" w:rsidP="00A37A47">
      <w:pPr>
        <w:jc w:val="center"/>
        <w:rPr>
          <w:del w:id="4867" w:author="EOS" w:date="2011-08-02T14:50:00Z"/>
          <w:rFonts w:ascii="Times New Roman" w:hAnsi="Times New Roman"/>
          <w:sz w:val="24"/>
          <w:szCs w:val="24"/>
        </w:rPr>
      </w:pPr>
      <w:del w:id="4868" w:author="EOS" w:date="2011-07-25T20:22:00Z">
        <w:r>
          <w:rPr>
            <w:rFonts w:ascii="Times New Roman" w:hAnsi="Times New Roman"/>
            <w:noProof/>
            <w:sz w:val="24"/>
            <w:szCs w:val="24"/>
            <w:lang w:val="en-CA" w:eastAsia="en-CA"/>
            <w:rPrChange w:id="4869" w:author="Unknown">
              <w:rPr>
                <w:noProof/>
                <w:sz w:val="24"/>
                <w:szCs w:val="24"/>
                <w:lang w:val="en-CA" w:eastAsia="en-CA"/>
              </w:rPr>
            </w:rPrChange>
          </w:rPr>
          <w:drawing>
            <wp:inline distT="0" distB="0" distL="0" distR="0">
              <wp:extent cx="4978400" cy="3746500"/>
              <wp:effectExtent l="0" t="0" r="0" b="6350"/>
              <wp:docPr id="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78400" cy="3746500"/>
                      </a:xfrm>
                      <a:prstGeom prst="rect">
                        <a:avLst/>
                      </a:prstGeom>
                      <a:noFill/>
                      <a:ln>
                        <a:noFill/>
                      </a:ln>
                    </pic:spPr>
                  </pic:pic>
                </a:graphicData>
              </a:graphic>
            </wp:inline>
          </w:drawing>
        </w:r>
      </w:del>
    </w:p>
    <w:p w:rsidR="007E3981" w:rsidDel="006B3124" w:rsidRDefault="007E3981">
      <w:pPr>
        <w:pStyle w:val="Figurestyle"/>
        <w:rPr>
          <w:del w:id="4870" w:author="EOS" w:date="2011-08-02T14:51:00Z"/>
        </w:rPr>
      </w:pPr>
      <w:bookmarkStart w:id="4871" w:name="FIG46"/>
      <w:del w:id="4872" w:author="EOS" w:date="2011-06-16T17:26:00Z">
        <w:r w:rsidRPr="00A37A47" w:rsidDel="00CD481A">
          <w:rPr>
            <w:b/>
          </w:rPr>
          <w:delText xml:space="preserve">Figure </w:delText>
        </w:r>
      </w:del>
      <w:del w:id="4873" w:author="EOS" w:date="2011-06-15T12:39:00Z">
        <w:r w:rsidDel="0067799D">
          <w:rPr>
            <w:b/>
          </w:rPr>
          <w:delText>42</w:delText>
        </w:r>
      </w:del>
      <w:bookmarkEnd w:id="4871"/>
      <w:del w:id="4874" w:author="EOS" w:date="2011-06-16T17:26:00Z">
        <w:r w:rsidDel="00CD481A">
          <w:delText xml:space="preserve">. </w:delText>
        </w:r>
      </w:del>
      <w:del w:id="4875" w:author="EOS" w:date="2011-08-02T14:50:00Z">
        <w:r w:rsidDel="006B3124">
          <w:delText xml:space="preserve">Inversion of the synthetic </w:delText>
        </w:r>
      </w:del>
      <w:del w:id="4876" w:author="EOS" w:date="2011-07-25T21:46:00Z">
        <w:r w:rsidDel="00C6202E">
          <w:delText>surface dipole-dipole data without the conductor</w:delText>
        </w:r>
      </w:del>
      <w:del w:id="4877" w:author="EOS" w:date="2011-08-02T14:50:00Z">
        <w:r w:rsidDel="006B3124">
          <w:delText>.</w:delText>
        </w:r>
      </w:del>
    </w:p>
    <w:p w:rsidR="007E3981" w:rsidDel="00B524EF" w:rsidRDefault="007E3981" w:rsidP="00A37A47">
      <w:pPr>
        <w:rPr>
          <w:del w:id="4878" w:author="EOS" w:date="2011-07-25T21:24:00Z"/>
          <w:rFonts w:ascii="Times New Roman" w:hAnsi="Times New Roman"/>
          <w:sz w:val="24"/>
          <w:szCs w:val="24"/>
        </w:rPr>
      </w:pPr>
      <w:del w:id="4879" w:author="EOS" w:date="2011-07-25T21:24:00Z">
        <w:r w:rsidDel="00B524EF">
          <w:rPr>
            <w:rFonts w:ascii="Times New Roman" w:hAnsi="Times New Roman"/>
            <w:sz w:val="24"/>
            <w:szCs w:val="24"/>
          </w:rPr>
          <w:delText>As it is evident from the inversion results, the dipole-dipole configuration hardly allows the resolution of the conductive target at depth. The latter should</w:delText>
        </w:r>
      </w:del>
      <w:ins w:id="4880" w:author="Doug Oldenburg" w:date="2011-07-18T09:57:00Z">
        <w:del w:id="4881" w:author="EOS" w:date="2011-07-25T21:24:00Z">
          <w:r w:rsidDel="00B524EF">
            <w:rPr>
              <w:rFonts w:ascii="Times New Roman" w:hAnsi="Times New Roman"/>
              <w:sz w:val="24"/>
              <w:szCs w:val="24"/>
            </w:rPr>
            <w:delText xml:space="preserve"> </w:delText>
          </w:r>
        </w:del>
      </w:ins>
      <w:del w:id="4882" w:author="EOS" w:date="2011-07-25T21:24:00Z">
        <w:r w:rsidDel="00B524EF">
          <w:rPr>
            <w:rFonts w:ascii="Times New Roman" w:hAnsi="Times New Roman"/>
            <w:sz w:val="24"/>
            <w:szCs w:val="24"/>
          </w:rPr>
          <w:delText xml:space="preserve">be attributed to the specifics of dipole-dipole array resolution, which provides maximum recovery of near-surface targets (as evident from the figures and the excellent overburden recovery), however truncates the sensitivities at depths. </w:delText>
        </w:r>
      </w:del>
    </w:p>
    <w:p w:rsidR="007E3981" w:rsidRDefault="007E3981" w:rsidP="00A37A47">
      <w:pPr>
        <w:rPr>
          <w:ins w:id="4883" w:author="EOS" w:date="2011-07-25T21:23:00Z"/>
          <w:rFonts w:ascii="Times New Roman" w:hAnsi="Times New Roman"/>
          <w:sz w:val="24"/>
          <w:szCs w:val="24"/>
        </w:rPr>
      </w:pPr>
      <w:del w:id="4884" w:author="EOS" w:date="2011-07-25T21:24:00Z">
        <w:r w:rsidDel="00B524EF">
          <w:rPr>
            <w:rFonts w:ascii="Times New Roman" w:hAnsi="Times New Roman"/>
            <w:sz w:val="24"/>
            <w:szCs w:val="24"/>
          </w:rPr>
          <w:delText xml:space="preserve">The second step was to simulate borehole data with the conductor using the transmitter electrode geometry, with the transmitter electrodes emplaced in the borehole to depths of up to 200 m and then invert the borehole data. The results of the inversion is shown in </w:delText>
        </w:r>
      </w:del>
      <w:del w:id="4885" w:author="EOS" w:date="2011-06-15T12:40:00Z">
        <w:r w:rsidR="00962591" w:rsidDel="0067799D">
          <w:fldChar w:fldCharType="begin"/>
        </w:r>
        <w:r w:rsidDel="0067799D">
          <w:delInstrText xml:space="preserve"> HYPERLINK \l "FIG43" </w:delInstrText>
        </w:r>
        <w:r w:rsidR="00962591" w:rsidDel="0067799D">
          <w:fldChar w:fldCharType="separate"/>
        </w:r>
        <w:r w:rsidRPr="00F45A6E" w:rsidDel="0067799D">
          <w:rPr>
            <w:rStyle w:val="Hyperlink"/>
            <w:rFonts w:ascii="Times New Roman" w:hAnsi="Times New Roman"/>
            <w:sz w:val="24"/>
            <w:szCs w:val="24"/>
          </w:rPr>
          <w:delText>figure 4</w:delText>
        </w:r>
        <w:r w:rsidDel="0067799D">
          <w:rPr>
            <w:rStyle w:val="Hyperlink"/>
            <w:rFonts w:ascii="Times New Roman" w:hAnsi="Times New Roman"/>
            <w:sz w:val="24"/>
            <w:szCs w:val="24"/>
          </w:rPr>
          <w:delText>3</w:delText>
        </w:r>
        <w:r w:rsidR="00962591" w:rsidDel="0067799D">
          <w:fldChar w:fldCharType="end"/>
        </w:r>
      </w:del>
      <w:del w:id="4886" w:author="EOS" w:date="2011-07-25T21:24:00Z">
        <w:r w:rsidDel="00B524EF">
          <w:rPr>
            <w:rFonts w:ascii="Times New Roman" w:hAnsi="Times New Roman"/>
            <w:sz w:val="24"/>
            <w:szCs w:val="24"/>
          </w:rPr>
          <w:delText>.</w:delText>
        </w:r>
      </w:del>
    </w:p>
    <w:p w:rsidR="00EF6550" w:rsidRDefault="00EF6550">
      <w:pPr>
        <w:jc w:val="center"/>
        <w:rPr>
          <w:rFonts w:ascii="Times New Roman" w:hAnsi="Times New Roman"/>
          <w:sz w:val="24"/>
          <w:szCs w:val="24"/>
        </w:rPr>
        <w:pPrChange w:id="4887" w:author="EOS" w:date="2011-07-25T21:24:00Z">
          <w:pPr/>
        </w:pPrChange>
      </w:pPr>
      <w:ins w:id="4888" w:author="EOS" w:date="2011-07-25T21:24:00Z">
        <w:r>
          <w:rPr>
            <w:rFonts w:ascii="Times New Roman" w:hAnsi="Times New Roman"/>
            <w:noProof/>
            <w:sz w:val="24"/>
            <w:szCs w:val="24"/>
            <w:lang w:val="en-CA" w:eastAsia="en-CA"/>
            <w:rPrChange w:id="4889" w:author="Unknown">
              <w:rPr>
                <w:noProof/>
                <w:sz w:val="24"/>
                <w:szCs w:val="24"/>
                <w:lang w:val="en-CA" w:eastAsia="en-CA"/>
              </w:rPr>
            </w:rPrChange>
          </w:rPr>
          <w:drawing>
            <wp:inline distT="0" distB="0" distL="0" distR="0">
              <wp:extent cx="4991100" cy="39116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91100" cy="3911600"/>
                      </a:xfrm>
                      <a:prstGeom prst="rect">
                        <a:avLst/>
                      </a:prstGeom>
                      <a:noFill/>
                      <a:ln>
                        <a:noFill/>
                      </a:ln>
                    </pic:spPr>
                  </pic:pic>
                </a:graphicData>
              </a:graphic>
            </wp:inline>
          </w:drawing>
        </w:r>
      </w:ins>
    </w:p>
    <w:p w:rsidR="007E3981" w:rsidRDefault="00EF6550" w:rsidP="00160DB3">
      <w:pPr>
        <w:jc w:val="center"/>
        <w:rPr>
          <w:rFonts w:ascii="Times New Roman" w:hAnsi="Times New Roman"/>
          <w:sz w:val="24"/>
          <w:szCs w:val="24"/>
        </w:rPr>
      </w:pPr>
      <w:del w:id="4890" w:author="EOS" w:date="2011-07-25T20:22:00Z">
        <w:r>
          <w:rPr>
            <w:rFonts w:ascii="Times New Roman" w:hAnsi="Times New Roman"/>
            <w:noProof/>
            <w:sz w:val="24"/>
            <w:szCs w:val="24"/>
            <w:lang w:val="en-CA" w:eastAsia="en-CA"/>
            <w:rPrChange w:id="4891" w:author="Unknown">
              <w:rPr>
                <w:noProof/>
                <w:sz w:val="24"/>
                <w:szCs w:val="24"/>
                <w:lang w:val="en-CA" w:eastAsia="en-CA"/>
              </w:rPr>
            </w:rPrChange>
          </w:rPr>
          <w:drawing>
            <wp:inline distT="0" distB="0" distL="0" distR="0">
              <wp:extent cx="5245100" cy="4127500"/>
              <wp:effectExtent l="0" t="0" r="0" b="6350"/>
              <wp:docPr id="327"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45100" cy="4127500"/>
                      </a:xfrm>
                      <a:prstGeom prst="rect">
                        <a:avLst/>
                      </a:prstGeom>
                      <a:noFill/>
                      <a:ln>
                        <a:noFill/>
                      </a:ln>
                    </pic:spPr>
                  </pic:pic>
                </a:graphicData>
              </a:graphic>
            </wp:inline>
          </w:drawing>
        </w:r>
      </w:del>
    </w:p>
    <w:p w:rsidR="00EF6550" w:rsidRDefault="007E3981">
      <w:pPr>
        <w:pStyle w:val="Figurestyle"/>
        <w:pPrChange w:id="4892" w:author="EOS" w:date="2011-06-16T17:28:00Z">
          <w:pPr>
            <w:pStyle w:val="Figurestyle"/>
            <w:jc w:val="left"/>
          </w:pPr>
        </w:pPrChange>
      </w:pPr>
      <w:bookmarkStart w:id="4893" w:name="FIG47"/>
      <w:del w:id="4894" w:author="EOS" w:date="2011-06-16T17:28:00Z">
        <w:r w:rsidRPr="00D62AAF" w:rsidDel="00CD481A">
          <w:rPr>
            <w:b/>
          </w:rPr>
          <w:delText xml:space="preserve">Figure </w:delText>
        </w:r>
      </w:del>
      <w:del w:id="4895" w:author="EOS" w:date="2011-06-15T12:40:00Z">
        <w:r w:rsidRPr="00D62AAF" w:rsidDel="0067799D">
          <w:rPr>
            <w:b/>
          </w:rPr>
          <w:delText>4</w:delText>
        </w:r>
        <w:r w:rsidDel="0067799D">
          <w:rPr>
            <w:b/>
          </w:rPr>
          <w:delText>3</w:delText>
        </w:r>
      </w:del>
      <w:bookmarkEnd w:id="4893"/>
      <w:proofErr w:type="gramStart"/>
      <w:ins w:id="4896" w:author="EOS" w:date="2011-06-16T17:28:00Z">
        <w:r>
          <w:t xml:space="preserve">Figure </w:t>
        </w:r>
        <w:proofErr w:type="gramEnd"/>
        <w:r w:rsidR="00962591">
          <w:fldChar w:fldCharType="begin"/>
        </w:r>
        <w:r>
          <w:instrText xml:space="preserve"> SEQ Figure \* ARABIC </w:instrText>
        </w:r>
        <w:r w:rsidR="00962591">
          <w:fldChar w:fldCharType="separate"/>
        </w:r>
      </w:ins>
      <w:ins w:id="4897" w:author="EOS" w:date="2011-09-07T12:31:00Z">
        <w:r w:rsidR="00F26A78">
          <w:rPr>
            <w:noProof/>
          </w:rPr>
          <w:t>52</w:t>
        </w:r>
      </w:ins>
      <w:ins w:id="4898" w:author="Doug Oldenburg" w:date="2011-08-01T16:40:00Z">
        <w:del w:id="4899" w:author="EOS" w:date="2011-08-02T14:51:00Z">
          <w:r w:rsidDel="006B3124">
            <w:rPr>
              <w:noProof/>
            </w:rPr>
            <w:delText>51</w:delText>
          </w:r>
        </w:del>
      </w:ins>
      <w:ins w:id="4900" w:author="EOS" w:date="2011-06-16T17:28:00Z">
        <w:r w:rsidR="00962591">
          <w:fldChar w:fldCharType="end"/>
        </w:r>
      </w:ins>
      <w:proofErr w:type="gramStart"/>
      <w:r>
        <w:t>.</w:t>
      </w:r>
      <w:proofErr w:type="gramEnd"/>
      <w:r>
        <w:t xml:space="preserve"> Inversion results from the </w:t>
      </w:r>
      <w:del w:id="4901" w:author="EOS" w:date="2011-07-25T21:46:00Z">
        <w:r w:rsidDel="00C6202E">
          <w:delText>borehole synthetic example (no surface geometries considered).</w:delText>
        </w:r>
      </w:del>
      <w:ins w:id="4902" w:author="EOS" w:date="2011-07-25T21:46:00Z">
        <w:r>
          <w:t>combined surface</w:t>
        </w:r>
      </w:ins>
      <w:ins w:id="4903" w:author="EOS" w:date="2011-07-25T21:47:00Z">
        <w:r>
          <w:t>-</w:t>
        </w:r>
      </w:ins>
      <w:ins w:id="4904" w:author="EOS" w:date="2011-07-25T21:46:00Z">
        <w:r>
          <w:t>borehole data set</w:t>
        </w:r>
      </w:ins>
      <w:ins w:id="4905" w:author="EOS" w:date="2011-07-25T21:47:00Z">
        <w:r>
          <w:t>.</w:t>
        </w:r>
      </w:ins>
    </w:p>
    <w:p w:rsidR="007E3981" w:rsidRDefault="007E3981" w:rsidP="00160DB3">
      <w:pPr>
        <w:rPr>
          <w:ins w:id="4906" w:author="EOS" w:date="2011-06-15T12:41:00Z"/>
          <w:rFonts w:ascii="Times New Roman" w:hAnsi="Times New Roman"/>
          <w:sz w:val="24"/>
          <w:szCs w:val="24"/>
        </w:rPr>
      </w:pPr>
    </w:p>
    <w:p w:rsidR="007E3981" w:rsidRDefault="007E3981" w:rsidP="00160DB3">
      <w:pPr>
        <w:rPr>
          <w:ins w:id="4907" w:author="EOS" w:date="2011-07-25T21:27:00Z"/>
          <w:rFonts w:ascii="Times New Roman" w:hAnsi="Times New Roman"/>
          <w:sz w:val="24"/>
          <w:szCs w:val="24"/>
        </w:rPr>
      </w:pPr>
    </w:p>
    <w:p w:rsidR="007E3981" w:rsidRDefault="007E3981" w:rsidP="00160DB3">
      <w:pPr>
        <w:rPr>
          <w:ins w:id="4908" w:author="EOS" w:date="2011-07-25T21:41:00Z"/>
          <w:rFonts w:ascii="Times New Roman" w:hAnsi="Times New Roman"/>
          <w:sz w:val="24"/>
          <w:szCs w:val="24"/>
        </w:rPr>
      </w:pPr>
      <w:ins w:id="4909" w:author="EOS" w:date="2011-07-25T21:27:00Z">
        <w:r>
          <w:rPr>
            <w:rFonts w:ascii="Times New Roman" w:hAnsi="Times New Roman"/>
            <w:sz w:val="24"/>
            <w:szCs w:val="24"/>
          </w:rPr>
          <w:t xml:space="preserve">Further, the </w:t>
        </w:r>
      </w:ins>
      <w:ins w:id="4910" w:author="EOS" w:date="2011-07-25T21:30:00Z">
        <w:r>
          <w:rPr>
            <w:rFonts w:ascii="Times New Roman" w:hAnsi="Times New Roman"/>
            <w:sz w:val="24"/>
            <w:szCs w:val="24"/>
          </w:rPr>
          <w:t>inversion was constrained using a weighting matrix with small weights for the vertical interface</w:t>
        </w:r>
      </w:ins>
      <w:ins w:id="4911" w:author="EOS" w:date="2011-07-25T21:36:00Z">
        <w:r>
          <w:rPr>
            <w:rFonts w:ascii="Times New Roman" w:hAnsi="Times New Roman"/>
            <w:sz w:val="24"/>
            <w:szCs w:val="24"/>
          </w:rPr>
          <w:t xml:space="preserve"> </w:t>
        </w:r>
      </w:ins>
      <w:ins w:id="4912" w:author="EOS" w:date="2011-07-25T21:30:00Z">
        <w:r>
          <w:rPr>
            <w:rFonts w:ascii="Times New Roman" w:hAnsi="Times New Roman"/>
            <w:sz w:val="24"/>
            <w:szCs w:val="24"/>
          </w:rPr>
          <w:t>at the depth of 25 meters</w:t>
        </w:r>
      </w:ins>
      <w:ins w:id="4913" w:author="EOS" w:date="2011-07-25T21:36:00Z">
        <w:r>
          <w:rPr>
            <w:rFonts w:ascii="Times New Roman" w:hAnsi="Times New Roman"/>
            <w:sz w:val="24"/>
            <w:szCs w:val="24"/>
          </w:rPr>
          <w:t xml:space="preserve">, ensuring a sharper contrast across this boundary and </w:t>
        </w:r>
      </w:ins>
      <w:ins w:id="4914" w:author="EOS" w:date="2011-07-25T21:30:00Z">
        <w:r>
          <w:rPr>
            <w:rFonts w:ascii="Times New Roman" w:hAnsi="Times New Roman"/>
            <w:sz w:val="24"/>
            <w:szCs w:val="24"/>
          </w:rPr>
          <w:t xml:space="preserve"> large </w:t>
        </w:r>
      </w:ins>
      <w:ins w:id="4915" w:author="EOS" w:date="2011-07-25T21:37:00Z">
        <w:r>
          <w:rPr>
            <w:rFonts w:ascii="Times New Roman" w:hAnsi="Times New Roman"/>
            <w:sz w:val="24"/>
            <w:szCs w:val="24"/>
          </w:rPr>
          <w:t xml:space="preserve">weights assigned to all horizontal interfaces up to the depth of 25 meters, ensuring a smooth transition of electrical properties in this direction. </w:t>
        </w:r>
      </w:ins>
      <w:ins w:id="4916" w:author="EOS" w:date="2011-07-25T21:38:00Z">
        <w:r>
          <w:rPr>
            <w:rFonts w:ascii="Times New Roman" w:hAnsi="Times New Roman"/>
            <w:sz w:val="24"/>
            <w:szCs w:val="24"/>
          </w:rPr>
          <w:t xml:space="preserve">This weighting matrix is designed, assuming there is a-priori knowledge about the overburden and defines the latter as a horizontal </w:t>
        </w:r>
      </w:ins>
      <w:ins w:id="4917" w:author="EOS" w:date="2011-07-25T21:40:00Z">
        <w:r>
          <w:rPr>
            <w:rFonts w:ascii="Times New Roman" w:hAnsi="Times New Roman"/>
            <w:sz w:val="24"/>
            <w:szCs w:val="24"/>
          </w:rPr>
          <w:t xml:space="preserve">(laterally smooth) </w:t>
        </w:r>
      </w:ins>
      <w:ins w:id="4918" w:author="EOS" w:date="2011-07-25T21:38:00Z">
        <w:r>
          <w:rPr>
            <w:rFonts w:ascii="Times New Roman" w:hAnsi="Times New Roman"/>
            <w:sz w:val="24"/>
            <w:szCs w:val="24"/>
          </w:rPr>
          <w:t>structure with abrupt transition</w:t>
        </w:r>
      </w:ins>
      <w:ins w:id="4919" w:author="EOS" w:date="2011-07-25T21:40:00Z">
        <w:r>
          <w:rPr>
            <w:rFonts w:ascii="Times New Roman" w:hAnsi="Times New Roman"/>
            <w:sz w:val="24"/>
            <w:szCs w:val="24"/>
          </w:rPr>
          <w:t xml:space="preserve"> in the vertical direction. The control file used for this inversion </w:t>
        </w:r>
      </w:ins>
      <w:ins w:id="4920" w:author="EOS" w:date="2011-07-25T21:41:00Z">
        <w:r>
          <w:rPr>
            <w:rFonts w:ascii="Times New Roman" w:hAnsi="Times New Roman"/>
            <w:sz w:val="24"/>
            <w:szCs w:val="24"/>
          </w:rPr>
          <w:t>i</w:t>
        </w:r>
      </w:ins>
      <w:ins w:id="4921" w:author="EOS" w:date="2011-07-25T21:40:00Z">
        <w:r>
          <w:rPr>
            <w:rFonts w:ascii="Times New Roman" w:hAnsi="Times New Roman"/>
            <w:sz w:val="24"/>
            <w:szCs w:val="24"/>
          </w:rPr>
          <w:t>s shown below</w:t>
        </w:r>
      </w:ins>
      <w:ins w:id="4922" w:author="EOS" w:date="2011-07-25T21:41:00Z">
        <w:r>
          <w:rPr>
            <w:rFonts w:ascii="Times New Roman" w:hAnsi="Times New Roman"/>
            <w:sz w:val="24"/>
            <w:szCs w:val="24"/>
          </w:rPr>
          <w:t xml:space="preserve">. The result of the inversion is shown in </w:t>
        </w:r>
        <w:r w:rsidR="00962591">
          <w:rPr>
            <w:rFonts w:ascii="Times New Roman" w:hAnsi="Times New Roman"/>
            <w:sz w:val="24"/>
            <w:szCs w:val="24"/>
          </w:rPr>
          <w:fldChar w:fldCharType="begin"/>
        </w:r>
        <w:r>
          <w:rPr>
            <w:rFonts w:ascii="Times New Roman" w:hAnsi="Times New Roman"/>
            <w:sz w:val="24"/>
            <w:szCs w:val="24"/>
          </w:rPr>
          <w:instrText xml:space="preserve"> HYPERLINK  \l "FIG48" </w:instrText>
        </w:r>
        <w:r w:rsidR="00962591">
          <w:rPr>
            <w:rFonts w:ascii="Times New Roman" w:hAnsi="Times New Roman"/>
            <w:sz w:val="24"/>
            <w:szCs w:val="24"/>
          </w:rPr>
          <w:fldChar w:fldCharType="separate"/>
        </w:r>
        <w:r w:rsidRPr="0067799D">
          <w:rPr>
            <w:rStyle w:val="Hyperlink"/>
            <w:rFonts w:ascii="Times New Roman" w:hAnsi="Times New Roman"/>
            <w:sz w:val="24"/>
            <w:szCs w:val="24"/>
          </w:rPr>
          <w:t xml:space="preserve">figure </w:t>
        </w:r>
        <w:r>
          <w:rPr>
            <w:rStyle w:val="Hyperlink"/>
            <w:rFonts w:ascii="Times New Roman" w:hAnsi="Times New Roman"/>
            <w:sz w:val="24"/>
            <w:szCs w:val="24"/>
          </w:rPr>
          <w:t>5</w:t>
        </w:r>
      </w:ins>
      <w:ins w:id="4923" w:author="EOS" w:date="2011-08-02T14:52:00Z">
        <w:r w:rsidR="006B3124">
          <w:rPr>
            <w:rStyle w:val="Hyperlink"/>
            <w:rFonts w:ascii="Times New Roman" w:hAnsi="Times New Roman"/>
            <w:sz w:val="24"/>
            <w:szCs w:val="24"/>
          </w:rPr>
          <w:t>3</w:t>
        </w:r>
      </w:ins>
      <w:ins w:id="4924" w:author="EOS" w:date="2011-07-25T21:41:00Z">
        <w:r w:rsidR="00962591">
          <w:rPr>
            <w:rFonts w:ascii="Times New Roman" w:hAnsi="Times New Roman"/>
            <w:sz w:val="24"/>
            <w:szCs w:val="24"/>
          </w:rPr>
          <w:fldChar w:fldCharType="end"/>
        </w:r>
        <w:r>
          <w:rPr>
            <w:rFonts w:ascii="Times New Roman" w:hAnsi="Times New Roman"/>
            <w:sz w:val="24"/>
            <w:szCs w:val="24"/>
          </w:rPr>
          <w:t>.</w:t>
        </w:r>
        <w:r w:rsidRPr="00582B0C">
          <w:t xml:space="preserve"> </w:t>
        </w:r>
      </w:ins>
      <w:ins w:id="4925" w:author="EOS" w:date="2011-07-25T21:38:00Z">
        <w:r>
          <w:rPr>
            <w:rFonts w:ascii="Times New Roman" w:hAnsi="Times New Roman"/>
            <w:sz w:val="24"/>
            <w:szCs w:val="24"/>
          </w:rPr>
          <w:t xml:space="preserve"> </w:t>
        </w:r>
      </w:ins>
    </w:p>
    <w:p w:rsidR="007E3981" w:rsidRDefault="007E3981" w:rsidP="00160DB3">
      <w:pPr>
        <w:rPr>
          <w:ins w:id="4926" w:author="EOS" w:date="2011-07-25T21:27:00Z"/>
          <w:rFonts w:ascii="Times New Roman" w:hAnsi="Times New Roman"/>
          <w:sz w:val="24"/>
          <w:szCs w:val="24"/>
        </w:rPr>
      </w:pPr>
    </w:p>
    <w:p w:rsidR="007E3981" w:rsidRDefault="00F24369" w:rsidP="00C6202E">
      <w:pPr>
        <w:pStyle w:val="HTMLPreformatted"/>
        <w:rPr>
          <w:ins w:id="4927" w:author="EOS" w:date="2011-07-25T21:42:00Z"/>
          <w:color w:val="993300"/>
        </w:rPr>
      </w:pPr>
      <w:ins w:id="4928" w:author="EOS" w:date="2011-07-25T21:42:00Z">
        <w:r>
          <w:pict>
            <v:rect id="_x0000_i1169" style="width:0;height:1.5pt" o:hralign="center" o:hrstd="t" o:hr="t" fillcolor="#a0a0a0" stroked="f"/>
          </w:pict>
        </w:r>
      </w:ins>
    </w:p>
    <w:p w:rsidR="007E3981" w:rsidRPr="00EC421F" w:rsidRDefault="007E3981" w:rsidP="00C6202E">
      <w:pPr>
        <w:pStyle w:val="HTMLPreformatted"/>
        <w:rPr>
          <w:ins w:id="4929" w:author="EOS" w:date="2011-07-25T21:42:00Z"/>
          <w:color w:val="993300"/>
        </w:rPr>
      </w:pPr>
      <w:ins w:id="4930" w:author="EOS" w:date="2011-07-25T21:42:00Z">
        <w:r w:rsidRPr="00EC421F">
          <w:rPr>
            <w:color w:val="993300"/>
          </w:rPr>
          <w:t>OBS LOC_XZ dc_surface.dat</w:t>
        </w:r>
      </w:ins>
    </w:p>
    <w:p w:rsidR="007E3981" w:rsidRPr="00EC421F" w:rsidRDefault="007E3981" w:rsidP="00C6202E">
      <w:pPr>
        <w:pStyle w:val="HTMLPreformatted"/>
        <w:rPr>
          <w:ins w:id="4931" w:author="EOS" w:date="2011-07-25T21:42:00Z"/>
          <w:color w:val="993300"/>
        </w:rPr>
      </w:pPr>
      <w:ins w:id="4932" w:author="EOS" w:date="2011-07-25T21:42:00Z">
        <w:r>
          <w:rPr>
            <w:color w:val="993300"/>
          </w:rPr>
          <w:t xml:space="preserve">MESH FILE </w:t>
        </w:r>
        <w:r w:rsidRPr="00EC421F">
          <w:rPr>
            <w:color w:val="993300"/>
          </w:rPr>
          <w:t>mesh2d.txt</w:t>
        </w:r>
      </w:ins>
    </w:p>
    <w:p w:rsidR="007E3981" w:rsidRPr="00EC421F" w:rsidRDefault="007E3981" w:rsidP="00C6202E">
      <w:pPr>
        <w:pStyle w:val="HTMLPreformatted"/>
        <w:rPr>
          <w:ins w:id="4933" w:author="EOS" w:date="2011-07-25T21:42:00Z"/>
          <w:color w:val="993300"/>
        </w:rPr>
      </w:pPr>
      <w:ins w:id="4934" w:author="EOS" w:date="2011-07-25T21:42:00Z">
        <w:r w:rsidRPr="00EC421F">
          <w:rPr>
            <w:color w:val="993300"/>
          </w:rPr>
          <w:t>INVMODE CG</w:t>
        </w:r>
      </w:ins>
    </w:p>
    <w:p w:rsidR="007E3981" w:rsidRPr="00C6202E" w:rsidRDefault="007E3981" w:rsidP="00C6202E">
      <w:pPr>
        <w:rPr>
          <w:ins w:id="4935" w:author="EOS" w:date="2011-07-25T21:42:00Z"/>
          <w:rFonts w:ascii="Courier New" w:hAnsi="Courier New" w:cs="Courier New"/>
          <w:color w:val="993300"/>
          <w:sz w:val="20"/>
          <w:szCs w:val="20"/>
        </w:rPr>
      </w:pPr>
      <w:ins w:id="4936" w:author="EOS" w:date="2011-07-25T21:42:00Z">
        <w:r w:rsidRPr="00C6202E">
          <w:rPr>
            <w:rFonts w:ascii="Courier New" w:hAnsi="Courier New" w:cs="Courier New"/>
            <w:color w:val="993300"/>
            <w:sz w:val="20"/>
            <w:szCs w:val="20"/>
          </w:rPr>
          <w:t>REF_MOD VALUE 0.001</w:t>
        </w:r>
      </w:ins>
    </w:p>
    <w:p w:rsidR="007E3981" w:rsidRDefault="007E3981" w:rsidP="00C6202E">
      <w:pPr>
        <w:rPr>
          <w:ins w:id="4937" w:author="EOS" w:date="2011-07-25T21:42:00Z"/>
        </w:rPr>
      </w:pPr>
      <w:ins w:id="4938" w:author="EOS" w:date="2011-07-25T21:42:00Z">
        <w:r w:rsidRPr="00C6202E">
          <w:rPr>
            <w:rFonts w:ascii="Courier New" w:hAnsi="Courier New" w:cs="Courier New"/>
            <w:color w:val="993300"/>
            <w:sz w:val="20"/>
            <w:szCs w:val="20"/>
          </w:rPr>
          <w:t>WEIGHT weights.txt</w:t>
        </w:r>
      </w:ins>
    </w:p>
    <w:p w:rsidR="007E3981" w:rsidRDefault="00F24369" w:rsidP="00C6202E">
      <w:pPr>
        <w:rPr>
          <w:ins w:id="4939" w:author="EOS" w:date="2011-07-25T21:43:00Z"/>
          <w:rFonts w:ascii="Times New Roman" w:hAnsi="Times New Roman"/>
          <w:sz w:val="24"/>
          <w:szCs w:val="24"/>
        </w:rPr>
      </w:pPr>
      <w:ins w:id="4940" w:author="EOS" w:date="2011-07-25T21:43:00Z">
        <w:r>
          <w:pict>
            <v:rect id="_x0000_i1170" style="width:0;height:1.5pt" o:hralign="center" o:hrstd="t" o:hr="t" fillcolor="#a0a0a0" stroked="f"/>
          </w:pict>
        </w:r>
      </w:ins>
    </w:p>
    <w:p w:rsidR="007E3981" w:rsidRDefault="007E3981" w:rsidP="00C6202E">
      <w:pPr>
        <w:rPr>
          <w:ins w:id="4941" w:author="EOS" w:date="2011-07-25T21:43:00Z"/>
          <w:rFonts w:ascii="Times New Roman" w:hAnsi="Times New Roman"/>
          <w:sz w:val="24"/>
          <w:szCs w:val="24"/>
        </w:rPr>
      </w:pPr>
    </w:p>
    <w:p w:rsidR="007E3981" w:rsidRDefault="007E3981" w:rsidP="00C6202E">
      <w:pPr>
        <w:rPr>
          <w:ins w:id="4942" w:author="EOS" w:date="2011-07-25T21:27:00Z"/>
          <w:rFonts w:ascii="Times New Roman" w:hAnsi="Times New Roman"/>
          <w:sz w:val="24"/>
          <w:szCs w:val="24"/>
        </w:rPr>
      </w:pPr>
      <w:ins w:id="4943" w:author="EOS" w:date="2011-07-25T21:48:00Z">
        <w:r>
          <w:rPr>
            <w:rFonts w:ascii="Times New Roman" w:hAnsi="Times New Roman"/>
            <w:sz w:val="24"/>
            <w:szCs w:val="24"/>
          </w:rPr>
          <w:t xml:space="preserve">It is evident from </w:t>
        </w:r>
        <w:r w:rsidR="00962591">
          <w:rPr>
            <w:rFonts w:ascii="Times New Roman" w:hAnsi="Times New Roman"/>
            <w:sz w:val="24"/>
            <w:szCs w:val="24"/>
          </w:rPr>
          <w:fldChar w:fldCharType="begin"/>
        </w:r>
        <w:r>
          <w:rPr>
            <w:rFonts w:ascii="Times New Roman" w:hAnsi="Times New Roman"/>
            <w:sz w:val="24"/>
            <w:szCs w:val="24"/>
          </w:rPr>
          <w:instrText xml:space="preserve"> HYPERLINK  \l "FIG48" </w:instrText>
        </w:r>
        <w:r w:rsidR="00962591">
          <w:rPr>
            <w:rFonts w:ascii="Times New Roman" w:hAnsi="Times New Roman"/>
            <w:sz w:val="24"/>
            <w:szCs w:val="24"/>
          </w:rPr>
          <w:fldChar w:fldCharType="separate"/>
        </w:r>
        <w:r w:rsidRPr="0067799D">
          <w:rPr>
            <w:rStyle w:val="Hyperlink"/>
            <w:rFonts w:ascii="Times New Roman" w:hAnsi="Times New Roman"/>
            <w:sz w:val="24"/>
            <w:szCs w:val="24"/>
          </w:rPr>
          <w:t xml:space="preserve">figure </w:t>
        </w:r>
        <w:r>
          <w:rPr>
            <w:rStyle w:val="Hyperlink"/>
            <w:rFonts w:ascii="Times New Roman" w:hAnsi="Times New Roman"/>
            <w:sz w:val="24"/>
            <w:szCs w:val="24"/>
          </w:rPr>
          <w:t>5</w:t>
        </w:r>
      </w:ins>
      <w:ins w:id="4944" w:author="EOS" w:date="2011-08-02T14:52:00Z">
        <w:r w:rsidR="006B3124">
          <w:rPr>
            <w:rStyle w:val="Hyperlink"/>
            <w:rFonts w:ascii="Times New Roman" w:hAnsi="Times New Roman"/>
            <w:sz w:val="24"/>
            <w:szCs w:val="24"/>
          </w:rPr>
          <w:t>3</w:t>
        </w:r>
      </w:ins>
      <w:ins w:id="4945" w:author="EOS" w:date="2011-07-25T21:48:00Z">
        <w:r w:rsidR="00962591">
          <w:rPr>
            <w:rFonts w:ascii="Times New Roman" w:hAnsi="Times New Roman"/>
            <w:sz w:val="24"/>
            <w:szCs w:val="24"/>
          </w:rPr>
          <w:fldChar w:fldCharType="end"/>
        </w:r>
        <w:r>
          <w:rPr>
            <w:rFonts w:ascii="Times New Roman" w:hAnsi="Times New Roman"/>
            <w:sz w:val="24"/>
            <w:szCs w:val="24"/>
          </w:rPr>
          <w:t xml:space="preserve">, that </w:t>
        </w:r>
      </w:ins>
      <w:ins w:id="4946" w:author="EOS" w:date="2011-07-25T21:52:00Z">
        <w:r>
          <w:rPr>
            <w:rFonts w:ascii="Times New Roman" w:hAnsi="Times New Roman"/>
            <w:sz w:val="24"/>
            <w:szCs w:val="24"/>
          </w:rPr>
          <w:t xml:space="preserve">not only did the weighting function assure </w:t>
        </w:r>
      </w:ins>
      <w:ins w:id="4947" w:author="EOS" w:date="2011-07-25T21:53:00Z">
        <w:r>
          <w:rPr>
            <w:rFonts w:ascii="Times New Roman" w:hAnsi="Times New Roman"/>
            <w:sz w:val="24"/>
            <w:szCs w:val="24"/>
          </w:rPr>
          <w:t>clean</w:t>
        </w:r>
      </w:ins>
      <w:ins w:id="4948" w:author="EOS" w:date="2011-07-25T21:52:00Z">
        <w:r>
          <w:rPr>
            <w:rFonts w:ascii="Times New Roman" w:hAnsi="Times New Roman"/>
            <w:sz w:val="24"/>
            <w:szCs w:val="24"/>
          </w:rPr>
          <w:t xml:space="preserve"> resolution of overburden</w:t>
        </w:r>
      </w:ins>
      <w:ins w:id="4949" w:author="EOS" w:date="2011-07-25T21:53:00Z">
        <w:r>
          <w:rPr>
            <w:rFonts w:ascii="Times New Roman" w:hAnsi="Times New Roman"/>
            <w:sz w:val="24"/>
            <w:szCs w:val="24"/>
          </w:rPr>
          <w:t xml:space="preserve">, but it also helped to remove some noise from the background, if compared with </w:t>
        </w:r>
      </w:ins>
      <w:ins w:id="4950" w:author="EOS" w:date="2011-08-02T14:52:00Z">
        <w:r w:rsidR="00962591">
          <w:fldChar w:fldCharType="begin"/>
        </w:r>
        <w:r w:rsidR="006B3124">
          <w:instrText>HYPERLINK  \l "FIG47"</w:instrText>
        </w:r>
        <w:r w:rsidR="00962591">
          <w:fldChar w:fldCharType="separate"/>
        </w:r>
        <w:r w:rsidR="006B3124" w:rsidRPr="00F45A6E">
          <w:rPr>
            <w:rStyle w:val="Hyperlink"/>
            <w:rFonts w:ascii="Times New Roman" w:hAnsi="Times New Roman"/>
            <w:sz w:val="24"/>
            <w:szCs w:val="24"/>
          </w:rPr>
          <w:t xml:space="preserve">figure </w:t>
        </w:r>
        <w:r w:rsidR="006B3124">
          <w:rPr>
            <w:rStyle w:val="Hyperlink"/>
            <w:rFonts w:ascii="Times New Roman" w:hAnsi="Times New Roman"/>
            <w:sz w:val="24"/>
            <w:szCs w:val="24"/>
          </w:rPr>
          <w:t>52</w:t>
        </w:r>
        <w:r w:rsidR="00962591">
          <w:fldChar w:fldCharType="end"/>
        </w:r>
      </w:ins>
      <w:ins w:id="4951" w:author="EOS" w:date="2011-07-25T21:55:00Z">
        <w:r>
          <w:t>.</w:t>
        </w:r>
      </w:ins>
    </w:p>
    <w:p w:rsidR="007E3981" w:rsidDel="00C6202E" w:rsidRDefault="00EF6550" w:rsidP="00160DB3">
      <w:pPr>
        <w:rPr>
          <w:del w:id="4952" w:author="EOS" w:date="2011-07-25T21:41:00Z"/>
          <w:rFonts w:ascii="Times New Roman" w:hAnsi="Times New Roman"/>
          <w:sz w:val="24"/>
          <w:szCs w:val="24"/>
        </w:rPr>
      </w:pPr>
      <w:ins w:id="4953" w:author="EOS" w:date="2011-07-25T21:45:00Z">
        <w:r>
          <w:rPr>
            <w:rFonts w:ascii="Times New Roman" w:hAnsi="Times New Roman"/>
            <w:noProof/>
            <w:sz w:val="24"/>
            <w:szCs w:val="24"/>
            <w:lang w:val="en-CA" w:eastAsia="en-CA"/>
            <w:rPrChange w:id="4954" w:author="Unknown">
              <w:rPr>
                <w:noProof/>
                <w:sz w:val="24"/>
                <w:szCs w:val="24"/>
                <w:lang w:val="en-CA" w:eastAsia="en-CA"/>
              </w:rPr>
            </w:rPrChange>
          </w:rPr>
          <w:lastRenderedPageBreak/>
          <w:drawing>
            <wp:inline distT="0" distB="0" distL="0" distR="0">
              <wp:extent cx="5359400" cy="38735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59400" cy="3873500"/>
                      </a:xfrm>
                      <a:prstGeom prst="rect">
                        <a:avLst/>
                      </a:prstGeom>
                      <a:noFill/>
                      <a:ln>
                        <a:noFill/>
                      </a:ln>
                    </pic:spPr>
                  </pic:pic>
                </a:graphicData>
              </a:graphic>
            </wp:inline>
          </w:drawing>
        </w:r>
      </w:ins>
      <w:del w:id="4955" w:author="EOS" w:date="2011-07-25T21:41:00Z">
        <w:r w:rsidR="007E3981" w:rsidDel="00C6202E">
          <w:rPr>
            <w:rFonts w:ascii="Times New Roman" w:hAnsi="Times New Roman"/>
            <w:sz w:val="24"/>
            <w:szCs w:val="24"/>
          </w:rPr>
          <w:delText>Finally, the geometries were combined together, yielding a combined data set, which was in turn contaminated with Gaussian noise and assigned standard deviation values in a similar manner to that of any data set in a stand-alone mode. The results of the inversion of this combined data set are shown in .</w:delText>
        </w:r>
        <w:r w:rsidR="007E3981" w:rsidRPr="00582B0C" w:rsidDel="00C6202E">
          <w:delText xml:space="preserve"> </w:delText>
        </w:r>
      </w:del>
    </w:p>
    <w:p w:rsidR="007E3981" w:rsidRDefault="00EF6550" w:rsidP="00D62AAF">
      <w:pPr>
        <w:jc w:val="center"/>
        <w:rPr>
          <w:rFonts w:ascii="Times New Roman" w:hAnsi="Times New Roman"/>
          <w:sz w:val="24"/>
          <w:szCs w:val="24"/>
        </w:rPr>
      </w:pPr>
      <w:del w:id="4956" w:author="EOS" w:date="2011-07-25T21:43:00Z">
        <w:r>
          <w:rPr>
            <w:rFonts w:ascii="Times New Roman" w:hAnsi="Times New Roman"/>
            <w:noProof/>
            <w:sz w:val="24"/>
            <w:szCs w:val="24"/>
            <w:lang w:val="en-CA" w:eastAsia="en-CA"/>
            <w:rPrChange w:id="4957" w:author="Unknown">
              <w:rPr>
                <w:noProof/>
                <w:sz w:val="24"/>
                <w:szCs w:val="24"/>
                <w:lang w:val="en-CA" w:eastAsia="en-CA"/>
              </w:rPr>
            </w:rPrChange>
          </w:rPr>
          <w:drawing>
            <wp:inline distT="0" distB="0" distL="0" distR="0">
              <wp:extent cx="6108700" cy="4914900"/>
              <wp:effectExtent l="0" t="0" r="6350" b="0"/>
              <wp:docPr id="331"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08700" cy="4914900"/>
                      </a:xfrm>
                      <a:prstGeom prst="rect">
                        <a:avLst/>
                      </a:prstGeom>
                      <a:noFill/>
                      <a:ln>
                        <a:noFill/>
                      </a:ln>
                    </pic:spPr>
                  </pic:pic>
                </a:graphicData>
              </a:graphic>
            </wp:inline>
          </w:drawing>
        </w:r>
      </w:del>
    </w:p>
    <w:p w:rsidR="007E3981" w:rsidRDefault="007E3981">
      <w:pPr>
        <w:pStyle w:val="Figurestyle"/>
      </w:pPr>
      <w:bookmarkStart w:id="4958" w:name="FIG48"/>
      <w:del w:id="4959" w:author="EOS" w:date="2011-06-16T17:28:00Z">
        <w:r w:rsidRPr="00D62AAF" w:rsidDel="00CD481A">
          <w:rPr>
            <w:b/>
          </w:rPr>
          <w:delText xml:space="preserve">Figure </w:delText>
        </w:r>
      </w:del>
      <w:del w:id="4960" w:author="EOS" w:date="2011-06-15T12:41:00Z">
        <w:r w:rsidRPr="00D62AAF" w:rsidDel="0067799D">
          <w:rPr>
            <w:b/>
          </w:rPr>
          <w:delText>4</w:delText>
        </w:r>
        <w:r w:rsidDel="0067799D">
          <w:rPr>
            <w:b/>
          </w:rPr>
          <w:delText>4</w:delText>
        </w:r>
      </w:del>
      <w:bookmarkEnd w:id="4958"/>
      <w:del w:id="4961" w:author="EOS" w:date="2011-06-16T17:28:00Z">
        <w:r w:rsidDel="00CD481A">
          <w:delText xml:space="preserve">. </w:delText>
        </w:r>
      </w:del>
      <w:proofErr w:type="gramStart"/>
      <w:ins w:id="4962" w:author="EOS" w:date="2011-06-16T17:28:00Z">
        <w:r>
          <w:t xml:space="preserve">Figure </w:t>
        </w:r>
        <w:proofErr w:type="gramEnd"/>
        <w:r w:rsidR="00962591">
          <w:fldChar w:fldCharType="begin"/>
        </w:r>
        <w:r>
          <w:instrText xml:space="preserve"> SEQ Figure \* ARABIC </w:instrText>
        </w:r>
        <w:r w:rsidR="00962591">
          <w:fldChar w:fldCharType="separate"/>
        </w:r>
      </w:ins>
      <w:ins w:id="4963" w:author="EOS" w:date="2011-09-07T12:31:00Z">
        <w:r w:rsidR="00F26A78">
          <w:rPr>
            <w:noProof/>
          </w:rPr>
          <w:t>53</w:t>
        </w:r>
      </w:ins>
      <w:ins w:id="4964" w:author="Doug Oldenburg" w:date="2011-08-01T16:40:00Z">
        <w:del w:id="4965" w:author="EOS" w:date="2011-08-02T14:53:00Z">
          <w:r w:rsidDel="00FB5320">
            <w:rPr>
              <w:noProof/>
            </w:rPr>
            <w:delText>52</w:delText>
          </w:r>
        </w:del>
      </w:ins>
      <w:ins w:id="4966" w:author="EOS" w:date="2011-06-16T17:28:00Z">
        <w:r w:rsidR="00962591">
          <w:fldChar w:fldCharType="end"/>
        </w:r>
        <w:proofErr w:type="gramStart"/>
        <w:r>
          <w:t>.</w:t>
        </w:r>
        <w:proofErr w:type="gramEnd"/>
        <w:r>
          <w:t xml:space="preserve"> </w:t>
        </w:r>
      </w:ins>
      <w:r>
        <w:t xml:space="preserve">Inversion of the combined </w:t>
      </w:r>
      <w:del w:id="4967" w:author="EOS" w:date="2011-07-25T21:47:00Z">
        <w:r w:rsidDel="00C6202E">
          <w:delText>surface – borehole data set.</w:delText>
        </w:r>
      </w:del>
      <w:ins w:id="4968" w:author="EOS" w:date="2011-07-25T21:47:00Z">
        <w:r>
          <w:t>data set using weighting function constraint.</w:t>
        </w:r>
      </w:ins>
    </w:p>
    <w:p w:rsidR="007E3981" w:rsidDel="001531EA" w:rsidRDefault="007E3981" w:rsidP="006876E2">
      <w:pPr>
        <w:pStyle w:val="Heading2"/>
        <w:rPr>
          <w:del w:id="4969" w:author="EOS" w:date="2011-07-25T23:03:00Z"/>
        </w:rPr>
      </w:pPr>
    </w:p>
    <w:p w:rsidR="007E3981" w:rsidRDefault="007E3981" w:rsidP="009D6562">
      <w:pPr>
        <w:rPr>
          <w:ins w:id="4970" w:author="EOS" w:date="2011-07-25T23:03:00Z"/>
          <w:rFonts w:ascii="Times New Roman" w:hAnsi="Times New Roman"/>
          <w:sz w:val="24"/>
          <w:szCs w:val="24"/>
        </w:rPr>
      </w:pPr>
    </w:p>
    <w:p w:rsidR="007E3981" w:rsidRPr="007E3981" w:rsidRDefault="00962591" w:rsidP="009D6562">
      <w:pPr>
        <w:rPr>
          <w:ins w:id="4971" w:author="EOS" w:date="2011-07-25T22:02:00Z"/>
          <w:rFonts w:ascii="Times New Roman" w:hAnsi="Times New Roman"/>
          <w:sz w:val="24"/>
          <w:szCs w:val="24"/>
          <w:rPrChange w:id="4972" w:author="Unknown">
            <w:rPr>
              <w:ins w:id="4973" w:author="EOS" w:date="2011-07-25T22:02:00Z"/>
              <w:szCs w:val="24"/>
            </w:rPr>
          </w:rPrChange>
        </w:rPr>
      </w:pPr>
      <w:ins w:id="4974" w:author="EOS" w:date="2011-07-25T21:55:00Z">
        <w:r w:rsidRPr="00962591">
          <w:rPr>
            <w:rFonts w:ascii="Times New Roman" w:hAnsi="Times New Roman"/>
            <w:sz w:val="24"/>
            <w:szCs w:val="24"/>
            <w:rPrChange w:id="4975" w:author="EOS" w:date="2011-07-25T23:03:00Z">
              <w:rPr>
                <w:sz w:val="24"/>
                <w:szCs w:val="24"/>
              </w:rPr>
            </w:rPrChange>
          </w:rPr>
          <w:t>The next step was to simulate a scenario, when the down</w:t>
        </w:r>
      </w:ins>
      <w:ins w:id="4976" w:author="EOS" w:date="2011-07-25T21:56:00Z">
        <w:r w:rsidRPr="00962591">
          <w:rPr>
            <w:rFonts w:ascii="Times New Roman" w:hAnsi="Times New Roman"/>
            <w:sz w:val="24"/>
            <w:szCs w:val="24"/>
            <w:rPrChange w:id="4977" w:author="EOS" w:date="2011-07-25T23:03:00Z">
              <w:rPr>
                <w:sz w:val="24"/>
                <w:szCs w:val="24"/>
              </w:rPr>
            </w:rPrChange>
          </w:rPr>
          <w:t>-</w:t>
        </w:r>
      </w:ins>
      <w:proofErr w:type="gramStart"/>
      <w:ins w:id="4978" w:author="EOS" w:date="2011-07-25T21:55:00Z">
        <w:r w:rsidRPr="00962591">
          <w:rPr>
            <w:rFonts w:ascii="Times New Roman" w:hAnsi="Times New Roman"/>
            <w:sz w:val="24"/>
            <w:szCs w:val="24"/>
            <w:rPrChange w:id="4979" w:author="EOS" w:date="2011-07-25T23:03:00Z">
              <w:rPr>
                <w:sz w:val="24"/>
                <w:szCs w:val="24"/>
              </w:rPr>
            </w:rPrChange>
          </w:rPr>
          <w:t xml:space="preserve">hole </w:t>
        </w:r>
      </w:ins>
      <w:ins w:id="4980" w:author="EOS" w:date="2011-07-25T21:56:00Z">
        <w:r w:rsidRPr="00962591">
          <w:rPr>
            <w:rFonts w:ascii="Times New Roman" w:hAnsi="Times New Roman"/>
            <w:sz w:val="24"/>
            <w:szCs w:val="24"/>
            <w:rPrChange w:id="4981" w:author="EOS" w:date="2011-07-25T23:03:00Z">
              <w:rPr>
                <w:sz w:val="24"/>
                <w:szCs w:val="24"/>
              </w:rPr>
            </w:rPrChange>
          </w:rPr>
          <w:t xml:space="preserve"> </w:t>
        </w:r>
      </w:ins>
      <w:ins w:id="4982" w:author="EOS" w:date="2011-07-25T21:55:00Z">
        <w:r w:rsidRPr="00962591">
          <w:rPr>
            <w:rFonts w:ascii="Times New Roman" w:hAnsi="Times New Roman"/>
            <w:sz w:val="24"/>
            <w:szCs w:val="24"/>
            <w:rPrChange w:id="4983" w:author="EOS" w:date="2011-07-25T23:03:00Z">
              <w:rPr>
                <w:sz w:val="24"/>
                <w:szCs w:val="24"/>
              </w:rPr>
            </w:rPrChange>
          </w:rPr>
          <w:t>conductivity</w:t>
        </w:r>
        <w:proofErr w:type="gramEnd"/>
        <w:r w:rsidRPr="00962591">
          <w:rPr>
            <w:rFonts w:ascii="Times New Roman" w:hAnsi="Times New Roman"/>
            <w:sz w:val="24"/>
            <w:szCs w:val="24"/>
            <w:rPrChange w:id="4984" w:author="EOS" w:date="2011-07-25T23:03:00Z">
              <w:rPr>
                <w:sz w:val="24"/>
                <w:szCs w:val="24"/>
              </w:rPr>
            </w:rPrChange>
          </w:rPr>
          <w:t xml:space="preserve"> data is available</w:t>
        </w:r>
      </w:ins>
      <w:ins w:id="4985" w:author="EOS" w:date="2011-07-25T21:56:00Z">
        <w:r w:rsidRPr="00962591">
          <w:rPr>
            <w:rFonts w:ascii="Times New Roman" w:hAnsi="Times New Roman"/>
            <w:sz w:val="24"/>
            <w:szCs w:val="24"/>
            <w:rPrChange w:id="4986" w:author="EOS" w:date="2011-07-25T23:03:00Z">
              <w:rPr>
                <w:sz w:val="24"/>
                <w:szCs w:val="24"/>
              </w:rPr>
            </w:rPrChange>
          </w:rPr>
          <w:t xml:space="preserve">. This was done using the inactive cells constraint. </w:t>
        </w:r>
      </w:ins>
      <w:ins w:id="4987" w:author="EOS" w:date="2011-07-25T22:31:00Z">
        <w:r w:rsidRPr="00756019">
          <w:rPr>
            <w:rFonts w:ascii="Times New Roman" w:hAnsi="Times New Roman"/>
            <w:color w:val="0000FF"/>
            <w:sz w:val="24"/>
            <w:szCs w:val="24"/>
            <w:u w:val="single"/>
          </w:rPr>
          <w:fldChar w:fldCharType="begin"/>
        </w:r>
        <w:r w:rsidRPr="00962591">
          <w:rPr>
            <w:rFonts w:ascii="Times New Roman" w:hAnsi="Times New Roman"/>
            <w:color w:val="0000FF"/>
            <w:sz w:val="24"/>
            <w:szCs w:val="24"/>
            <w:u w:val="single"/>
            <w:rPrChange w:id="4988" w:author="EOS" w:date="2011-07-25T23:03:00Z">
              <w:rPr>
                <w:sz w:val="24"/>
                <w:szCs w:val="24"/>
              </w:rPr>
            </w:rPrChange>
          </w:rPr>
          <w:instrText xml:space="preserve"> REF _Ref299396428 </w:instrText>
        </w:r>
        <w:r w:rsidR="007E3981">
          <w:rPr>
            <w:rFonts w:ascii="Times New Roman" w:hAnsi="Times New Roman"/>
            <w:color w:val="0000FF"/>
            <w:sz w:val="24"/>
            <w:szCs w:val="24"/>
            <w:u w:val="single"/>
          </w:rPr>
          <w:instrText>\</w:instrText>
        </w:r>
        <w:r w:rsidRPr="00962591">
          <w:rPr>
            <w:rFonts w:ascii="Times New Roman" w:hAnsi="Times New Roman"/>
            <w:color w:val="0000FF"/>
            <w:sz w:val="24"/>
            <w:szCs w:val="24"/>
            <w:u w:val="single"/>
            <w:rPrChange w:id="4989" w:author="EOS" w:date="2011-07-25T23:03:00Z">
              <w:rPr>
                <w:sz w:val="24"/>
                <w:szCs w:val="24"/>
              </w:rPr>
            </w:rPrChange>
          </w:rPr>
          <w:instrText xml:space="preserve">h </w:instrText>
        </w:r>
      </w:ins>
      <w:r w:rsidR="007E3981">
        <w:rPr>
          <w:rFonts w:ascii="Times New Roman" w:hAnsi="Times New Roman"/>
          <w:color w:val="0000FF"/>
          <w:sz w:val="24"/>
          <w:szCs w:val="24"/>
          <w:u w:val="single"/>
        </w:rPr>
        <w:instrText xml:space="preserve"> \* MERGEFORMAT </w:instrText>
      </w:r>
      <w:r w:rsidRPr="00756019">
        <w:rPr>
          <w:rFonts w:ascii="Times New Roman" w:hAnsi="Times New Roman"/>
          <w:color w:val="0000FF"/>
          <w:sz w:val="24"/>
          <w:szCs w:val="24"/>
          <w:u w:val="single"/>
        </w:rPr>
      </w:r>
      <w:ins w:id="4990" w:author="EOS" w:date="2011-07-25T22:31:00Z">
        <w:r w:rsidRPr="00756019">
          <w:rPr>
            <w:rFonts w:ascii="Times New Roman" w:hAnsi="Times New Roman"/>
            <w:color w:val="0000FF"/>
            <w:sz w:val="24"/>
            <w:szCs w:val="24"/>
            <w:u w:val="single"/>
            <w:rPrChange w:id="4991" w:author="EOS" w:date="2011-07-25T23:03:00Z">
              <w:rPr>
                <w:rFonts w:ascii="Times New Roman" w:hAnsi="Times New Roman"/>
                <w:color w:val="0000FF"/>
                <w:sz w:val="24"/>
                <w:szCs w:val="24"/>
                <w:u w:val="single"/>
              </w:rPr>
            </w:rPrChange>
          </w:rPr>
          <w:fldChar w:fldCharType="separate"/>
        </w:r>
      </w:ins>
      <w:ins w:id="4992" w:author="EOS" w:date="2011-09-07T12:31:00Z">
        <w:r w:rsidRPr="00962591">
          <w:rPr>
            <w:rFonts w:ascii="Times New Roman" w:hAnsi="Times New Roman"/>
            <w:color w:val="0000FF"/>
            <w:sz w:val="24"/>
            <w:szCs w:val="24"/>
            <w:u w:val="single"/>
            <w:rPrChange w:id="4993" w:author="EOS" w:date="2011-09-07T12:31:00Z">
              <w:rPr>
                <w:sz w:val="24"/>
                <w:szCs w:val="24"/>
              </w:rPr>
            </w:rPrChange>
          </w:rPr>
          <w:t xml:space="preserve">Figure </w:t>
        </w:r>
        <w:r w:rsidRPr="00962591">
          <w:rPr>
            <w:rFonts w:ascii="Times New Roman" w:hAnsi="Times New Roman"/>
            <w:noProof/>
            <w:color w:val="0000FF"/>
            <w:sz w:val="24"/>
            <w:szCs w:val="24"/>
            <w:u w:val="single"/>
            <w:rPrChange w:id="4994" w:author="EOS" w:date="2011-09-07T12:31:00Z">
              <w:rPr>
                <w:noProof/>
                <w:sz w:val="24"/>
                <w:szCs w:val="24"/>
              </w:rPr>
            </w:rPrChange>
          </w:rPr>
          <w:t>54</w:t>
        </w:r>
      </w:ins>
      <w:ins w:id="4995" w:author="Doug Oldenburg" w:date="2011-08-01T16:40:00Z">
        <w:del w:id="4996" w:author="EOS" w:date="2011-08-02T15:00:00Z">
          <w:r w:rsidRPr="00962591">
            <w:rPr>
              <w:rFonts w:ascii="Times New Roman" w:hAnsi="Times New Roman"/>
              <w:color w:val="0000FF"/>
              <w:sz w:val="24"/>
              <w:szCs w:val="24"/>
              <w:u w:val="single"/>
              <w:rPrChange w:id="4997" w:author="Doug Oldenburg" w:date="2011-08-01T16:40:00Z">
                <w:rPr>
                  <w:sz w:val="24"/>
                  <w:szCs w:val="24"/>
                </w:rPr>
              </w:rPrChange>
            </w:rPr>
            <w:delText xml:space="preserve">Figure </w:delText>
          </w:r>
          <w:r w:rsidRPr="00962591">
            <w:rPr>
              <w:rFonts w:ascii="Times New Roman" w:hAnsi="Times New Roman"/>
              <w:noProof/>
              <w:color w:val="0000FF"/>
              <w:sz w:val="24"/>
              <w:szCs w:val="24"/>
              <w:u w:val="single"/>
              <w:rPrChange w:id="4998" w:author="Doug Oldenburg" w:date="2011-08-01T16:40:00Z">
                <w:rPr>
                  <w:noProof/>
                  <w:sz w:val="24"/>
                  <w:szCs w:val="24"/>
                </w:rPr>
              </w:rPrChange>
            </w:rPr>
            <w:delText>5</w:delText>
          </w:r>
        </w:del>
        <w:del w:id="4999" w:author="EOS" w:date="2011-08-02T14:53:00Z">
          <w:r w:rsidRPr="00962591">
            <w:rPr>
              <w:rFonts w:ascii="Times New Roman" w:hAnsi="Times New Roman"/>
              <w:noProof/>
              <w:color w:val="0000FF"/>
              <w:sz w:val="24"/>
              <w:szCs w:val="24"/>
              <w:u w:val="single"/>
              <w:rPrChange w:id="5000" w:author="Doug Oldenburg" w:date="2011-08-01T16:40:00Z">
                <w:rPr>
                  <w:noProof/>
                  <w:sz w:val="24"/>
                  <w:szCs w:val="24"/>
                </w:rPr>
              </w:rPrChange>
            </w:rPr>
            <w:delText>3</w:delText>
          </w:r>
        </w:del>
      </w:ins>
      <w:ins w:id="5001" w:author="EOS" w:date="2011-07-25T22:31:00Z">
        <w:r w:rsidRPr="00756019">
          <w:rPr>
            <w:rFonts w:ascii="Times New Roman" w:hAnsi="Times New Roman"/>
            <w:color w:val="0000FF"/>
            <w:sz w:val="24"/>
            <w:szCs w:val="24"/>
            <w:u w:val="single"/>
          </w:rPr>
          <w:fldChar w:fldCharType="end"/>
        </w:r>
      </w:ins>
      <w:ins w:id="5002" w:author="EOS" w:date="2011-07-25T21:56:00Z">
        <w:r w:rsidRPr="00962591">
          <w:rPr>
            <w:rFonts w:ascii="Times New Roman" w:hAnsi="Times New Roman"/>
            <w:color w:val="0000FF"/>
            <w:sz w:val="24"/>
            <w:szCs w:val="24"/>
            <w:u w:val="single"/>
            <w:rPrChange w:id="5003" w:author="EOS" w:date="2011-07-25T23:03:00Z">
              <w:rPr>
                <w:sz w:val="24"/>
                <w:szCs w:val="24"/>
              </w:rPr>
            </w:rPrChange>
          </w:rPr>
          <w:t>a</w:t>
        </w:r>
        <w:r w:rsidRPr="00962591">
          <w:rPr>
            <w:rFonts w:ascii="Times New Roman" w:hAnsi="Times New Roman"/>
            <w:color w:val="0000FF"/>
            <w:sz w:val="24"/>
            <w:szCs w:val="24"/>
            <w:rPrChange w:id="5004" w:author="EOS" w:date="2011-07-25T23:03:00Z">
              <w:rPr>
                <w:sz w:val="24"/>
                <w:szCs w:val="24"/>
              </w:rPr>
            </w:rPrChange>
          </w:rPr>
          <w:t xml:space="preserve"> </w:t>
        </w:r>
        <w:r w:rsidRPr="00962591">
          <w:rPr>
            <w:rFonts w:ascii="Times New Roman" w:hAnsi="Times New Roman"/>
            <w:sz w:val="24"/>
            <w:szCs w:val="24"/>
            <w:rPrChange w:id="5005" w:author="EOS" w:date="2011-07-25T23:03:00Z">
              <w:rPr>
                <w:sz w:val="24"/>
                <w:szCs w:val="24"/>
              </w:rPr>
            </w:rPrChange>
          </w:rPr>
          <w:t>shows the new reference model</w:t>
        </w:r>
      </w:ins>
      <w:ins w:id="5006" w:author="EOS" w:date="2011-07-25T22:32:00Z">
        <w:r w:rsidRPr="00962591">
          <w:rPr>
            <w:rFonts w:ascii="Times New Roman" w:hAnsi="Times New Roman"/>
            <w:sz w:val="24"/>
            <w:szCs w:val="24"/>
            <w:rPrChange w:id="5007" w:author="EOS" w:date="2011-07-25T23:03:00Z">
              <w:rPr>
                <w:sz w:val="24"/>
                <w:szCs w:val="24"/>
              </w:rPr>
            </w:rPrChange>
          </w:rPr>
          <w:t xml:space="preserve"> with fixed cells </w:t>
        </w:r>
        <w:proofErr w:type="gramStart"/>
        <w:r w:rsidRPr="00962591">
          <w:rPr>
            <w:rFonts w:ascii="Times New Roman" w:hAnsi="Times New Roman"/>
            <w:sz w:val="24"/>
            <w:szCs w:val="24"/>
            <w:rPrChange w:id="5008" w:author="EOS" w:date="2011-07-25T23:03:00Z">
              <w:rPr>
                <w:sz w:val="24"/>
                <w:szCs w:val="24"/>
              </w:rPr>
            </w:rPrChange>
          </w:rPr>
          <w:t xml:space="preserve">along  </w:t>
        </w:r>
      </w:ins>
      <w:ins w:id="5009" w:author="EOS" w:date="2011-07-25T22:33:00Z">
        <w:r w:rsidRPr="00962591">
          <w:rPr>
            <w:rFonts w:ascii="Times New Roman" w:hAnsi="Times New Roman"/>
            <w:sz w:val="24"/>
            <w:szCs w:val="24"/>
            <w:rPrChange w:id="5010" w:author="EOS" w:date="2011-07-25T23:03:00Z">
              <w:rPr>
                <w:sz w:val="24"/>
                <w:szCs w:val="24"/>
              </w:rPr>
            </w:rPrChange>
          </w:rPr>
          <w:t>X</w:t>
        </w:r>
      </w:ins>
      <w:proofErr w:type="gramEnd"/>
      <w:ins w:id="5011" w:author="EOS" w:date="2011-07-25T22:32:00Z">
        <w:r w:rsidRPr="00962591">
          <w:rPr>
            <w:rFonts w:ascii="Times New Roman" w:hAnsi="Times New Roman"/>
            <w:sz w:val="24"/>
            <w:szCs w:val="24"/>
            <w:rPrChange w:id="5012" w:author="EOS" w:date="2011-07-25T23:03:00Z">
              <w:rPr>
                <w:sz w:val="24"/>
                <w:szCs w:val="24"/>
              </w:rPr>
            </w:rPrChange>
          </w:rPr>
          <w:t xml:space="preserve">=200 </w:t>
        </w:r>
      </w:ins>
      <w:ins w:id="5013" w:author="EOS" w:date="2011-07-25T22:33:00Z">
        <w:r w:rsidRPr="00962591">
          <w:rPr>
            <w:rFonts w:ascii="Times New Roman" w:hAnsi="Times New Roman"/>
            <w:sz w:val="24"/>
            <w:szCs w:val="24"/>
            <w:rPrChange w:id="5014" w:author="EOS" w:date="2011-07-25T23:03:00Z">
              <w:rPr>
                <w:sz w:val="24"/>
                <w:szCs w:val="24"/>
              </w:rPr>
            </w:rPrChange>
          </w:rPr>
          <w:t>and X=500 to the depth of 250 m.</w:t>
        </w:r>
      </w:ins>
      <w:ins w:id="5015" w:author="EOS" w:date="2011-07-25T22:54:00Z">
        <w:r w:rsidRPr="00962591">
          <w:rPr>
            <w:rFonts w:ascii="Times New Roman" w:hAnsi="Times New Roman"/>
            <w:sz w:val="24"/>
            <w:szCs w:val="24"/>
            <w:rPrChange w:id="5016" w:author="EOS" w:date="2011-07-25T23:03:00Z">
              <w:rPr>
                <w:sz w:val="24"/>
                <w:szCs w:val="24"/>
              </w:rPr>
            </w:rPrChange>
          </w:rPr>
          <w:t xml:space="preserve"> The data were inverted using inactive cells </w:t>
        </w:r>
      </w:ins>
      <w:ins w:id="5017" w:author="EOS" w:date="2011-07-25T22:55:00Z">
        <w:r w:rsidRPr="00962591">
          <w:rPr>
            <w:rFonts w:ascii="Times New Roman" w:hAnsi="Times New Roman"/>
            <w:sz w:val="24"/>
            <w:szCs w:val="24"/>
            <w:rPrChange w:id="5018" w:author="EOS" w:date="2011-07-25T23:03:00Z">
              <w:rPr>
                <w:sz w:val="24"/>
                <w:szCs w:val="24"/>
              </w:rPr>
            </w:rPrChange>
          </w:rPr>
          <w:t>constraint</w:t>
        </w:r>
      </w:ins>
      <w:ins w:id="5019" w:author="EOS" w:date="2011-07-25T22:54:00Z">
        <w:r w:rsidRPr="00962591">
          <w:rPr>
            <w:rFonts w:ascii="Times New Roman" w:hAnsi="Times New Roman"/>
            <w:sz w:val="24"/>
            <w:szCs w:val="24"/>
            <w:rPrChange w:id="5020" w:author="EOS" w:date="2011-07-25T23:03:00Z">
              <w:rPr>
                <w:sz w:val="24"/>
                <w:szCs w:val="24"/>
              </w:rPr>
            </w:rPrChange>
          </w:rPr>
          <w:t xml:space="preserve"> </w:t>
        </w:r>
      </w:ins>
      <w:ins w:id="5021" w:author="EOS" w:date="2011-07-25T22:55:00Z">
        <w:r w:rsidRPr="00962591">
          <w:rPr>
            <w:rFonts w:ascii="Times New Roman" w:hAnsi="Times New Roman"/>
            <w:sz w:val="24"/>
            <w:szCs w:val="24"/>
            <w:rPrChange w:id="5022" w:author="EOS" w:date="2011-07-25T23:03:00Z">
              <w:rPr>
                <w:sz w:val="24"/>
                <w:szCs w:val="24"/>
              </w:rPr>
            </w:rPrChange>
          </w:rPr>
          <w:t xml:space="preserve">with no ability to affect the </w:t>
        </w:r>
        <w:proofErr w:type="spellStart"/>
        <w:r w:rsidRPr="00962591">
          <w:rPr>
            <w:rFonts w:ascii="Times New Roman" w:hAnsi="Times New Roman"/>
            <w:sz w:val="24"/>
            <w:szCs w:val="24"/>
            <w:rPrChange w:id="5023" w:author="EOS" w:date="2011-07-25T23:03:00Z">
              <w:rPr>
                <w:sz w:val="24"/>
                <w:szCs w:val="24"/>
              </w:rPr>
            </w:rPrChange>
          </w:rPr>
          <w:t>neighbouring</w:t>
        </w:r>
        <w:proofErr w:type="spellEnd"/>
        <w:r w:rsidRPr="00962591">
          <w:rPr>
            <w:rFonts w:ascii="Times New Roman" w:hAnsi="Times New Roman"/>
            <w:sz w:val="24"/>
            <w:szCs w:val="24"/>
            <w:rPrChange w:id="5024" w:author="EOS" w:date="2011-07-25T23:03:00Z">
              <w:rPr>
                <w:sz w:val="24"/>
                <w:szCs w:val="24"/>
              </w:rPr>
            </w:rPrChange>
          </w:rPr>
          <w:t xml:space="preserve"> cells (</w:t>
        </w:r>
      </w:ins>
      <w:ins w:id="5025" w:author="EOS" w:date="2011-07-25T22:56:00Z">
        <w:r>
          <w:rPr>
            <w:rFonts w:ascii="Times New Roman" w:hAnsi="Times New Roman"/>
            <w:color w:val="0000FF"/>
            <w:sz w:val="24"/>
            <w:szCs w:val="24"/>
            <w:u w:val="single"/>
          </w:rPr>
          <w:fldChar w:fldCharType="begin"/>
        </w:r>
        <w:r w:rsidR="007E3981">
          <w:rPr>
            <w:rFonts w:ascii="Times New Roman" w:hAnsi="Times New Roman"/>
            <w:color w:val="0000FF"/>
            <w:sz w:val="24"/>
            <w:szCs w:val="24"/>
            <w:u w:val="single"/>
          </w:rPr>
          <w:instrText xml:space="preserve"> REF _Ref299396428 \h  \* MERGEFORMAT </w:instrText>
        </w:r>
      </w:ins>
      <w:r>
        <w:rPr>
          <w:rFonts w:ascii="Times New Roman" w:hAnsi="Times New Roman"/>
          <w:color w:val="0000FF"/>
          <w:sz w:val="24"/>
          <w:szCs w:val="24"/>
          <w:u w:val="single"/>
        </w:rPr>
      </w:r>
      <w:ins w:id="5026" w:author="EOS" w:date="2011-07-25T22:56:00Z">
        <w:r>
          <w:rPr>
            <w:rFonts w:ascii="Times New Roman" w:hAnsi="Times New Roman"/>
            <w:color w:val="0000FF"/>
            <w:sz w:val="24"/>
            <w:szCs w:val="24"/>
            <w:u w:val="single"/>
          </w:rPr>
          <w:fldChar w:fldCharType="separate"/>
        </w:r>
      </w:ins>
      <w:ins w:id="5027" w:author="EOS" w:date="2011-09-07T12:31:00Z">
        <w:r w:rsidRPr="00962591">
          <w:rPr>
            <w:rFonts w:ascii="Times New Roman" w:hAnsi="Times New Roman"/>
            <w:color w:val="0000FF"/>
            <w:sz w:val="24"/>
            <w:szCs w:val="24"/>
            <w:u w:val="single"/>
            <w:rPrChange w:id="5028" w:author="EOS" w:date="2011-09-07T12:31:00Z">
              <w:rPr>
                <w:sz w:val="24"/>
                <w:szCs w:val="24"/>
              </w:rPr>
            </w:rPrChange>
          </w:rPr>
          <w:t xml:space="preserve">Figure </w:t>
        </w:r>
        <w:r w:rsidRPr="00962591">
          <w:rPr>
            <w:rFonts w:ascii="Times New Roman" w:hAnsi="Times New Roman"/>
            <w:noProof/>
            <w:color w:val="0000FF"/>
            <w:sz w:val="24"/>
            <w:szCs w:val="24"/>
            <w:u w:val="single"/>
            <w:rPrChange w:id="5029" w:author="EOS" w:date="2011-09-07T12:31:00Z">
              <w:rPr>
                <w:noProof/>
                <w:sz w:val="24"/>
                <w:szCs w:val="24"/>
              </w:rPr>
            </w:rPrChange>
          </w:rPr>
          <w:t>54</w:t>
        </w:r>
      </w:ins>
      <w:ins w:id="5030" w:author="Doug Oldenburg" w:date="2011-08-01T16:40:00Z">
        <w:del w:id="5031" w:author="EOS" w:date="2011-08-02T14:31:00Z">
          <w:r w:rsidRPr="00962591">
            <w:rPr>
              <w:rFonts w:ascii="Times New Roman" w:hAnsi="Times New Roman"/>
              <w:color w:val="0000FF"/>
              <w:sz w:val="24"/>
              <w:szCs w:val="24"/>
              <w:u w:val="single"/>
              <w:rPrChange w:id="5032" w:author="Doug Oldenburg" w:date="2011-08-01T16:40:00Z">
                <w:rPr>
                  <w:sz w:val="24"/>
                  <w:szCs w:val="24"/>
                </w:rPr>
              </w:rPrChange>
            </w:rPr>
            <w:delText>F</w:delText>
          </w:r>
        </w:del>
        <w:del w:id="5033" w:author="EOS" w:date="2011-08-02T15:00:00Z">
          <w:r w:rsidRPr="00962591">
            <w:rPr>
              <w:rFonts w:ascii="Times New Roman" w:hAnsi="Times New Roman"/>
              <w:color w:val="0000FF"/>
              <w:sz w:val="24"/>
              <w:szCs w:val="24"/>
              <w:u w:val="single"/>
              <w:rPrChange w:id="5034" w:author="Doug Oldenburg" w:date="2011-08-01T16:40:00Z">
                <w:rPr>
                  <w:sz w:val="24"/>
                  <w:szCs w:val="24"/>
                </w:rPr>
              </w:rPrChange>
            </w:rPr>
            <w:delText xml:space="preserve">igure </w:delText>
          </w:r>
          <w:r w:rsidRPr="00962591">
            <w:rPr>
              <w:rFonts w:ascii="Times New Roman" w:hAnsi="Times New Roman"/>
              <w:noProof/>
              <w:color w:val="0000FF"/>
              <w:sz w:val="24"/>
              <w:szCs w:val="24"/>
              <w:u w:val="single"/>
              <w:rPrChange w:id="5035" w:author="Doug Oldenburg" w:date="2011-08-01T16:40:00Z">
                <w:rPr>
                  <w:noProof/>
                  <w:sz w:val="24"/>
                  <w:szCs w:val="24"/>
                </w:rPr>
              </w:rPrChange>
            </w:rPr>
            <w:delText>5</w:delText>
          </w:r>
        </w:del>
        <w:del w:id="5036" w:author="EOS" w:date="2011-08-02T14:53:00Z">
          <w:r w:rsidRPr="00962591">
            <w:rPr>
              <w:rFonts w:ascii="Times New Roman" w:hAnsi="Times New Roman"/>
              <w:noProof/>
              <w:color w:val="0000FF"/>
              <w:sz w:val="24"/>
              <w:szCs w:val="24"/>
              <w:u w:val="single"/>
              <w:rPrChange w:id="5037" w:author="Doug Oldenburg" w:date="2011-08-01T16:40:00Z">
                <w:rPr>
                  <w:noProof/>
                  <w:sz w:val="24"/>
                  <w:szCs w:val="24"/>
                </w:rPr>
              </w:rPrChange>
            </w:rPr>
            <w:delText>3</w:delText>
          </w:r>
        </w:del>
      </w:ins>
      <w:ins w:id="5038" w:author="EOS" w:date="2011-07-25T22:56:00Z">
        <w:r>
          <w:rPr>
            <w:rFonts w:ascii="Times New Roman" w:hAnsi="Times New Roman"/>
            <w:color w:val="0000FF"/>
            <w:sz w:val="24"/>
            <w:szCs w:val="24"/>
            <w:u w:val="single"/>
          </w:rPr>
          <w:fldChar w:fldCharType="end"/>
        </w:r>
        <w:r w:rsidR="007E3981">
          <w:rPr>
            <w:rFonts w:ascii="Times New Roman" w:hAnsi="Times New Roman"/>
            <w:color w:val="0000FF"/>
            <w:sz w:val="24"/>
            <w:szCs w:val="24"/>
            <w:u w:val="single"/>
          </w:rPr>
          <w:t>b</w:t>
        </w:r>
        <w:r w:rsidRPr="00962591">
          <w:rPr>
            <w:rFonts w:ascii="Times New Roman" w:hAnsi="Times New Roman"/>
            <w:sz w:val="24"/>
            <w:szCs w:val="24"/>
            <w:rPrChange w:id="5039" w:author="EOS" w:date="2011-07-25T23:03:00Z">
              <w:rPr>
                <w:rFonts w:ascii="Times New Roman" w:hAnsi="Times New Roman"/>
                <w:color w:val="0000FF"/>
                <w:sz w:val="24"/>
                <w:szCs w:val="24"/>
                <w:u w:val="single"/>
              </w:rPr>
            </w:rPrChange>
          </w:rPr>
          <w:t>)</w:t>
        </w:r>
      </w:ins>
      <w:ins w:id="5040" w:author="EOS" w:date="2011-07-25T23:00:00Z">
        <w:r w:rsidR="007E3981">
          <w:rPr>
            <w:rFonts w:ascii="Times New Roman" w:hAnsi="Times New Roman"/>
            <w:sz w:val="24"/>
            <w:szCs w:val="24"/>
          </w:rPr>
          <w:t xml:space="preserve">, with ability to </w:t>
        </w:r>
      </w:ins>
      <w:ins w:id="5041" w:author="EOS" w:date="2011-07-25T23:01:00Z">
        <w:r w:rsidR="007E3981">
          <w:rPr>
            <w:rFonts w:ascii="Times New Roman" w:hAnsi="Times New Roman"/>
            <w:sz w:val="24"/>
            <w:szCs w:val="24"/>
          </w:rPr>
          <w:t>interfere</w:t>
        </w:r>
      </w:ins>
      <w:ins w:id="5042" w:author="EOS" w:date="2011-07-25T23:00:00Z">
        <w:r w:rsidR="007E3981">
          <w:rPr>
            <w:rFonts w:ascii="Times New Roman" w:hAnsi="Times New Roman"/>
            <w:sz w:val="24"/>
            <w:szCs w:val="24"/>
          </w:rPr>
          <w:t xml:space="preserve"> with the </w:t>
        </w:r>
        <w:proofErr w:type="spellStart"/>
        <w:r w:rsidR="007E3981">
          <w:rPr>
            <w:rFonts w:ascii="Times New Roman" w:hAnsi="Times New Roman"/>
            <w:sz w:val="24"/>
            <w:szCs w:val="24"/>
          </w:rPr>
          <w:t>neighbours</w:t>
        </w:r>
        <w:proofErr w:type="spellEnd"/>
        <w:r w:rsidR="007E3981">
          <w:rPr>
            <w:rFonts w:ascii="Times New Roman" w:hAnsi="Times New Roman"/>
            <w:sz w:val="24"/>
            <w:szCs w:val="24"/>
          </w:rPr>
          <w:t xml:space="preserve"> </w:t>
        </w:r>
      </w:ins>
      <w:ins w:id="5043" w:author="EOS" w:date="2011-07-25T22:56:00Z">
        <w:r w:rsidRPr="00962591">
          <w:rPr>
            <w:rFonts w:ascii="Times New Roman" w:hAnsi="Times New Roman"/>
            <w:sz w:val="24"/>
            <w:szCs w:val="24"/>
            <w:rPrChange w:id="5044" w:author="EOS" w:date="2011-07-25T23:03:00Z">
              <w:rPr>
                <w:sz w:val="24"/>
                <w:szCs w:val="24"/>
              </w:rPr>
            </w:rPrChange>
          </w:rPr>
          <w:t>(</w:t>
        </w:r>
        <w:r>
          <w:rPr>
            <w:rFonts w:ascii="Times New Roman" w:hAnsi="Times New Roman"/>
            <w:color w:val="0000FF"/>
            <w:sz w:val="24"/>
            <w:szCs w:val="24"/>
            <w:u w:val="single"/>
          </w:rPr>
          <w:fldChar w:fldCharType="begin"/>
        </w:r>
        <w:r w:rsidR="007E3981">
          <w:rPr>
            <w:rFonts w:ascii="Times New Roman" w:hAnsi="Times New Roman"/>
            <w:color w:val="0000FF"/>
            <w:sz w:val="24"/>
            <w:szCs w:val="24"/>
            <w:u w:val="single"/>
          </w:rPr>
          <w:instrText xml:space="preserve"> REF _Ref299396428 \h  \* MERGEFORMAT </w:instrText>
        </w:r>
      </w:ins>
      <w:r>
        <w:rPr>
          <w:rFonts w:ascii="Times New Roman" w:hAnsi="Times New Roman"/>
          <w:color w:val="0000FF"/>
          <w:sz w:val="24"/>
          <w:szCs w:val="24"/>
          <w:u w:val="single"/>
        </w:rPr>
      </w:r>
      <w:ins w:id="5045" w:author="EOS" w:date="2011-07-25T22:56:00Z">
        <w:r>
          <w:rPr>
            <w:rFonts w:ascii="Times New Roman" w:hAnsi="Times New Roman"/>
            <w:color w:val="0000FF"/>
            <w:sz w:val="24"/>
            <w:szCs w:val="24"/>
            <w:u w:val="single"/>
          </w:rPr>
          <w:fldChar w:fldCharType="separate"/>
        </w:r>
      </w:ins>
      <w:ins w:id="5046" w:author="EOS" w:date="2011-09-07T12:31:00Z">
        <w:r w:rsidRPr="00962591">
          <w:rPr>
            <w:rFonts w:ascii="Times New Roman" w:hAnsi="Times New Roman"/>
            <w:color w:val="0000FF"/>
            <w:sz w:val="24"/>
            <w:szCs w:val="24"/>
            <w:u w:val="single"/>
            <w:rPrChange w:id="5047" w:author="EOS" w:date="2011-09-07T12:31:00Z">
              <w:rPr>
                <w:sz w:val="24"/>
                <w:szCs w:val="24"/>
              </w:rPr>
            </w:rPrChange>
          </w:rPr>
          <w:t xml:space="preserve">Figure </w:t>
        </w:r>
        <w:r w:rsidRPr="00962591">
          <w:rPr>
            <w:rFonts w:ascii="Times New Roman" w:hAnsi="Times New Roman"/>
            <w:noProof/>
            <w:color w:val="0000FF"/>
            <w:sz w:val="24"/>
            <w:szCs w:val="24"/>
            <w:u w:val="single"/>
            <w:rPrChange w:id="5048" w:author="EOS" w:date="2011-09-07T12:31:00Z">
              <w:rPr>
                <w:noProof/>
                <w:sz w:val="24"/>
                <w:szCs w:val="24"/>
              </w:rPr>
            </w:rPrChange>
          </w:rPr>
          <w:t>54</w:t>
        </w:r>
      </w:ins>
      <w:ins w:id="5049" w:author="Doug Oldenburg" w:date="2011-08-01T16:40:00Z">
        <w:del w:id="5050" w:author="EOS" w:date="2011-08-02T14:31:00Z">
          <w:r w:rsidRPr="00962591">
            <w:rPr>
              <w:rFonts w:ascii="Times New Roman" w:hAnsi="Times New Roman"/>
              <w:color w:val="0000FF"/>
              <w:sz w:val="24"/>
              <w:szCs w:val="24"/>
              <w:u w:val="single"/>
              <w:rPrChange w:id="5051" w:author="Doug Oldenburg" w:date="2011-08-01T16:40:00Z">
                <w:rPr>
                  <w:sz w:val="24"/>
                  <w:szCs w:val="24"/>
                </w:rPr>
              </w:rPrChange>
            </w:rPr>
            <w:delText>F</w:delText>
          </w:r>
        </w:del>
        <w:del w:id="5052" w:author="EOS" w:date="2011-08-02T15:00:00Z">
          <w:r w:rsidRPr="00962591">
            <w:rPr>
              <w:rFonts w:ascii="Times New Roman" w:hAnsi="Times New Roman"/>
              <w:color w:val="0000FF"/>
              <w:sz w:val="24"/>
              <w:szCs w:val="24"/>
              <w:u w:val="single"/>
              <w:rPrChange w:id="5053" w:author="Doug Oldenburg" w:date="2011-08-01T16:40:00Z">
                <w:rPr>
                  <w:sz w:val="24"/>
                  <w:szCs w:val="24"/>
                </w:rPr>
              </w:rPrChange>
            </w:rPr>
            <w:delText xml:space="preserve">igure </w:delText>
          </w:r>
          <w:r w:rsidRPr="00962591">
            <w:rPr>
              <w:rFonts w:ascii="Times New Roman" w:hAnsi="Times New Roman"/>
              <w:noProof/>
              <w:color w:val="0000FF"/>
              <w:sz w:val="24"/>
              <w:szCs w:val="24"/>
              <w:u w:val="single"/>
              <w:rPrChange w:id="5054" w:author="Doug Oldenburg" w:date="2011-08-01T16:40:00Z">
                <w:rPr>
                  <w:noProof/>
                  <w:sz w:val="24"/>
                  <w:szCs w:val="24"/>
                </w:rPr>
              </w:rPrChange>
            </w:rPr>
            <w:delText>5</w:delText>
          </w:r>
        </w:del>
        <w:del w:id="5055" w:author="EOS" w:date="2011-08-02T14:53:00Z">
          <w:r w:rsidRPr="00962591">
            <w:rPr>
              <w:rFonts w:ascii="Times New Roman" w:hAnsi="Times New Roman"/>
              <w:noProof/>
              <w:color w:val="0000FF"/>
              <w:sz w:val="24"/>
              <w:szCs w:val="24"/>
              <w:u w:val="single"/>
              <w:rPrChange w:id="5056" w:author="Doug Oldenburg" w:date="2011-08-01T16:40:00Z">
                <w:rPr>
                  <w:noProof/>
                  <w:sz w:val="24"/>
                  <w:szCs w:val="24"/>
                </w:rPr>
              </w:rPrChange>
            </w:rPr>
            <w:delText>3</w:delText>
          </w:r>
        </w:del>
      </w:ins>
      <w:ins w:id="5057" w:author="EOS" w:date="2011-07-25T22:56:00Z">
        <w:r>
          <w:rPr>
            <w:rFonts w:ascii="Times New Roman" w:hAnsi="Times New Roman"/>
            <w:color w:val="0000FF"/>
            <w:sz w:val="24"/>
            <w:szCs w:val="24"/>
            <w:u w:val="single"/>
          </w:rPr>
          <w:fldChar w:fldCharType="end"/>
        </w:r>
      </w:ins>
      <w:ins w:id="5058" w:author="EOS" w:date="2011-07-25T22:57:00Z">
        <w:r w:rsidR="007E3981">
          <w:rPr>
            <w:rFonts w:ascii="Times New Roman" w:hAnsi="Times New Roman"/>
            <w:color w:val="0000FF"/>
            <w:sz w:val="24"/>
            <w:szCs w:val="24"/>
            <w:u w:val="single"/>
          </w:rPr>
          <w:t>c</w:t>
        </w:r>
      </w:ins>
      <w:ins w:id="5059" w:author="EOS" w:date="2011-07-25T22:56:00Z">
        <w:r w:rsidR="007E3981">
          <w:rPr>
            <w:rFonts w:ascii="Times New Roman" w:hAnsi="Times New Roman"/>
            <w:sz w:val="24"/>
            <w:szCs w:val="24"/>
          </w:rPr>
          <w:t xml:space="preserve">) and in combination with the weighting matrix </w:t>
        </w:r>
        <w:r w:rsidRPr="00962591">
          <w:rPr>
            <w:rFonts w:ascii="Times New Roman" w:hAnsi="Times New Roman"/>
            <w:sz w:val="24"/>
            <w:szCs w:val="24"/>
            <w:rPrChange w:id="5060" w:author="EOS" w:date="2011-07-25T23:03:00Z">
              <w:rPr>
                <w:sz w:val="24"/>
                <w:szCs w:val="24"/>
              </w:rPr>
            </w:rPrChange>
          </w:rPr>
          <w:t>(</w:t>
        </w:r>
        <w:r>
          <w:rPr>
            <w:rFonts w:ascii="Times New Roman" w:hAnsi="Times New Roman"/>
            <w:color w:val="0000FF"/>
            <w:sz w:val="24"/>
            <w:szCs w:val="24"/>
            <w:u w:val="single"/>
          </w:rPr>
          <w:fldChar w:fldCharType="begin"/>
        </w:r>
        <w:r w:rsidR="007E3981">
          <w:rPr>
            <w:rFonts w:ascii="Times New Roman" w:hAnsi="Times New Roman"/>
            <w:color w:val="0000FF"/>
            <w:sz w:val="24"/>
            <w:szCs w:val="24"/>
            <w:u w:val="single"/>
          </w:rPr>
          <w:instrText xml:space="preserve"> REF _Ref299396428 \h  \* MERGEFORMAT </w:instrText>
        </w:r>
      </w:ins>
      <w:r>
        <w:rPr>
          <w:rFonts w:ascii="Times New Roman" w:hAnsi="Times New Roman"/>
          <w:color w:val="0000FF"/>
          <w:sz w:val="24"/>
          <w:szCs w:val="24"/>
          <w:u w:val="single"/>
        </w:rPr>
      </w:r>
      <w:ins w:id="5061" w:author="EOS" w:date="2011-07-25T22:56:00Z">
        <w:r>
          <w:rPr>
            <w:rFonts w:ascii="Times New Roman" w:hAnsi="Times New Roman"/>
            <w:color w:val="0000FF"/>
            <w:sz w:val="24"/>
            <w:szCs w:val="24"/>
            <w:u w:val="single"/>
          </w:rPr>
          <w:fldChar w:fldCharType="separate"/>
        </w:r>
      </w:ins>
      <w:ins w:id="5062" w:author="EOS" w:date="2011-09-07T12:31:00Z">
        <w:r w:rsidRPr="00962591">
          <w:rPr>
            <w:rFonts w:ascii="Times New Roman" w:hAnsi="Times New Roman"/>
            <w:color w:val="0000FF"/>
            <w:sz w:val="24"/>
            <w:szCs w:val="24"/>
            <w:u w:val="single"/>
            <w:rPrChange w:id="5063" w:author="EOS" w:date="2011-09-07T12:31:00Z">
              <w:rPr>
                <w:sz w:val="24"/>
                <w:szCs w:val="24"/>
              </w:rPr>
            </w:rPrChange>
          </w:rPr>
          <w:t xml:space="preserve">Figure </w:t>
        </w:r>
        <w:r w:rsidRPr="00962591">
          <w:rPr>
            <w:rFonts w:ascii="Times New Roman" w:hAnsi="Times New Roman"/>
            <w:noProof/>
            <w:color w:val="0000FF"/>
            <w:sz w:val="24"/>
            <w:szCs w:val="24"/>
            <w:u w:val="single"/>
            <w:rPrChange w:id="5064" w:author="EOS" w:date="2011-09-07T12:31:00Z">
              <w:rPr>
                <w:noProof/>
                <w:sz w:val="24"/>
                <w:szCs w:val="24"/>
              </w:rPr>
            </w:rPrChange>
          </w:rPr>
          <w:t>54</w:t>
        </w:r>
      </w:ins>
      <w:ins w:id="5065" w:author="Doug Oldenburg" w:date="2011-08-01T16:40:00Z">
        <w:del w:id="5066" w:author="EOS" w:date="2011-08-02T14:31:00Z">
          <w:r w:rsidRPr="00962591">
            <w:rPr>
              <w:rFonts w:ascii="Times New Roman" w:hAnsi="Times New Roman"/>
              <w:color w:val="0000FF"/>
              <w:sz w:val="24"/>
              <w:szCs w:val="24"/>
              <w:u w:val="single"/>
              <w:rPrChange w:id="5067" w:author="Doug Oldenburg" w:date="2011-08-01T16:40:00Z">
                <w:rPr>
                  <w:sz w:val="24"/>
                  <w:szCs w:val="24"/>
                </w:rPr>
              </w:rPrChange>
            </w:rPr>
            <w:delText>F</w:delText>
          </w:r>
        </w:del>
        <w:del w:id="5068" w:author="EOS" w:date="2011-08-02T15:00:00Z">
          <w:r w:rsidRPr="00962591">
            <w:rPr>
              <w:rFonts w:ascii="Times New Roman" w:hAnsi="Times New Roman"/>
              <w:color w:val="0000FF"/>
              <w:sz w:val="24"/>
              <w:szCs w:val="24"/>
              <w:u w:val="single"/>
              <w:rPrChange w:id="5069" w:author="Doug Oldenburg" w:date="2011-08-01T16:40:00Z">
                <w:rPr>
                  <w:sz w:val="24"/>
                  <w:szCs w:val="24"/>
                </w:rPr>
              </w:rPrChange>
            </w:rPr>
            <w:delText xml:space="preserve">igure </w:delText>
          </w:r>
          <w:r w:rsidRPr="00962591">
            <w:rPr>
              <w:rFonts w:ascii="Times New Roman" w:hAnsi="Times New Roman"/>
              <w:noProof/>
              <w:color w:val="0000FF"/>
              <w:sz w:val="24"/>
              <w:szCs w:val="24"/>
              <w:u w:val="single"/>
              <w:rPrChange w:id="5070" w:author="Doug Oldenburg" w:date="2011-08-01T16:40:00Z">
                <w:rPr>
                  <w:noProof/>
                  <w:sz w:val="24"/>
                  <w:szCs w:val="24"/>
                </w:rPr>
              </w:rPrChange>
            </w:rPr>
            <w:delText>5</w:delText>
          </w:r>
        </w:del>
        <w:del w:id="5071" w:author="EOS" w:date="2011-08-02T14:53:00Z">
          <w:r w:rsidRPr="00962591">
            <w:rPr>
              <w:rFonts w:ascii="Times New Roman" w:hAnsi="Times New Roman"/>
              <w:noProof/>
              <w:color w:val="0000FF"/>
              <w:sz w:val="24"/>
              <w:szCs w:val="24"/>
              <w:u w:val="single"/>
              <w:rPrChange w:id="5072" w:author="Doug Oldenburg" w:date="2011-08-01T16:40:00Z">
                <w:rPr>
                  <w:noProof/>
                  <w:sz w:val="24"/>
                  <w:szCs w:val="24"/>
                </w:rPr>
              </w:rPrChange>
            </w:rPr>
            <w:delText>3</w:delText>
          </w:r>
        </w:del>
      </w:ins>
      <w:ins w:id="5073" w:author="EOS" w:date="2011-07-25T22:56:00Z">
        <w:r>
          <w:rPr>
            <w:rFonts w:ascii="Times New Roman" w:hAnsi="Times New Roman"/>
            <w:color w:val="0000FF"/>
            <w:sz w:val="24"/>
            <w:szCs w:val="24"/>
            <w:u w:val="single"/>
          </w:rPr>
          <w:fldChar w:fldCharType="end"/>
        </w:r>
      </w:ins>
      <w:ins w:id="5074" w:author="EOS" w:date="2011-07-25T22:57:00Z">
        <w:r w:rsidR="007E3981">
          <w:rPr>
            <w:rFonts w:ascii="Times New Roman" w:hAnsi="Times New Roman"/>
            <w:color w:val="0000FF"/>
            <w:sz w:val="24"/>
            <w:szCs w:val="24"/>
            <w:u w:val="single"/>
          </w:rPr>
          <w:t>d</w:t>
        </w:r>
      </w:ins>
      <w:ins w:id="5075" w:author="EOS" w:date="2011-07-25T22:56:00Z">
        <w:r w:rsidR="007E3981">
          <w:rPr>
            <w:rFonts w:ascii="Times New Roman" w:hAnsi="Times New Roman"/>
            <w:sz w:val="24"/>
            <w:szCs w:val="24"/>
          </w:rPr>
          <w:t>)</w:t>
        </w:r>
      </w:ins>
      <w:ins w:id="5076" w:author="EOS" w:date="2011-07-25T23:01:00Z">
        <w:r w:rsidR="007E3981">
          <w:rPr>
            <w:rFonts w:ascii="Times New Roman" w:hAnsi="Times New Roman"/>
            <w:sz w:val="24"/>
            <w:szCs w:val="24"/>
          </w:rPr>
          <w:t>.</w:t>
        </w:r>
      </w:ins>
    </w:p>
    <w:p w:rsidR="007E3981" w:rsidRDefault="007E3981" w:rsidP="009D6562">
      <w:pPr>
        <w:rPr>
          <w:ins w:id="5077" w:author="EOS" w:date="2011-07-25T22:02:00Z"/>
        </w:rPr>
      </w:pPr>
    </w:p>
    <w:p w:rsidR="007E3981" w:rsidRDefault="00F24369" w:rsidP="009D6F16">
      <w:pPr>
        <w:pStyle w:val="HTMLPreformatted"/>
        <w:rPr>
          <w:ins w:id="5078" w:author="EOS" w:date="2011-07-25T22:02:00Z"/>
          <w:color w:val="993300"/>
        </w:rPr>
      </w:pPr>
      <w:ins w:id="5079" w:author="EOS" w:date="2011-07-25T22:02:00Z">
        <w:r>
          <w:pict>
            <v:rect id="_x0000_i1171" style="width:0;height:1.5pt" o:hralign="center" o:hrstd="t" o:hr="t" fillcolor="#a0a0a0" stroked="f"/>
          </w:pict>
        </w:r>
      </w:ins>
    </w:p>
    <w:p w:rsidR="007E3981" w:rsidRPr="002131EB" w:rsidRDefault="007E3981" w:rsidP="002131EB">
      <w:pPr>
        <w:rPr>
          <w:ins w:id="5080" w:author="EOS" w:date="2011-07-25T22:03:00Z"/>
          <w:rFonts w:ascii="Courier New" w:hAnsi="Courier New" w:cs="Courier New"/>
          <w:color w:val="993300"/>
          <w:sz w:val="20"/>
          <w:szCs w:val="20"/>
        </w:rPr>
      </w:pPr>
      <w:ins w:id="5081" w:author="EOS" w:date="2011-07-25T22:03:00Z">
        <w:r w:rsidRPr="002131EB">
          <w:rPr>
            <w:rFonts w:ascii="Courier New" w:hAnsi="Courier New" w:cs="Courier New"/>
            <w:color w:val="993300"/>
            <w:sz w:val="20"/>
            <w:szCs w:val="20"/>
          </w:rPr>
          <w:t>OBS LOC_XZ obs_dc_n.dat</w:t>
        </w:r>
      </w:ins>
    </w:p>
    <w:p w:rsidR="007E3981" w:rsidRPr="002131EB" w:rsidRDefault="007E3981" w:rsidP="002131EB">
      <w:pPr>
        <w:rPr>
          <w:ins w:id="5082" w:author="EOS" w:date="2011-07-25T22:03:00Z"/>
          <w:rFonts w:ascii="Courier New" w:hAnsi="Courier New" w:cs="Courier New"/>
          <w:color w:val="993300"/>
          <w:sz w:val="20"/>
          <w:szCs w:val="20"/>
        </w:rPr>
      </w:pPr>
      <w:ins w:id="5083" w:author="EOS" w:date="2011-07-25T22:03:00Z">
        <w:r w:rsidRPr="002131EB">
          <w:rPr>
            <w:rFonts w:ascii="Courier New" w:hAnsi="Courier New" w:cs="Courier New"/>
            <w:color w:val="993300"/>
            <w:sz w:val="20"/>
            <w:szCs w:val="20"/>
          </w:rPr>
          <w:t>MESH FILE mesh2d.txt</w:t>
        </w:r>
      </w:ins>
    </w:p>
    <w:p w:rsidR="007E3981" w:rsidRPr="002131EB" w:rsidRDefault="007E3981" w:rsidP="002131EB">
      <w:pPr>
        <w:rPr>
          <w:ins w:id="5084" w:author="EOS" w:date="2011-07-25T22:03:00Z"/>
          <w:rFonts w:ascii="Courier New" w:hAnsi="Courier New" w:cs="Courier New"/>
          <w:color w:val="993300"/>
          <w:sz w:val="20"/>
          <w:szCs w:val="20"/>
        </w:rPr>
      </w:pPr>
      <w:ins w:id="5085" w:author="EOS" w:date="2011-07-25T22:03:00Z">
        <w:r w:rsidRPr="002131EB">
          <w:rPr>
            <w:rFonts w:ascii="Courier New" w:hAnsi="Courier New" w:cs="Courier New"/>
            <w:color w:val="993300"/>
            <w:sz w:val="20"/>
            <w:szCs w:val="20"/>
          </w:rPr>
          <w:t>INVMODE CG</w:t>
        </w:r>
      </w:ins>
    </w:p>
    <w:p w:rsidR="007E3981" w:rsidRPr="002131EB" w:rsidRDefault="007E3981" w:rsidP="002131EB">
      <w:pPr>
        <w:rPr>
          <w:ins w:id="5086" w:author="EOS" w:date="2011-07-25T22:03:00Z"/>
          <w:rFonts w:ascii="Courier New" w:hAnsi="Courier New" w:cs="Courier New"/>
          <w:color w:val="993300"/>
          <w:sz w:val="20"/>
          <w:szCs w:val="20"/>
        </w:rPr>
      </w:pPr>
      <w:ins w:id="5087" w:author="EOS" w:date="2011-07-25T22:03:00Z">
        <w:r w:rsidRPr="002131EB">
          <w:rPr>
            <w:rFonts w:ascii="Courier New" w:hAnsi="Courier New" w:cs="Courier New"/>
            <w:color w:val="993300"/>
            <w:sz w:val="20"/>
            <w:szCs w:val="20"/>
          </w:rPr>
          <w:t>REF_MOD FILE ref.con</w:t>
        </w:r>
      </w:ins>
    </w:p>
    <w:p w:rsidR="007E3981" w:rsidRDefault="007E3981" w:rsidP="002131EB">
      <w:pPr>
        <w:rPr>
          <w:ins w:id="5088" w:author="EOS" w:date="2011-07-25T22:02:00Z"/>
        </w:rPr>
      </w:pPr>
      <w:ins w:id="5089" w:author="EOS" w:date="2011-07-25T22:03:00Z">
        <w:r w:rsidRPr="002131EB">
          <w:rPr>
            <w:rFonts w:ascii="Courier New" w:hAnsi="Courier New" w:cs="Courier New"/>
            <w:color w:val="993300"/>
            <w:sz w:val="20"/>
            <w:szCs w:val="20"/>
          </w:rPr>
          <w:t>ACTIVE_CELLS active.txt</w:t>
        </w:r>
      </w:ins>
      <w:ins w:id="5090" w:author="EOS" w:date="2011-07-25T22:02:00Z">
        <w:r w:rsidR="00F24369">
          <w:pict>
            <v:rect id="_x0000_i1172" style="width:0;height:1.5pt" o:hralign="center" o:hrstd="t" o:hr="t" fillcolor="#a0a0a0" stroked="f"/>
          </w:pict>
        </w:r>
      </w:ins>
    </w:p>
    <w:p w:rsidR="007E3981" w:rsidDel="00565335" w:rsidRDefault="007E3981" w:rsidP="009D6562">
      <w:pPr>
        <w:rPr>
          <w:del w:id="5091" w:author="EOS" w:date="2011-07-25T22:02:00Z"/>
        </w:rPr>
      </w:pPr>
    </w:p>
    <w:p w:rsidR="007E3981" w:rsidRDefault="007E3981" w:rsidP="009D6F16">
      <w:pPr>
        <w:rPr>
          <w:ins w:id="5092" w:author="EOS" w:date="2011-07-25T22:40:00Z"/>
        </w:rPr>
      </w:pPr>
    </w:p>
    <w:p w:rsidR="007E3981" w:rsidRPr="007E3981" w:rsidRDefault="00962591" w:rsidP="009D6F16">
      <w:pPr>
        <w:rPr>
          <w:ins w:id="5093" w:author="EOS" w:date="2011-07-25T22:40:00Z"/>
          <w:rFonts w:ascii="Times New Roman" w:hAnsi="Times New Roman"/>
          <w:sz w:val="24"/>
          <w:szCs w:val="24"/>
          <w:rPrChange w:id="5094" w:author="Unknown">
            <w:rPr>
              <w:ins w:id="5095" w:author="EOS" w:date="2011-07-25T22:40:00Z"/>
              <w:szCs w:val="24"/>
            </w:rPr>
          </w:rPrChange>
        </w:rPr>
      </w:pPr>
      <w:ins w:id="5096" w:author="EOS" w:date="2011-07-25T22:41:00Z">
        <w:r w:rsidRPr="00962591">
          <w:rPr>
            <w:rFonts w:ascii="Times New Roman" w:hAnsi="Times New Roman"/>
            <w:sz w:val="24"/>
            <w:szCs w:val="24"/>
            <w:rPrChange w:id="5097" w:author="EOS" w:date="2011-07-25T23:03:00Z">
              <w:rPr>
                <w:sz w:val="24"/>
                <w:szCs w:val="24"/>
              </w:rPr>
            </w:rPrChange>
          </w:rPr>
          <w:t xml:space="preserve">Finally, the area of inactive cells was extended, simulating a scenario, when a-priori information </w:t>
        </w:r>
        <w:del w:id="5098" w:author="Doug Oldenburg" w:date="2011-08-01T18:28:00Z">
          <w:r w:rsidRPr="00962591">
            <w:rPr>
              <w:rFonts w:ascii="Times New Roman" w:hAnsi="Times New Roman"/>
              <w:sz w:val="24"/>
              <w:szCs w:val="24"/>
              <w:rPrChange w:id="5099" w:author="EOS" w:date="2011-07-25T23:03:00Z">
                <w:rPr>
                  <w:sz w:val="24"/>
                  <w:szCs w:val="24"/>
                </w:rPr>
              </w:rPrChange>
            </w:rPr>
            <w:delText>includes knowledge of geological continuity in some directions.</w:delText>
          </w:r>
        </w:del>
      </w:ins>
      <w:ins w:id="5100" w:author="Doug Oldenburg" w:date="2011-08-01T18:28:00Z">
        <w:r w:rsidR="007E3981">
          <w:rPr>
            <w:rFonts w:ascii="Times New Roman" w:hAnsi="Times New Roman"/>
            <w:sz w:val="24"/>
            <w:szCs w:val="24"/>
          </w:rPr>
          <w:t>suggests that the anomalous conductivity lies between the two boreholes.</w:t>
        </w:r>
      </w:ins>
      <w:ins w:id="5101" w:author="Doug Oldenburg" w:date="2011-08-01T18:29:00Z">
        <w:r w:rsidR="007E3981">
          <w:rPr>
            <w:rFonts w:ascii="Times New Roman" w:hAnsi="Times New Roman"/>
            <w:sz w:val="24"/>
            <w:szCs w:val="24"/>
          </w:rPr>
          <w:t xml:space="preserve"> </w:t>
        </w:r>
      </w:ins>
      <w:ins w:id="5102" w:author="EOS" w:date="2011-07-25T22:41:00Z">
        <w:r w:rsidRPr="00962591">
          <w:rPr>
            <w:rFonts w:ascii="Times New Roman" w:hAnsi="Times New Roman"/>
            <w:sz w:val="24"/>
            <w:szCs w:val="24"/>
            <w:rPrChange w:id="5103" w:author="EOS" w:date="2011-07-25T23:03:00Z">
              <w:rPr>
                <w:sz w:val="24"/>
                <w:szCs w:val="24"/>
              </w:rPr>
            </w:rPrChange>
          </w:rPr>
          <w:t xml:space="preserve"> </w:t>
        </w:r>
      </w:ins>
      <w:ins w:id="5104" w:author="EOS" w:date="2011-07-25T22:43:00Z">
        <w:r w:rsidRPr="00962591">
          <w:rPr>
            <w:rFonts w:ascii="Times New Roman" w:hAnsi="Times New Roman"/>
            <w:sz w:val="24"/>
            <w:szCs w:val="24"/>
            <w:rPrChange w:id="5105" w:author="EOS" w:date="2011-07-25T23:03:00Z">
              <w:rPr>
                <w:sz w:val="24"/>
                <w:szCs w:val="24"/>
              </w:rPr>
            </w:rPrChange>
          </w:rPr>
          <w:t>The final control file used for inverting data under these constraints is presented below:</w:t>
        </w:r>
      </w:ins>
    </w:p>
    <w:p w:rsidR="007E3981" w:rsidRDefault="007E3981" w:rsidP="009D6562">
      <w:pPr>
        <w:rPr>
          <w:ins w:id="5106" w:author="EOS" w:date="2011-07-25T22:43:00Z"/>
        </w:rPr>
      </w:pPr>
    </w:p>
    <w:p w:rsidR="007E3981" w:rsidRDefault="00F24369" w:rsidP="00565335">
      <w:pPr>
        <w:pStyle w:val="HTMLPreformatted"/>
        <w:rPr>
          <w:ins w:id="5107" w:author="EOS" w:date="2011-07-25T22:43:00Z"/>
          <w:color w:val="993300"/>
        </w:rPr>
      </w:pPr>
      <w:ins w:id="5108" w:author="EOS" w:date="2011-07-25T22:43:00Z">
        <w:r>
          <w:pict>
            <v:rect id="_x0000_i1173" style="width:0;height:1.5pt" o:hralign="center" o:hrstd="t" o:hr="t" fillcolor="#a0a0a0" stroked="f"/>
          </w:pict>
        </w:r>
      </w:ins>
    </w:p>
    <w:p w:rsidR="007E3981" w:rsidRPr="00EF374C" w:rsidRDefault="007E3981" w:rsidP="00EF374C">
      <w:pPr>
        <w:rPr>
          <w:ins w:id="5109" w:author="EOS" w:date="2011-07-25T22:44:00Z"/>
          <w:rFonts w:ascii="Courier New" w:hAnsi="Courier New" w:cs="Courier New"/>
          <w:color w:val="993300"/>
          <w:sz w:val="20"/>
          <w:szCs w:val="20"/>
        </w:rPr>
      </w:pPr>
      <w:ins w:id="5110" w:author="EOS" w:date="2011-07-25T22:44:00Z">
        <w:r w:rsidRPr="00EF374C">
          <w:rPr>
            <w:rFonts w:ascii="Courier New" w:hAnsi="Courier New" w:cs="Courier New"/>
            <w:color w:val="993300"/>
            <w:sz w:val="20"/>
            <w:szCs w:val="20"/>
          </w:rPr>
          <w:t>OBS LOC_XZ obs_dc_n.dat</w:t>
        </w:r>
      </w:ins>
    </w:p>
    <w:p w:rsidR="007E3981" w:rsidRPr="00EF374C" w:rsidRDefault="007E3981" w:rsidP="00EF374C">
      <w:pPr>
        <w:rPr>
          <w:ins w:id="5111" w:author="EOS" w:date="2011-07-25T22:44:00Z"/>
          <w:rFonts w:ascii="Courier New" w:hAnsi="Courier New" w:cs="Courier New"/>
          <w:color w:val="993300"/>
          <w:sz w:val="20"/>
          <w:szCs w:val="20"/>
        </w:rPr>
      </w:pPr>
      <w:ins w:id="5112" w:author="EOS" w:date="2011-07-25T22:44:00Z">
        <w:r w:rsidRPr="00EF374C">
          <w:rPr>
            <w:rFonts w:ascii="Courier New" w:hAnsi="Courier New" w:cs="Courier New"/>
            <w:color w:val="993300"/>
            <w:sz w:val="20"/>
            <w:szCs w:val="20"/>
          </w:rPr>
          <w:t>MESH FILE mesh2d.txt</w:t>
        </w:r>
      </w:ins>
    </w:p>
    <w:p w:rsidR="007E3981" w:rsidRPr="00EF374C" w:rsidRDefault="007E3981" w:rsidP="00EF374C">
      <w:pPr>
        <w:rPr>
          <w:ins w:id="5113" w:author="EOS" w:date="2011-07-25T22:44:00Z"/>
          <w:rFonts w:ascii="Courier New" w:hAnsi="Courier New" w:cs="Courier New"/>
          <w:color w:val="993300"/>
          <w:sz w:val="20"/>
          <w:szCs w:val="20"/>
        </w:rPr>
      </w:pPr>
      <w:ins w:id="5114" w:author="EOS" w:date="2011-07-25T22:44:00Z">
        <w:r w:rsidRPr="00EF374C">
          <w:rPr>
            <w:rFonts w:ascii="Courier New" w:hAnsi="Courier New" w:cs="Courier New"/>
            <w:color w:val="993300"/>
            <w:sz w:val="20"/>
            <w:szCs w:val="20"/>
          </w:rPr>
          <w:t>INVMODE CG</w:t>
        </w:r>
      </w:ins>
    </w:p>
    <w:p w:rsidR="007E3981" w:rsidRPr="00EF374C" w:rsidRDefault="007E3981" w:rsidP="00EF374C">
      <w:pPr>
        <w:rPr>
          <w:ins w:id="5115" w:author="EOS" w:date="2011-07-25T22:44:00Z"/>
          <w:rFonts w:ascii="Courier New" w:hAnsi="Courier New" w:cs="Courier New"/>
          <w:color w:val="993300"/>
          <w:sz w:val="20"/>
          <w:szCs w:val="20"/>
        </w:rPr>
      </w:pPr>
      <w:ins w:id="5116" w:author="EOS" w:date="2011-07-25T22:44:00Z">
        <w:r w:rsidRPr="00EF374C">
          <w:rPr>
            <w:rFonts w:ascii="Courier New" w:hAnsi="Courier New" w:cs="Courier New"/>
            <w:color w:val="993300"/>
            <w:sz w:val="20"/>
            <w:szCs w:val="20"/>
          </w:rPr>
          <w:t>REF_MOD FILE ref.con</w:t>
        </w:r>
      </w:ins>
    </w:p>
    <w:p w:rsidR="007E3981" w:rsidRPr="00EF374C" w:rsidRDefault="007E3981" w:rsidP="00EF374C">
      <w:pPr>
        <w:rPr>
          <w:ins w:id="5117" w:author="EOS" w:date="2011-07-25T22:44:00Z"/>
          <w:rFonts w:ascii="Courier New" w:hAnsi="Courier New" w:cs="Courier New"/>
          <w:color w:val="993300"/>
          <w:sz w:val="20"/>
          <w:szCs w:val="20"/>
        </w:rPr>
      </w:pPr>
      <w:ins w:id="5118" w:author="EOS" w:date="2011-07-25T22:44:00Z">
        <w:r w:rsidRPr="00EF374C">
          <w:rPr>
            <w:rFonts w:ascii="Courier New" w:hAnsi="Courier New" w:cs="Courier New"/>
            <w:color w:val="993300"/>
            <w:sz w:val="20"/>
            <w:szCs w:val="20"/>
          </w:rPr>
          <w:t>ACTIVE_CELLS active.txt</w:t>
        </w:r>
      </w:ins>
    </w:p>
    <w:p w:rsidR="007E3981" w:rsidRDefault="007E3981" w:rsidP="00EF374C">
      <w:pPr>
        <w:rPr>
          <w:ins w:id="5119" w:author="EOS" w:date="2011-07-25T22:44:00Z"/>
          <w:rFonts w:ascii="Courier New" w:hAnsi="Courier New" w:cs="Courier New"/>
          <w:color w:val="993300"/>
          <w:sz w:val="20"/>
          <w:szCs w:val="20"/>
        </w:rPr>
      </w:pPr>
      <w:ins w:id="5120" w:author="EOS" w:date="2011-07-25T22:44:00Z">
        <w:r w:rsidRPr="00EF374C">
          <w:rPr>
            <w:rFonts w:ascii="Courier New" w:hAnsi="Courier New" w:cs="Courier New"/>
            <w:color w:val="993300"/>
            <w:sz w:val="20"/>
            <w:szCs w:val="20"/>
          </w:rPr>
          <w:t>WEIGHT weights.txt</w:t>
        </w:r>
      </w:ins>
    </w:p>
    <w:p w:rsidR="007E3981" w:rsidRDefault="00F24369" w:rsidP="00EF374C">
      <w:pPr>
        <w:rPr>
          <w:ins w:id="5121" w:author="EOS" w:date="2011-07-25T22:43:00Z"/>
        </w:rPr>
      </w:pPr>
      <w:ins w:id="5122" w:author="EOS" w:date="2011-07-25T22:43:00Z">
        <w:r>
          <w:pict>
            <v:rect id="_x0000_i1174" style="width:0;height:1.5pt" o:hralign="center" o:hrstd="t" o:hr="t" fillcolor="#a0a0a0" stroked="f"/>
          </w:pict>
        </w:r>
      </w:ins>
    </w:p>
    <w:p w:rsidR="007E3981" w:rsidRDefault="00962591" w:rsidP="009D6562">
      <w:pPr>
        <w:rPr>
          <w:ins w:id="5123" w:author="EOS" w:date="2011-07-25T22:22:00Z"/>
        </w:rPr>
      </w:pPr>
      <w:ins w:id="5124" w:author="EOS" w:date="2011-07-25T22:45:00Z">
        <w:r w:rsidRPr="00962591">
          <w:rPr>
            <w:rFonts w:ascii="Times New Roman" w:hAnsi="Times New Roman"/>
            <w:sz w:val="24"/>
            <w:szCs w:val="24"/>
            <w:rPrChange w:id="5125" w:author="EOS" w:date="2011-07-25T23:02:00Z">
              <w:rPr>
                <w:sz w:val="24"/>
                <w:szCs w:val="24"/>
              </w:rPr>
            </w:rPrChange>
          </w:rPr>
          <w:t xml:space="preserve">The results of the final inversion </w:t>
        </w:r>
      </w:ins>
      <w:ins w:id="5126" w:author="EOS" w:date="2011-07-25T22:54:00Z">
        <w:r w:rsidRPr="00962591">
          <w:rPr>
            <w:rFonts w:ascii="Times New Roman" w:hAnsi="Times New Roman"/>
            <w:sz w:val="24"/>
            <w:szCs w:val="24"/>
            <w:rPrChange w:id="5127" w:author="EOS" w:date="2011-07-25T23:02:00Z">
              <w:rPr>
                <w:sz w:val="24"/>
                <w:szCs w:val="24"/>
              </w:rPr>
            </w:rPrChange>
          </w:rPr>
          <w:t>are</w:t>
        </w:r>
      </w:ins>
      <w:ins w:id="5128" w:author="EOS" w:date="2011-07-25T22:45:00Z">
        <w:r w:rsidRPr="00962591">
          <w:rPr>
            <w:rFonts w:ascii="Times New Roman" w:hAnsi="Times New Roman"/>
            <w:sz w:val="24"/>
            <w:szCs w:val="24"/>
            <w:rPrChange w:id="5129" w:author="EOS" w:date="2011-07-25T23:02:00Z">
              <w:rPr>
                <w:sz w:val="24"/>
                <w:szCs w:val="24"/>
              </w:rPr>
            </w:rPrChange>
          </w:rPr>
          <w:t xml:space="preserve"> presented in</w:t>
        </w:r>
        <w:r w:rsidR="007E3981">
          <w:t xml:space="preserve"> </w:t>
        </w:r>
      </w:ins>
      <w:ins w:id="5130" w:author="EOS" w:date="2011-07-25T23:01:00Z">
        <w:r w:rsidRPr="00756019">
          <w:rPr>
            <w:rFonts w:ascii="Times New Roman" w:hAnsi="Times New Roman"/>
            <w:color w:val="0000FF"/>
            <w:sz w:val="24"/>
            <w:szCs w:val="24"/>
            <w:u w:val="single"/>
          </w:rPr>
          <w:fldChar w:fldCharType="begin"/>
        </w:r>
        <w:r w:rsidRPr="00962591">
          <w:rPr>
            <w:rFonts w:ascii="Times New Roman" w:hAnsi="Times New Roman"/>
            <w:color w:val="0000FF"/>
            <w:sz w:val="24"/>
            <w:szCs w:val="24"/>
            <w:u w:val="single"/>
            <w:rPrChange w:id="5131" w:author="EOS" w:date="2011-07-25T23:02:00Z">
              <w:rPr>
                <w:sz w:val="24"/>
                <w:szCs w:val="24"/>
              </w:rPr>
            </w:rPrChange>
          </w:rPr>
          <w:instrText xml:space="preserve"> REF _Ref299398225 </w:instrText>
        </w:r>
        <w:r w:rsidR="007E3981">
          <w:rPr>
            <w:rFonts w:ascii="Times New Roman" w:hAnsi="Times New Roman"/>
            <w:color w:val="0000FF"/>
            <w:sz w:val="24"/>
            <w:szCs w:val="24"/>
            <w:u w:val="single"/>
          </w:rPr>
          <w:instrText>\</w:instrText>
        </w:r>
        <w:r w:rsidRPr="00962591">
          <w:rPr>
            <w:rFonts w:ascii="Times New Roman" w:hAnsi="Times New Roman"/>
            <w:color w:val="0000FF"/>
            <w:sz w:val="24"/>
            <w:szCs w:val="24"/>
            <w:u w:val="single"/>
            <w:rPrChange w:id="5132" w:author="EOS" w:date="2011-07-25T23:02:00Z">
              <w:rPr>
                <w:sz w:val="24"/>
                <w:szCs w:val="24"/>
              </w:rPr>
            </w:rPrChange>
          </w:rPr>
          <w:instrText xml:space="preserve">h </w:instrText>
        </w:r>
      </w:ins>
      <w:r w:rsidRPr="00962591">
        <w:rPr>
          <w:rFonts w:ascii="Times New Roman" w:hAnsi="Times New Roman"/>
          <w:color w:val="0000FF"/>
          <w:sz w:val="24"/>
          <w:szCs w:val="24"/>
          <w:u w:val="single"/>
          <w:rPrChange w:id="5133" w:author="EOS" w:date="2011-07-25T23:02:00Z">
            <w:rPr>
              <w:rFonts w:ascii="Times New Roman" w:hAnsi="Times New Roman"/>
              <w:sz w:val="24"/>
              <w:szCs w:val="24"/>
            </w:rPr>
          </w:rPrChange>
        </w:rPr>
        <w:instrText xml:space="preserve"> </w:instrText>
      </w:r>
      <w:r w:rsidR="007E3981">
        <w:rPr>
          <w:rFonts w:ascii="Times New Roman" w:hAnsi="Times New Roman"/>
          <w:color w:val="0000FF"/>
          <w:sz w:val="24"/>
          <w:szCs w:val="24"/>
          <w:u w:val="single"/>
        </w:rPr>
        <w:instrText>\</w:instrText>
      </w:r>
      <w:r w:rsidRPr="00962591">
        <w:rPr>
          <w:rFonts w:ascii="Times New Roman" w:hAnsi="Times New Roman"/>
          <w:color w:val="0000FF"/>
          <w:sz w:val="24"/>
          <w:szCs w:val="24"/>
          <w:u w:val="single"/>
          <w:rPrChange w:id="5134" w:author="EOS" w:date="2011-07-25T23:02:00Z">
            <w:rPr>
              <w:rFonts w:ascii="Times New Roman" w:hAnsi="Times New Roman"/>
              <w:sz w:val="24"/>
              <w:szCs w:val="24"/>
            </w:rPr>
          </w:rPrChange>
        </w:rPr>
        <w:instrText xml:space="preserve">* MERGEFORMAT </w:instrText>
      </w:r>
      <w:r w:rsidRPr="00756019">
        <w:rPr>
          <w:rFonts w:ascii="Times New Roman" w:hAnsi="Times New Roman"/>
          <w:color w:val="0000FF"/>
          <w:sz w:val="24"/>
          <w:szCs w:val="24"/>
          <w:u w:val="single"/>
        </w:rPr>
      </w:r>
      <w:ins w:id="5135" w:author="EOS" w:date="2011-07-25T23:01:00Z">
        <w:r w:rsidRPr="00756019">
          <w:rPr>
            <w:rFonts w:ascii="Times New Roman" w:hAnsi="Times New Roman"/>
            <w:color w:val="0000FF"/>
            <w:sz w:val="24"/>
            <w:szCs w:val="24"/>
            <w:u w:val="single"/>
            <w:rPrChange w:id="5136" w:author="EOS" w:date="2011-07-25T23:02:00Z">
              <w:rPr>
                <w:rFonts w:ascii="Times New Roman" w:hAnsi="Times New Roman"/>
                <w:color w:val="0000FF"/>
                <w:sz w:val="24"/>
                <w:szCs w:val="24"/>
                <w:u w:val="single"/>
              </w:rPr>
            </w:rPrChange>
          </w:rPr>
          <w:fldChar w:fldCharType="separate"/>
        </w:r>
      </w:ins>
      <w:ins w:id="5137" w:author="EOS" w:date="2011-09-07T12:31:00Z">
        <w:r w:rsidRPr="00962591">
          <w:rPr>
            <w:rFonts w:ascii="Times New Roman" w:hAnsi="Times New Roman"/>
            <w:color w:val="0000FF"/>
            <w:sz w:val="24"/>
            <w:szCs w:val="24"/>
            <w:u w:val="single"/>
            <w:rPrChange w:id="5138" w:author="EOS" w:date="2011-09-07T12:31:00Z">
              <w:rPr>
                <w:sz w:val="24"/>
                <w:szCs w:val="24"/>
              </w:rPr>
            </w:rPrChange>
          </w:rPr>
          <w:t xml:space="preserve">Figure </w:t>
        </w:r>
        <w:r w:rsidRPr="00962591">
          <w:rPr>
            <w:rFonts w:ascii="Times New Roman" w:hAnsi="Times New Roman"/>
            <w:noProof/>
            <w:color w:val="0000FF"/>
            <w:sz w:val="24"/>
            <w:szCs w:val="24"/>
            <w:u w:val="single"/>
            <w:rPrChange w:id="5139" w:author="EOS" w:date="2011-09-07T12:31:00Z">
              <w:rPr>
                <w:noProof/>
                <w:sz w:val="24"/>
                <w:szCs w:val="24"/>
              </w:rPr>
            </w:rPrChange>
          </w:rPr>
          <w:t>55</w:t>
        </w:r>
      </w:ins>
      <w:ins w:id="5140" w:author="Doug Oldenburg" w:date="2011-08-01T16:40:00Z">
        <w:del w:id="5141" w:author="EOS" w:date="2011-08-02T14:31:00Z">
          <w:r w:rsidRPr="00962591">
            <w:rPr>
              <w:rFonts w:ascii="Times New Roman" w:hAnsi="Times New Roman"/>
              <w:color w:val="0000FF"/>
              <w:sz w:val="24"/>
              <w:szCs w:val="24"/>
              <w:u w:val="single"/>
              <w:rPrChange w:id="5142" w:author="Doug Oldenburg" w:date="2011-08-01T16:40:00Z">
                <w:rPr>
                  <w:sz w:val="24"/>
                  <w:szCs w:val="24"/>
                </w:rPr>
              </w:rPrChange>
            </w:rPr>
            <w:delText>F</w:delText>
          </w:r>
        </w:del>
        <w:del w:id="5143" w:author="EOS" w:date="2011-08-02T15:00:00Z">
          <w:r w:rsidRPr="00962591">
            <w:rPr>
              <w:rFonts w:ascii="Times New Roman" w:hAnsi="Times New Roman"/>
              <w:color w:val="0000FF"/>
              <w:sz w:val="24"/>
              <w:szCs w:val="24"/>
              <w:u w:val="single"/>
              <w:rPrChange w:id="5144" w:author="Doug Oldenburg" w:date="2011-08-01T16:40:00Z">
                <w:rPr>
                  <w:sz w:val="24"/>
                  <w:szCs w:val="24"/>
                </w:rPr>
              </w:rPrChange>
            </w:rPr>
            <w:delText xml:space="preserve">igure </w:delText>
          </w:r>
          <w:r w:rsidRPr="00962591">
            <w:rPr>
              <w:rFonts w:ascii="Times New Roman" w:hAnsi="Times New Roman"/>
              <w:noProof/>
              <w:color w:val="0000FF"/>
              <w:sz w:val="24"/>
              <w:szCs w:val="24"/>
              <w:u w:val="single"/>
              <w:rPrChange w:id="5145" w:author="Doug Oldenburg" w:date="2011-08-01T16:40:00Z">
                <w:rPr>
                  <w:noProof/>
                  <w:sz w:val="24"/>
                  <w:szCs w:val="24"/>
                </w:rPr>
              </w:rPrChange>
            </w:rPr>
            <w:delText>5</w:delText>
          </w:r>
        </w:del>
        <w:del w:id="5146" w:author="EOS" w:date="2011-08-02T14:53:00Z">
          <w:r w:rsidRPr="00962591">
            <w:rPr>
              <w:rFonts w:ascii="Times New Roman" w:hAnsi="Times New Roman"/>
              <w:noProof/>
              <w:color w:val="0000FF"/>
              <w:sz w:val="24"/>
              <w:szCs w:val="24"/>
              <w:u w:val="single"/>
              <w:rPrChange w:id="5147" w:author="Doug Oldenburg" w:date="2011-08-01T16:40:00Z">
                <w:rPr>
                  <w:noProof/>
                  <w:sz w:val="24"/>
                  <w:szCs w:val="24"/>
                </w:rPr>
              </w:rPrChange>
            </w:rPr>
            <w:delText>4</w:delText>
          </w:r>
        </w:del>
      </w:ins>
      <w:ins w:id="5148" w:author="EOS" w:date="2011-07-25T23:01:00Z">
        <w:r w:rsidRPr="00756019">
          <w:rPr>
            <w:rFonts w:ascii="Times New Roman" w:hAnsi="Times New Roman"/>
            <w:color w:val="0000FF"/>
            <w:sz w:val="24"/>
            <w:szCs w:val="24"/>
            <w:u w:val="single"/>
          </w:rPr>
          <w:fldChar w:fldCharType="end"/>
        </w:r>
      </w:ins>
      <w:ins w:id="5149" w:author="EOS" w:date="2011-07-25T23:02:00Z">
        <w:r w:rsidRPr="00962591">
          <w:rPr>
            <w:rPrChange w:id="5150" w:author="EOS" w:date="2011-07-25T23:02:00Z">
              <w:rPr>
                <w:color w:val="0000FF"/>
                <w:sz w:val="24"/>
                <w:szCs w:val="24"/>
                <w:u w:val="single"/>
              </w:rPr>
            </w:rPrChange>
          </w:rPr>
          <w:t>.</w:t>
        </w:r>
      </w:ins>
    </w:p>
    <w:p w:rsidR="00EF6550" w:rsidRDefault="00EF6550">
      <w:pPr>
        <w:jc w:val="center"/>
        <w:rPr>
          <w:ins w:id="5151" w:author="EOS" w:date="2011-07-25T22:22:00Z"/>
        </w:rPr>
        <w:pPrChange w:id="5152" w:author="EOS" w:date="2011-07-25T22:23:00Z">
          <w:pPr/>
        </w:pPrChange>
      </w:pPr>
      <w:ins w:id="5153" w:author="EOS" w:date="2011-07-25T22:22:00Z">
        <w:r>
          <w:rPr>
            <w:noProof/>
            <w:lang w:val="en-CA" w:eastAsia="en-CA"/>
            <w:rPrChange w:id="5154" w:author="Unknown">
              <w:rPr>
                <w:noProof/>
                <w:sz w:val="24"/>
                <w:szCs w:val="24"/>
                <w:lang w:val="en-CA" w:eastAsia="en-CA"/>
              </w:rPr>
            </w:rPrChange>
          </w:rPr>
          <w:lastRenderedPageBreak/>
          <w:drawing>
            <wp:inline distT="0" distB="0" distL="0" distR="0">
              <wp:extent cx="5194300" cy="7124700"/>
              <wp:effectExtent l="0" t="0" r="6350" b="0"/>
              <wp:docPr id="336"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94300" cy="7124700"/>
                      </a:xfrm>
                      <a:prstGeom prst="rect">
                        <a:avLst/>
                      </a:prstGeom>
                      <a:noFill/>
                      <a:ln>
                        <a:noFill/>
                      </a:ln>
                    </pic:spPr>
                  </pic:pic>
                </a:graphicData>
              </a:graphic>
            </wp:inline>
          </w:drawing>
        </w:r>
      </w:ins>
    </w:p>
    <w:p w:rsidR="007E3981" w:rsidRDefault="007E3981" w:rsidP="002866ED">
      <w:pPr>
        <w:pStyle w:val="Figurestyle"/>
        <w:rPr>
          <w:ins w:id="5155" w:author="EOS" w:date="2011-07-25T22:24:00Z"/>
        </w:rPr>
      </w:pPr>
      <w:bookmarkStart w:id="5156" w:name="_Ref299396428"/>
      <w:proofErr w:type="gramStart"/>
      <w:ins w:id="5157" w:author="EOS" w:date="2011-07-25T22:24:00Z">
        <w:r>
          <w:t xml:space="preserve">Figure </w:t>
        </w:r>
        <w:proofErr w:type="gramEnd"/>
        <w:r w:rsidR="00962591">
          <w:fldChar w:fldCharType="begin"/>
        </w:r>
        <w:r>
          <w:instrText xml:space="preserve"> SEQ Figure \* ARABIC </w:instrText>
        </w:r>
        <w:r w:rsidR="00962591">
          <w:fldChar w:fldCharType="separate"/>
        </w:r>
      </w:ins>
      <w:ins w:id="5158" w:author="EOS" w:date="2011-09-07T12:31:00Z">
        <w:r w:rsidR="00F26A78">
          <w:rPr>
            <w:noProof/>
          </w:rPr>
          <w:t>54</w:t>
        </w:r>
      </w:ins>
      <w:ins w:id="5159" w:author="Doug Oldenburg" w:date="2011-08-01T16:40:00Z">
        <w:del w:id="5160" w:author="EOS" w:date="2011-08-02T14:53:00Z">
          <w:r w:rsidDel="00FB5320">
            <w:rPr>
              <w:noProof/>
            </w:rPr>
            <w:delText>53</w:delText>
          </w:r>
        </w:del>
      </w:ins>
      <w:ins w:id="5161" w:author="EOS" w:date="2011-07-25T22:24:00Z">
        <w:r w:rsidR="00962591">
          <w:fldChar w:fldCharType="end"/>
        </w:r>
        <w:bookmarkEnd w:id="5156"/>
        <w:proofErr w:type="gramStart"/>
        <w:r>
          <w:t>.</w:t>
        </w:r>
        <w:proofErr w:type="gramEnd"/>
        <w:r>
          <w:t xml:space="preserve"> (</w:t>
        </w:r>
        <w:proofErr w:type="gramStart"/>
        <w:r>
          <w:t>a</w:t>
        </w:r>
        <w:proofErr w:type="gramEnd"/>
        <w:r>
          <w:t xml:space="preserve">): The new reference model, </w:t>
        </w:r>
      </w:ins>
      <w:ins w:id="5162" w:author="EOS" w:date="2011-07-25T22:27:00Z">
        <w:r>
          <w:t>accommodating</w:t>
        </w:r>
      </w:ins>
      <w:ins w:id="5163" w:author="EOS" w:date="2011-07-25T22:24:00Z">
        <w:r>
          <w:t xml:space="preserve"> </w:t>
        </w:r>
      </w:ins>
      <w:ins w:id="5164" w:author="EOS" w:date="2011-07-25T22:27:00Z">
        <w:r>
          <w:t xml:space="preserve">the inactive cells. (b): </w:t>
        </w:r>
      </w:ins>
      <w:ins w:id="5165" w:author="EOS" w:date="2011-07-25T22:29:00Z">
        <w:r>
          <w:t xml:space="preserve">the inversion with inactive cells not influencing their </w:t>
        </w:r>
        <w:proofErr w:type="spellStart"/>
        <w:r>
          <w:t>neighbours</w:t>
        </w:r>
      </w:ins>
      <w:proofErr w:type="spellEnd"/>
      <w:ins w:id="5166" w:author="EOS" w:date="2011-07-25T22:30:00Z">
        <w:r>
          <w:t>.</w:t>
        </w:r>
      </w:ins>
      <w:ins w:id="5167" w:author="EOS" w:date="2011-07-25T22:29:00Z">
        <w:r>
          <w:t xml:space="preserve"> (c)</w:t>
        </w:r>
      </w:ins>
      <w:ins w:id="5168" w:author="EOS" w:date="2011-07-25T22:30:00Z">
        <w:r>
          <w:t xml:space="preserve">: </w:t>
        </w:r>
      </w:ins>
      <w:ins w:id="5169" w:author="EOS" w:date="2011-07-25T22:24:00Z">
        <w:r>
          <w:t xml:space="preserve">Inversion </w:t>
        </w:r>
      </w:ins>
      <w:ins w:id="5170" w:author="EOS" w:date="2011-07-25T22:30:00Z">
        <w:r>
          <w:t xml:space="preserve">with inactive cells influencing their </w:t>
        </w:r>
        <w:proofErr w:type="spellStart"/>
        <w:r>
          <w:t>neighbours</w:t>
        </w:r>
        <w:proofErr w:type="spellEnd"/>
        <w:r>
          <w:t>. (d): Inversion with both: inactive cells and weighting function.</w:t>
        </w:r>
      </w:ins>
    </w:p>
    <w:p w:rsidR="007E3981" w:rsidRPr="009D6562" w:rsidRDefault="007E3981" w:rsidP="009D6562"/>
    <w:p w:rsidR="00EF6550" w:rsidRDefault="00EF6550">
      <w:pPr>
        <w:pStyle w:val="Heading2"/>
        <w:jc w:val="center"/>
        <w:rPr>
          <w:ins w:id="5171" w:author="EOS" w:date="2011-07-25T22:23:00Z"/>
        </w:rPr>
        <w:pPrChange w:id="5172" w:author="EOS" w:date="2011-07-25T22:50:00Z">
          <w:pPr>
            <w:pStyle w:val="Heading2"/>
          </w:pPr>
        </w:pPrChange>
      </w:pPr>
      <w:bookmarkStart w:id="5173" w:name="_Toc296000725"/>
      <w:bookmarkStart w:id="5174" w:name="_Toc296063708"/>
      <w:ins w:id="5175" w:author="EOS" w:date="2011-07-25T22:48:00Z">
        <w:r>
          <w:rPr>
            <w:noProof/>
            <w:lang w:val="en-CA" w:eastAsia="en-CA"/>
            <w:rPrChange w:id="5176" w:author="Unknown">
              <w:rPr>
                <w:rFonts w:ascii="Calibri" w:hAnsi="Calibri"/>
                <w:noProof/>
                <w:sz w:val="24"/>
                <w:szCs w:val="24"/>
                <w:lang w:val="en-CA" w:eastAsia="en-CA"/>
              </w:rPr>
            </w:rPrChange>
          </w:rPr>
          <w:lastRenderedPageBreak/>
          <w:drawing>
            <wp:inline distT="0" distB="0" distL="0" distR="0">
              <wp:extent cx="5626100" cy="3479800"/>
              <wp:effectExtent l="0" t="0" r="0" b="6350"/>
              <wp:docPr id="337"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26100" cy="3479800"/>
                      </a:xfrm>
                      <a:prstGeom prst="rect">
                        <a:avLst/>
                      </a:prstGeom>
                      <a:noFill/>
                      <a:ln>
                        <a:noFill/>
                      </a:ln>
                    </pic:spPr>
                  </pic:pic>
                </a:graphicData>
              </a:graphic>
            </wp:inline>
          </w:drawing>
        </w:r>
      </w:ins>
    </w:p>
    <w:p w:rsidR="007E3981" w:rsidRDefault="007E3981" w:rsidP="00EF374C">
      <w:pPr>
        <w:pStyle w:val="Figurestyle"/>
        <w:rPr>
          <w:ins w:id="5177" w:author="EOS" w:date="2011-07-25T22:50:00Z"/>
        </w:rPr>
      </w:pPr>
      <w:bookmarkStart w:id="5178" w:name="_Ref299398225"/>
      <w:proofErr w:type="gramStart"/>
      <w:ins w:id="5179" w:author="EOS" w:date="2011-07-25T22:50:00Z">
        <w:r>
          <w:t xml:space="preserve">Figure </w:t>
        </w:r>
        <w:proofErr w:type="gramEnd"/>
        <w:r w:rsidR="00962591">
          <w:fldChar w:fldCharType="begin"/>
        </w:r>
        <w:r>
          <w:instrText xml:space="preserve"> SEQ Figure \* ARABIC </w:instrText>
        </w:r>
        <w:r w:rsidR="00962591">
          <w:fldChar w:fldCharType="separate"/>
        </w:r>
      </w:ins>
      <w:ins w:id="5180" w:author="EOS" w:date="2011-09-07T12:31:00Z">
        <w:r w:rsidR="00F26A78">
          <w:rPr>
            <w:noProof/>
          </w:rPr>
          <w:t>55</w:t>
        </w:r>
      </w:ins>
      <w:ins w:id="5181" w:author="Doug Oldenburg" w:date="2011-08-01T16:40:00Z">
        <w:del w:id="5182" w:author="EOS" w:date="2011-08-02T14:53:00Z">
          <w:r w:rsidDel="00FB5320">
            <w:rPr>
              <w:noProof/>
            </w:rPr>
            <w:delText>54</w:delText>
          </w:r>
        </w:del>
      </w:ins>
      <w:ins w:id="5183" w:author="EOS" w:date="2011-07-25T22:50:00Z">
        <w:r w:rsidR="00962591">
          <w:fldChar w:fldCharType="end"/>
        </w:r>
        <w:bookmarkEnd w:id="5178"/>
        <w:proofErr w:type="gramStart"/>
        <w:r>
          <w:t>.</w:t>
        </w:r>
        <w:proofErr w:type="gramEnd"/>
        <w:r>
          <w:t xml:space="preserve"> (a): The </w:t>
        </w:r>
      </w:ins>
      <w:ins w:id="5184" w:author="EOS" w:date="2011-07-25T22:51:00Z">
        <w:r>
          <w:t>r</w:t>
        </w:r>
      </w:ins>
      <w:ins w:id="5185" w:author="EOS" w:date="2011-07-25T22:50:00Z">
        <w:r>
          <w:t>eference model</w:t>
        </w:r>
      </w:ins>
      <w:ins w:id="5186" w:author="EOS" w:date="2011-07-25T22:51:00Z">
        <w:r>
          <w:t xml:space="preserve"> with extended region of inactive cells</w:t>
        </w:r>
      </w:ins>
      <w:ins w:id="5187" w:author="EOS" w:date="2011-07-25T22:52:00Z">
        <w:r>
          <w:t>. (b):</w:t>
        </w:r>
      </w:ins>
      <w:ins w:id="5188" w:author="EOS" w:date="2011-07-25T22:50:00Z">
        <w:r>
          <w:t xml:space="preserve"> </w:t>
        </w:r>
      </w:ins>
      <w:ins w:id="5189" w:author="EOS" w:date="2011-07-25T22:52:00Z">
        <w:r>
          <w:t>Inversion results, using weighting matrix and inactive cells constraints</w:t>
        </w:r>
      </w:ins>
      <w:ins w:id="5190" w:author="EOS" w:date="2011-07-25T22:53:00Z">
        <w:r>
          <w:t>.</w:t>
        </w:r>
      </w:ins>
    </w:p>
    <w:p w:rsidR="007E3981" w:rsidRDefault="007E3981" w:rsidP="006876E2">
      <w:pPr>
        <w:pStyle w:val="Heading2"/>
        <w:rPr>
          <w:ins w:id="5191" w:author="EOS" w:date="2011-07-25T22:48:00Z"/>
        </w:rPr>
      </w:pPr>
    </w:p>
    <w:p w:rsidR="007E3981" w:rsidRDefault="007E3981" w:rsidP="006876E2">
      <w:pPr>
        <w:pStyle w:val="Heading2"/>
        <w:rPr>
          <w:ins w:id="5192" w:author="EOS" w:date="2011-07-25T22:48:00Z"/>
        </w:rPr>
      </w:pPr>
    </w:p>
    <w:p w:rsidR="007E3981" w:rsidRDefault="007E3981" w:rsidP="006876E2">
      <w:pPr>
        <w:pStyle w:val="Heading2"/>
      </w:pPr>
      <w:r>
        <w:t>References</w:t>
      </w:r>
      <w:bookmarkEnd w:id="5173"/>
      <w:bookmarkEnd w:id="5174"/>
    </w:p>
    <w:p w:rsidR="007E3981" w:rsidRDefault="007E3981" w:rsidP="006876E2"/>
    <w:p w:rsidR="007E3981" w:rsidRDefault="007E3981" w:rsidP="006876E2">
      <w:pPr>
        <w:spacing w:before="100" w:beforeAutospacing="1" w:after="100" w:afterAutospacing="1"/>
        <w:rPr>
          <w:rFonts w:ascii="Times New Roman" w:hAnsi="Times New Roman"/>
          <w:sz w:val="24"/>
          <w:szCs w:val="24"/>
        </w:rPr>
      </w:pPr>
      <w:proofErr w:type="spellStart"/>
      <w:r>
        <w:rPr>
          <w:rFonts w:ascii="Times New Roman" w:hAnsi="Times New Roman"/>
          <w:sz w:val="24"/>
          <w:szCs w:val="24"/>
        </w:rPr>
        <w:t>Calamai</w:t>
      </w:r>
      <w:proofErr w:type="spellEnd"/>
      <w:r>
        <w:rPr>
          <w:rFonts w:ascii="Times New Roman" w:hAnsi="Times New Roman"/>
          <w:sz w:val="24"/>
          <w:szCs w:val="24"/>
        </w:rPr>
        <w:t>, P.H., More, J.J.,1987, Projected Gradient methods for linearly constrained problems, University of Waterloo.</w:t>
      </w:r>
    </w:p>
    <w:p w:rsidR="007E3981" w:rsidRPr="006876E2" w:rsidRDefault="007E3981" w:rsidP="006876E2">
      <w:pPr>
        <w:spacing w:before="100" w:beforeAutospacing="1" w:after="100" w:afterAutospacing="1"/>
        <w:rPr>
          <w:rFonts w:ascii="Times New Roman" w:hAnsi="Times New Roman"/>
          <w:sz w:val="24"/>
          <w:szCs w:val="24"/>
        </w:rPr>
      </w:pPr>
      <w:proofErr w:type="spellStart"/>
      <w:r w:rsidRPr="006876E2">
        <w:rPr>
          <w:rFonts w:ascii="Times New Roman" w:hAnsi="Times New Roman"/>
          <w:sz w:val="24"/>
          <w:szCs w:val="24"/>
        </w:rPr>
        <w:t>Rutley</w:t>
      </w:r>
      <w:proofErr w:type="spellEnd"/>
      <w:r w:rsidRPr="006876E2">
        <w:rPr>
          <w:rFonts w:ascii="Times New Roman" w:hAnsi="Times New Roman"/>
          <w:sz w:val="24"/>
          <w:szCs w:val="24"/>
        </w:rPr>
        <w:t xml:space="preserve">, A, Oldenburg, D.W., </w:t>
      </w:r>
      <w:proofErr w:type="spellStart"/>
      <w:r w:rsidRPr="006876E2">
        <w:rPr>
          <w:rFonts w:ascii="Times New Roman" w:hAnsi="Times New Roman"/>
          <w:sz w:val="24"/>
          <w:szCs w:val="24"/>
        </w:rPr>
        <w:t>Shekhtman</w:t>
      </w:r>
      <w:proofErr w:type="spellEnd"/>
      <w:r w:rsidRPr="006876E2">
        <w:rPr>
          <w:rFonts w:ascii="Times New Roman" w:hAnsi="Times New Roman"/>
          <w:sz w:val="24"/>
          <w:szCs w:val="24"/>
        </w:rPr>
        <w:t>, R.</w:t>
      </w:r>
      <w:r>
        <w:rPr>
          <w:rFonts w:ascii="Times New Roman" w:hAnsi="Times New Roman"/>
          <w:sz w:val="24"/>
          <w:szCs w:val="24"/>
        </w:rPr>
        <w:t>,</w:t>
      </w:r>
      <w:r w:rsidRPr="006876E2">
        <w:rPr>
          <w:rFonts w:ascii="Times New Roman" w:hAnsi="Times New Roman"/>
          <w:sz w:val="24"/>
          <w:szCs w:val="24"/>
        </w:rPr>
        <w:t xml:space="preserve"> 2001, 2-D and 3-D IP/Resistivity inversion or the interpretation of Isa-style targets, Expanded abstract submitted to ASEG 15-th Geophysical Conference and Exhibition, August, 2001, Brisbane, Australia.</w:t>
      </w:r>
    </w:p>
    <w:p w:rsidR="007E3981" w:rsidRPr="009C06F6" w:rsidRDefault="007E3981" w:rsidP="00280B1B">
      <w:pPr>
        <w:rPr>
          <w:rFonts w:ascii="Times New Roman" w:hAnsi="Times New Roman"/>
          <w:sz w:val="24"/>
          <w:szCs w:val="24"/>
        </w:rPr>
      </w:pPr>
    </w:p>
    <w:sectPr w:rsidR="007E3981" w:rsidRPr="009C06F6" w:rsidSect="00156100">
      <w:pgSz w:w="12240" w:h="15840"/>
      <w:pgMar w:top="660" w:right="1350" w:bottom="720" w:left="1040" w:header="720" w:footer="720" w:gutter="0"/>
      <w:cols w:space="720" w:equalWidth="0">
        <w:col w:w="9850"/>
      </w:cols>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47BE" w:rsidRDefault="006C47BE" w:rsidP="004C58D6">
      <w:r>
        <w:separator/>
      </w:r>
    </w:p>
  </w:endnote>
  <w:endnote w:type="continuationSeparator" w:id="0">
    <w:p w:rsidR="006C47BE" w:rsidRDefault="006C47BE" w:rsidP="004C58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haroni">
    <w:panose1 w:val="02010803020104030203"/>
    <w:charset w:val="B1"/>
    <w:family w:val="auto"/>
    <w:pitch w:val="variable"/>
    <w:sig w:usb0="00000801" w:usb1="00000000" w:usb2="00000000" w:usb3="00000000" w:csb0="0000002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4369" w:rsidRDefault="00F24369">
    <w:pPr>
      <w:pStyle w:val="Footer"/>
      <w:jc w:val="center"/>
    </w:pPr>
    <w:r>
      <w:fldChar w:fldCharType="begin"/>
    </w:r>
    <w:r>
      <w:instrText xml:space="preserve"> PAGE   \* MERGEFORMAT </w:instrText>
    </w:r>
    <w:r>
      <w:fldChar w:fldCharType="separate"/>
    </w:r>
    <w:r w:rsidR="00537986">
      <w:rPr>
        <w:noProof/>
      </w:rPr>
      <w:t>50</w:t>
    </w:r>
    <w:r>
      <w:rPr>
        <w:noProof/>
      </w:rPr>
      <w:fldChar w:fldCharType="end"/>
    </w:r>
  </w:p>
  <w:p w:rsidR="00F24369" w:rsidRDefault="00F24369" w:rsidP="004C58D6">
    <w:pPr>
      <w:pStyle w:val="Footer"/>
      <w:tabs>
        <w:tab w:val="clear" w:pos="4844"/>
        <w:tab w:val="clear" w:pos="9689"/>
        <w:tab w:val="left" w:pos="2528"/>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47BE" w:rsidRDefault="006C47BE" w:rsidP="004C58D6">
      <w:r>
        <w:separator/>
      </w:r>
    </w:p>
  </w:footnote>
  <w:footnote w:type="continuationSeparator" w:id="0">
    <w:p w:rsidR="006C47BE" w:rsidRDefault="006C47BE" w:rsidP="004C58D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238BE"/>
    <w:multiLevelType w:val="hybridMultilevel"/>
    <w:tmpl w:val="2228B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5E2467"/>
    <w:multiLevelType w:val="multilevel"/>
    <w:tmpl w:val="6EBCB574"/>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
    <w:nsid w:val="14E82BA3"/>
    <w:multiLevelType w:val="hybridMultilevel"/>
    <w:tmpl w:val="4E9E80FC"/>
    <w:lvl w:ilvl="0" w:tplc="BEA40F40">
      <w:start w:val="1"/>
      <w:numFmt w:val="decimal"/>
      <w:lvlText w:val="(%1)"/>
      <w:lvlJc w:val="left"/>
      <w:pPr>
        <w:ind w:left="720" w:hanging="360"/>
      </w:pPr>
      <w:rPr>
        <w:rFonts w:cs="Times New Roman" w:hint="default"/>
        <w:b/>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nsid w:val="2EA82E60"/>
    <w:multiLevelType w:val="multilevel"/>
    <w:tmpl w:val="ACB05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AF34B6B"/>
    <w:multiLevelType w:val="multilevel"/>
    <w:tmpl w:val="57608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4EE158E"/>
    <w:multiLevelType w:val="hybridMultilevel"/>
    <w:tmpl w:val="5D8A03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4C941FE9"/>
    <w:multiLevelType w:val="hybridMultilevel"/>
    <w:tmpl w:val="110C7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E9E4B94"/>
    <w:multiLevelType w:val="hybridMultilevel"/>
    <w:tmpl w:val="493270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3F357FC"/>
    <w:multiLevelType w:val="multilevel"/>
    <w:tmpl w:val="45E24434"/>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9">
    <w:nsid w:val="58CE0D2B"/>
    <w:multiLevelType w:val="multilevel"/>
    <w:tmpl w:val="B6A6A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ED6738B"/>
    <w:multiLevelType w:val="hybridMultilevel"/>
    <w:tmpl w:val="E210FCF6"/>
    <w:lvl w:ilvl="0" w:tplc="04090019">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nsid w:val="61252604"/>
    <w:multiLevelType w:val="hybridMultilevel"/>
    <w:tmpl w:val="9BFA75E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nsid w:val="668137D5"/>
    <w:multiLevelType w:val="multilevel"/>
    <w:tmpl w:val="2E84FADE"/>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3">
    <w:nsid w:val="7AB66653"/>
    <w:multiLevelType w:val="multilevel"/>
    <w:tmpl w:val="8B5CE63E"/>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num w:numId="1">
    <w:abstractNumId w:val="3"/>
  </w:num>
  <w:num w:numId="2">
    <w:abstractNumId w:val="4"/>
  </w:num>
  <w:num w:numId="3">
    <w:abstractNumId w:val="1"/>
  </w:num>
  <w:num w:numId="4">
    <w:abstractNumId w:val="8"/>
  </w:num>
  <w:num w:numId="5">
    <w:abstractNumId w:val="9"/>
  </w:num>
  <w:num w:numId="6">
    <w:abstractNumId w:val="12"/>
  </w:num>
  <w:num w:numId="7">
    <w:abstractNumId w:val="6"/>
  </w:num>
  <w:num w:numId="8">
    <w:abstractNumId w:val="7"/>
  </w:num>
  <w:num w:numId="9">
    <w:abstractNumId w:val="13"/>
  </w:num>
  <w:num w:numId="10">
    <w:abstractNumId w:val="11"/>
  </w:num>
  <w:num w:numId="11">
    <w:abstractNumId w:val="2"/>
  </w:num>
  <w:num w:numId="12">
    <w:abstractNumId w:val="0"/>
  </w:num>
  <w:num w:numId="13">
    <w:abstractNumId w:val="5"/>
  </w:num>
  <w:num w:numId="14">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trackRevisions/>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footnotePr>
    <w:footnote w:id="-1"/>
    <w:footnote w:id="0"/>
  </w:footnotePr>
  <w:endnotePr>
    <w:endnote w:id="-1"/>
    <w:endnote w:id="0"/>
  </w:endnotePr>
  <w:compat>
    <w:spaceForUL/>
    <w:doNotLeaveBackslashAlone/>
    <w:ulTrailSpace/>
    <w:doNotExpandShiftReturn/>
    <w:adjustLineHeightInTable/>
    <w:compatSetting w:name="compatibilityMode" w:uri="http://schemas.microsoft.com/office/word" w:val="12"/>
  </w:compat>
  <w:rsids>
    <w:rsidRoot w:val="004D00FD"/>
    <w:rsid w:val="000016E2"/>
    <w:rsid w:val="00002F53"/>
    <w:rsid w:val="00003690"/>
    <w:rsid w:val="00005C47"/>
    <w:rsid w:val="00010425"/>
    <w:rsid w:val="0001094E"/>
    <w:rsid w:val="00010C14"/>
    <w:rsid w:val="00010FFB"/>
    <w:rsid w:val="00013771"/>
    <w:rsid w:val="0002353C"/>
    <w:rsid w:val="00027607"/>
    <w:rsid w:val="0003096D"/>
    <w:rsid w:val="00033163"/>
    <w:rsid w:val="000357F2"/>
    <w:rsid w:val="000367A6"/>
    <w:rsid w:val="00040946"/>
    <w:rsid w:val="0004257A"/>
    <w:rsid w:val="0004647D"/>
    <w:rsid w:val="000471E1"/>
    <w:rsid w:val="00047F17"/>
    <w:rsid w:val="00051FB4"/>
    <w:rsid w:val="00056C56"/>
    <w:rsid w:val="00067C5A"/>
    <w:rsid w:val="00073872"/>
    <w:rsid w:val="00074063"/>
    <w:rsid w:val="00075B71"/>
    <w:rsid w:val="00076DF8"/>
    <w:rsid w:val="0007792F"/>
    <w:rsid w:val="00081ADB"/>
    <w:rsid w:val="00081AE9"/>
    <w:rsid w:val="00081F86"/>
    <w:rsid w:val="000825D6"/>
    <w:rsid w:val="00082BAD"/>
    <w:rsid w:val="0008368B"/>
    <w:rsid w:val="00083821"/>
    <w:rsid w:val="000856E9"/>
    <w:rsid w:val="0008650F"/>
    <w:rsid w:val="00087B4F"/>
    <w:rsid w:val="0009136A"/>
    <w:rsid w:val="00091CA1"/>
    <w:rsid w:val="00092BAF"/>
    <w:rsid w:val="00096EEF"/>
    <w:rsid w:val="00097830"/>
    <w:rsid w:val="00097A01"/>
    <w:rsid w:val="000A13A2"/>
    <w:rsid w:val="000A145D"/>
    <w:rsid w:val="000A49B0"/>
    <w:rsid w:val="000B0A71"/>
    <w:rsid w:val="000B2610"/>
    <w:rsid w:val="000B477D"/>
    <w:rsid w:val="000C02C2"/>
    <w:rsid w:val="000C0B05"/>
    <w:rsid w:val="000C1EB7"/>
    <w:rsid w:val="000C232B"/>
    <w:rsid w:val="000C450D"/>
    <w:rsid w:val="000C5244"/>
    <w:rsid w:val="000C560B"/>
    <w:rsid w:val="000D00FA"/>
    <w:rsid w:val="000D1969"/>
    <w:rsid w:val="000E3F50"/>
    <w:rsid w:val="000E73BA"/>
    <w:rsid w:val="000E7588"/>
    <w:rsid w:val="000F1552"/>
    <w:rsid w:val="000F3ACE"/>
    <w:rsid w:val="000F518D"/>
    <w:rsid w:val="00100566"/>
    <w:rsid w:val="00103DD3"/>
    <w:rsid w:val="0010427C"/>
    <w:rsid w:val="00104326"/>
    <w:rsid w:val="001101CD"/>
    <w:rsid w:val="00111394"/>
    <w:rsid w:val="00111DB9"/>
    <w:rsid w:val="00114A92"/>
    <w:rsid w:val="00117B53"/>
    <w:rsid w:val="00121BFE"/>
    <w:rsid w:val="00124322"/>
    <w:rsid w:val="00126BEC"/>
    <w:rsid w:val="001318E9"/>
    <w:rsid w:val="0013437D"/>
    <w:rsid w:val="00134CC8"/>
    <w:rsid w:val="001353D7"/>
    <w:rsid w:val="00137B70"/>
    <w:rsid w:val="00140239"/>
    <w:rsid w:val="00140AAA"/>
    <w:rsid w:val="00145E11"/>
    <w:rsid w:val="00145E34"/>
    <w:rsid w:val="001477FF"/>
    <w:rsid w:val="0014797D"/>
    <w:rsid w:val="00147CC9"/>
    <w:rsid w:val="001506DF"/>
    <w:rsid w:val="001531EA"/>
    <w:rsid w:val="001534C0"/>
    <w:rsid w:val="00156100"/>
    <w:rsid w:val="00160DB3"/>
    <w:rsid w:val="001630B8"/>
    <w:rsid w:val="001640EA"/>
    <w:rsid w:val="001759D5"/>
    <w:rsid w:val="001766FA"/>
    <w:rsid w:val="00180689"/>
    <w:rsid w:val="00180D57"/>
    <w:rsid w:val="001816A1"/>
    <w:rsid w:val="00183C3E"/>
    <w:rsid w:val="00183D06"/>
    <w:rsid w:val="00184EAA"/>
    <w:rsid w:val="00185BEF"/>
    <w:rsid w:val="00186E7B"/>
    <w:rsid w:val="00190959"/>
    <w:rsid w:val="00191246"/>
    <w:rsid w:val="001926D6"/>
    <w:rsid w:val="00192D39"/>
    <w:rsid w:val="0019320A"/>
    <w:rsid w:val="00194BC2"/>
    <w:rsid w:val="001A075B"/>
    <w:rsid w:val="001A21F3"/>
    <w:rsid w:val="001A2718"/>
    <w:rsid w:val="001A2A0B"/>
    <w:rsid w:val="001A3497"/>
    <w:rsid w:val="001A5338"/>
    <w:rsid w:val="001B248E"/>
    <w:rsid w:val="001B3B78"/>
    <w:rsid w:val="001B7EF1"/>
    <w:rsid w:val="001C0319"/>
    <w:rsid w:val="001C26ED"/>
    <w:rsid w:val="001C2989"/>
    <w:rsid w:val="001C4CE8"/>
    <w:rsid w:val="001C54D1"/>
    <w:rsid w:val="001C5880"/>
    <w:rsid w:val="001C726E"/>
    <w:rsid w:val="001D4326"/>
    <w:rsid w:val="001D5272"/>
    <w:rsid w:val="001E05E6"/>
    <w:rsid w:val="001E0A68"/>
    <w:rsid w:val="001E2CEA"/>
    <w:rsid w:val="001E4832"/>
    <w:rsid w:val="001E560E"/>
    <w:rsid w:val="001E6DD5"/>
    <w:rsid w:val="001E6ED5"/>
    <w:rsid w:val="001F11A9"/>
    <w:rsid w:val="001F12DC"/>
    <w:rsid w:val="001F2344"/>
    <w:rsid w:val="001F3487"/>
    <w:rsid w:val="001F577D"/>
    <w:rsid w:val="001F69A8"/>
    <w:rsid w:val="002006D8"/>
    <w:rsid w:val="00201573"/>
    <w:rsid w:val="0020168C"/>
    <w:rsid w:val="002111DB"/>
    <w:rsid w:val="002131EB"/>
    <w:rsid w:val="00214D52"/>
    <w:rsid w:val="00220FE4"/>
    <w:rsid w:val="00221D12"/>
    <w:rsid w:val="00221DD1"/>
    <w:rsid w:val="00221F33"/>
    <w:rsid w:val="00222378"/>
    <w:rsid w:val="00222BD2"/>
    <w:rsid w:val="00223B21"/>
    <w:rsid w:val="00224D04"/>
    <w:rsid w:val="00227D65"/>
    <w:rsid w:val="00234213"/>
    <w:rsid w:val="00235DB2"/>
    <w:rsid w:val="00237682"/>
    <w:rsid w:val="00243047"/>
    <w:rsid w:val="00244405"/>
    <w:rsid w:val="00244551"/>
    <w:rsid w:val="00245855"/>
    <w:rsid w:val="0024666C"/>
    <w:rsid w:val="002519EE"/>
    <w:rsid w:val="00253E72"/>
    <w:rsid w:val="00253F2D"/>
    <w:rsid w:val="00254B9F"/>
    <w:rsid w:val="00254EA8"/>
    <w:rsid w:val="00257C5B"/>
    <w:rsid w:val="0026054A"/>
    <w:rsid w:val="00261D82"/>
    <w:rsid w:val="002625EC"/>
    <w:rsid w:val="0026572A"/>
    <w:rsid w:val="0026638C"/>
    <w:rsid w:val="002666CE"/>
    <w:rsid w:val="00273665"/>
    <w:rsid w:val="00274188"/>
    <w:rsid w:val="002760B8"/>
    <w:rsid w:val="00280B1B"/>
    <w:rsid w:val="0028184D"/>
    <w:rsid w:val="00286456"/>
    <w:rsid w:val="002866ED"/>
    <w:rsid w:val="00287166"/>
    <w:rsid w:val="00292C41"/>
    <w:rsid w:val="00294102"/>
    <w:rsid w:val="00294ED4"/>
    <w:rsid w:val="00297CF7"/>
    <w:rsid w:val="002A2305"/>
    <w:rsid w:val="002A53BA"/>
    <w:rsid w:val="002A5C6B"/>
    <w:rsid w:val="002A6C2B"/>
    <w:rsid w:val="002B05BA"/>
    <w:rsid w:val="002B0D72"/>
    <w:rsid w:val="002B1986"/>
    <w:rsid w:val="002B1A42"/>
    <w:rsid w:val="002B4105"/>
    <w:rsid w:val="002B51A5"/>
    <w:rsid w:val="002C241E"/>
    <w:rsid w:val="002C5D5C"/>
    <w:rsid w:val="002C6399"/>
    <w:rsid w:val="002D1355"/>
    <w:rsid w:val="002D25C3"/>
    <w:rsid w:val="002D2A39"/>
    <w:rsid w:val="002D2FC9"/>
    <w:rsid w:val="002D3A17"/>
    <w:rsid w:val="002D4437"/>
    <w:rsid w:val="002D4BF8"/>
    <w:rsid w:val="002D52A9"/>
    <w:rsid w:val="002D5597"/>
    <w:rsid w:val="002E1F6F"/>
    <w:rsid w:val="002E2751"/>
    <w:rsid w:val="002E2AA7"/>
    <w:rsid w:val="002E2BED"/>
    <w:rsid w:val="002E42B9"/>
    <w:rsid w:val="002E5570"/>
    <w:rsid w:val="002E578F"/>
    <w:rsid w:val="002E7447"/>
    <w:rsid w:val="002E7696"/>
    <w:rsid w:val="002F4DAC"/>
    <w:rsid w:val="002F5B74"/>
    <w:rsid w:val="002F61D7"/>
    <w:rsid w:val="002F62CE"/>
    <w:rsid w:val="002F72A9"/>
    <w:rsid w:val="002F7B9A"/>
    <w:rsid w:val="002F7F8D"/>
    <w:rsid w:val="003002A8"/>
    <w:rsid w:val="00300BA8"/>
    <w:rsid w:val="00306A99"/>
    <w:rsid w:val="00310DE2"/>
    <w:rsid w:val="0031109B"/>
    <w:rsid w:val="0031307A"/>
    <w:rsid w:val="00313F0A"/>
    <w:rsid w:val="003146AC"/>
    <w:rsid w:val="003172EF"/>
    <w:rsid w:val="003209D7"/>
    <w:rsid w:val="00321358"/>
    <w:rsid w:val="00322972"/>
    <w:rsid w:val="00325381"/>
    <w:rsid w:val="003254FB"/>
    <w:rsid w:val="00332A94"/>
    <w:rsid w:val="00334410"/>
    <w:rsid w:val="0033653E"/>
    <w:rsid w:val="003369F9"/>
    <w:rsid w:val="00336C62"/>
    <w:rsid w:val="00340B1F"/>
    <w:rsid w:val="00342568"/>
    <w:rsid w:val="003433F1"/>
    <w:rsid w:val="00345036"/>
    <w:rsid w:val="0034731A"/>
    <w:rsid w:val="00350FC4"/>
    <w:rsid w:val="00351E8A"/>
    <w:rsid w:val="00353972"/>
    <w:rsid w:val="00354541"/>
    <w:rsid w:val="0035486C"/>
    <w:rsid w:val="00354892"/>
    <w:rsid w:val="00356F79"/>
    <w:rsid w:val="003573BA"/>
    <w:rsid w:val="00357BD9"/>
    <w:rsid w:val="00362954"/>
    <w:rsid w:val="003665FF"/>
    <w:rsid w:val="00376912"/>
    <w:rsid w:val="00377700"/>
    <w:rsid w:val="00382076"/>
    <w:rsid w:val="003841D0"/>
    <w:rsid w:val="00384832"/>
    <w:rsid w:val="003849BE"/>
    <w:rsid w:val="00385240"/>
    <w:rsid w:val="00390917"/>
    <w:rsid w:val="00392867"/>
    <w:rsid w:val="00393746"/>
    <w:rsid w:val="0039654B"/>
    <w:rsid w:val="003A3AF2"/>
    <w:rsid w:val="003A4282"/>
    <w:rsid w:val="003A42FF"/>
    <w:rsid w:val="003A7C91"/>
    <w:rsid w:val="003B0217"/>
    <w:rsid w:val="003B6540"/>
    <w:rsid w:val="003B6808"/>
    <w:rsid w:val="003B7E52"/>
    <w:rsid w:val="003C13EB"/>
    <w:rsid w:val="003C4592"/>
    <w:rsid w:val="003C4BE7"/>
    <w:rsid w:val="003C6408"/>
    <w:rsid w:val="003C745A"/>
    <w:rsid w:val="003D0AEB"/>
    <w:rsid w:val="003D1F89"/>
    <w:rsid w:val="003D21BB"/>
    <w:rsid w:val="003D2A7D"/>
    <w:rsid w:val="003D422E"/>
    <w:rsid w:val="003E116D"/>
    <w:rsid w:val="003E1C62"/>
    <w:rsid w:val="003E34D4"/>
    <w:rsid w:val="003E38C0"/>
    <w:rsid w:val="003E66AF"/>
    <w:rsid w:val="003F3443"/>
    <w:rsid w:val="003F35C6"/>
    <w:rsid w:val="003F38BD"/>
    <w:rsid w:val="003F4E62"/>
    <w:rsid w:val="004014A9"/>
    <w:rsid w:val="0040401C"/>
    <w:rsid w:val="004040AA"/>
    <w:rsid w:val="0040604E"/>
    <w:rsid w:val="0040617F"/>
    <w:rsid w:val="00407854"/>
    <w:rsid w:val="004131F1"/>
    <w:rsid w:val="00413819"/>
    <w:rsid w:val="00413CAC"/>
    <w:rsid w:val="00414E26"/>
    <w:rsid w:val="004154C1"/>
    <w:rsid w:val="00415A7B"/>
    <w:rsid w:val="00416630"/>
    <w:rsid w:val="00421142"/>
    <w:rsid w:val="00421567"/>
    <w:rsid w:val="00422239"/>
    <w:rsid w:val="0042321C"/>
    <w:rsid w:val="00425B69"/>
    <w:rsid w:val="004274B0"/>
    <w:rsid w:val="00433240"/>
    <w:rsid w:val="00434ACB"/>
    <w:rsid w:val="004350D5"/>
    <w:rsid w:val="004359DE"/>
    <w:rsid w:val="004372DA"/>
    <w:rsid w:val="004418F2"/>
    <w:rsid w:val="00441F20"/>
    <w:rsid w:val="00442C2C"/>
    <w:rsid w:val="004435D5"/>
    <w:rsid w:val="00444143"/>
    <w:rsid w:val="00444D18"/>
    <w:rsid w:val="00447956"/>
    <w:rsid w:val="00450397"/>
    <w:rsid w:val="00455420"/>
    <w:rsid w:val="004602F0"/>
    <w:rsid w:val="00461FD0"/>
    <w:rsid w:val="00462230"/>
    <w:rsid w:val="00465B96"/>
    <w:rsid w:val="00465FF9"/>
    <w:rsid w:val="00467FD6"/>
    <w:rsid w:val="004714C8"/>
    <w:rsid w:val="00474F0F"/>
    <w:rsid w:val="00486348"/>
    <w:rsid w:val="004903E6"/>
    <w:rsid w:val="00491D86"/>
    <w:rsid w:val="00491F23"/>
    <w:rsid w:val="0049244E"/>
    <w:rsid w:val="004933A1"/>
    <w:rsid w:val="00494581"/>
    <w:rsid w:val="004957C9"/>
    <w:rsid w:val="00495A29"/>
    <w:rsid w:val="004A246B"/>
    <w:rsid w:val="004A6F33"/>
    <w:rsid w:val="004A6F3C"/>
    <w:rsid w:val="004B0C1A"/>
    <w:rsid w:val="004B4DD4"/>
    <w:rsid w:val="004B4F15"/>
    <w:rsid w:val="004B7653"/>
    <w:rsid w:val="004C2AD6"/>
    <w:rsid w:val="004C58D6"/>
    <w:rsid w:val="004D00FD"/>
    <w:rsid w:val="004D07EF"/>
    <w:rsid w:val="004D2030"/>
    <w:rsid w:val="004D26B0"/>
    <w:rsid w:val="004D27FA"/>
    <w:rsid w:val="004D28F5"/>
    <w:rsid w:val="004D71DC"/>
    <w:rsid w:val="004E1797"/>
    <w:rsid w:val="004E18E4"/>
    <w:rsid w:val="004E1C0A"/>
    <w:rsid w:val="004E454C"/>
    <w:rsid w:val="004E4AF3"/>
    <w:rsid w:val="004E7EDF"/>
    <w:rsid w:val="004F12F1"/>
    <w:rsid w:val="004F1676"/>
    <w:rsid w:val="00501BB0"/>
    <w:rsid w:val="00504815"/>
    <w:rsid w:val="00506A1C"/>
    <w:rsid w:val="005122CA"/>
    <w:rsid w:val="005125FD"/>
    <w:rsid w:val="005139B3"/>
    <w:rsid w:val="00514628"/>
    <w:rsid w:val="00517D4A"/>
    <w:rsid w:val="00521CC4"/>
    <w:rsid w:val="00521E75"/>
    <w:rsid w:val="00522CFA"/>
    <w:rsid w:val="005249B8"/>
    <w:rsid w:val="005258C3"/>
    <w:rsid w:val="00526859"/>
    <w:rsid w:val="0053092C"/>
    <w:rsid w:val="00532530"/>
    <w:rsid w:val="00532DC4"/>
    <w:rsid w:val="005362FD"/>
    <w:rsid w:val="00537986"/>
    <w:rsid w:val="00540651"/>
    <w:rsid w:val="0054093A"/>
    <w:rsid w:val="005411FC"/>
    <w:rsid w:val="005422EF"/>
    <w:rsid w:val="0054506C"/>
    <w:rsid w:val="00554F21"/>
    <w:rsid w:val="00557DEA"/>
    <w:rsid w:val="0056118B"/>
    <w:rsid w:val="005611E9"/>
    <w:rsid w:val="00561E04"/>
    <w:rsid w:val="00562940"/>
    <w:rsid w:val="00562BAF"/>
    <w:rsid w:val="005636F5"/>
    <w:rsid w:val="00565335"/>
    <w:rsid w:val="00567523"/>
    <w:rsid w:val="00571209"/>
    <w:rsid w:val="00573FCC"/>
    <w:rsid w:val="00574D36"/>
    <w:rsid w:val="00577186"/>
    <w:rsid w:val="00582B0C"/>
    <w:rsid w:val="005832CE"/>
    <w:rsid w:val="0058334F"/>
    <w:rsid w:val="005843D3"/>
    <w:rsid w:val="00585347"/>
    <w:rsid w:val="00587901"/>
    <w:rsid w:val="00587F62"/>
    <w:rsid w:val="00593428"/>
    <w:rsid w:val="00594595"/>
    <w:rsid w:val="005A26C5"/>
    <w:rsid w:val="005A2FBB"/>
    <w:rsid w:val="005A43A2"/>
    <w:rsid w:val="005A59A4"/>
    <w:rsid w:val="005A73A3"/>
    <w:rsid w:val="005A77B0"/>
    <w:rsid w:val="005B1E9B"/>
    <w:rsid w:val="005B4841"/>
    <w:rsid w:val="005B6EF1"/>
    <w:rsid w:val="005C1EAE"/>
    <w:rsid w:val="005D4810"/>
    <w:rsid w:val="005E2D7A"/>
    <w:rsid w:val="005E3A04"/>
    <w:rsid w:val="005E7067"/>
    <w:rsid w:val="005E7E24"/>
    <w:rsid w:val="005E7FC1"/>
    <w:rsid w:val="005F1028"/>
    <w:rsid w:val="005F412A"/>
    <w:rsid w:val="005F5379"/>
    <w:rsid w:val="00600815"/>
    <w:rsid w:val="00600A98"/>
    <w:rsid w:val="006020CB"/>
    <w:rsid w:val="00604811"/>
    <w:rsid w:val="0060619F"/>
    <w:rsid w:val="00607BEA"/>
    <w:rsid w:val="0061025E"/>
    <w:rsid w:val="00614D8E"/>
    <w:rsid w:val="006153F0"/>
    <w:rsid w:val="006157BA"/>
    <w:rsid w:val="00616D8E"/>
    <w:rsid w:val="00617858"/>
    <w:rsid w:val="00623223"/>
    <w:rsid w:val="00623B5A"/>
    <w:rsid w:val="00624A83"/>
    <w:rsid w:val="0062638A"/>
    <w:rsid w:val="006264C6"/>
    <w:rsid w:val="0063471D"/>
    <w:rsid w:val="00634818"/>
    <w:rsid w:val="00635373"/>
    <w:rsid w:val="0064083B"/>
    <w:rsid w:val="00641273"/>
    <w:rsid w:val="006417E4"/>
    <w:rsid w:val="00641DB2"/>
    <w:rsid w:val="0064469A"/>
    <w:rsid w:val="00645EA6"/>
    <w:rsid w:val="0064735A"/>
    <w:rsid w:val="006474D4"/>
    <w:rsid w:val="00650B09"/>
    <w:rsid w:val="006526D8"/>
    <w:rsid w:val="00654F21"/>
    <w:rsid w:val="006574C1"/>
    <w:rsid w:val="00661DDB"/>
    <w:rsid w:val="00662883"/>
    <w:rsid w:val="00663A0B"/>
    <w:rsid w:val="006643CC"/>
    <w:rsid w:val="0066474D"/>
    <w:rsid w:val="006658C3"/>
    <w:rsid w:val="00671032"/>
    <w:rsid w:val="00673E84"/>
    <w:rsid w:val="006769C7"/>
    <w:rsid w:val="0067799D"/>
    <w:rsid w:val="006826D2"/>
    <w:rsid w:val="0068618A"/>
    <w:rsid w:val="006876E2"/>
    <w:rsid w:val="00690481"/>
    <w:rsid w:val="00692186"/>
    <w:rsid w:val="00692E12"/>
    <w:rsid w:val="00697B9B"/>
    <w:rsid w:val="006A3FA2"/>
    <w:rsid w:val="006A411E"/>
    <w:rsid w:val="006A42DC"/>
    <w:rsid w:val="006A700A"/>
    <w:rsid w:val="006A7429"/>
    <w:rsid w:val="006A7DE1"/>
    <w:rsid w:val="006B20BD"/>
    <w:rsid w:val="006B2500"/>
    <w:rsid w:val="006B2C05"/>
    <w:rsid w:val="006B2F5D"/>
    <w:rsid w:val="006B3124"/>
    <w:rsid w:val="006C0080"/>
    <w:rsid w:val="006C47BE"/>
    <w:rsid w:val="006C65C2"/>
    <w:rsid w:val="006C6DDD"/>
    <w:rsid w:val="006C70CC"/>
    <w:rsid w:val="006C7532"/>
    <w:rsid w:val="006C7D92"/>
    <w:rsid w:val="006D0803"/>
    <w:rsid w:val="006D3472"/>
    <w:rsid w:val="006D542D"/>
    <w:rsid w:val="006D5769"/>
    <w:rsid w:val="006E103A"/>
    <w:rsid w:val="006E1F29"/>
    <w:rsid w:val="006E2842"/>
    <w:rsid w:val="006E3036"/>
    <w:rsid w:val="006E3C72"/>
    <w:rsid w:val="006E6181"/>
    <w:rsid w:val="006E7020"/>
    <w:rsid w:val="006F0CC9"/>
    <w:rsid w:val="006F26A8"/>
    <w:rsid w:val="006F582B"/>
    <w:rsid w:val="006F5D6B"/>
    <w:rsid w:val="007007EC"/>
    <w:rsid w:val="00701B61"/>
    <w:rsid w:val="0070395F"/>
    <w:rsid w:val="007039C5"/>
    <w:rsid w:val="00703D05"/>
    <w:rsid w:val="0070493B"/>
    <w:rsid w:val="00705FF0"/>
    <w:rsid w:val="00706663"/>
    <w:rsid w:val="0070738E"/>
    <w:rsid w:val="00711056"/>
    <w:rsid w:val="0071187F"/>
    <w:rsid w:val="007138D0"/>
    <w:rsid w:val="00717836"/>
    <w:rsid w:val="007205A8"/>
    <w:rsid w:val="00720BA3"/>
    <w:rsid w:val="007228AE"/>
    <w:rsid w:val="007249A2"/>
    <w:rsid w:val="00724B32"/>
    <w:rsid w:val="00726FD4"/>
    <w:rsid w:val="00731313"/>
    <w:rsid w:val="00734E17"/>
    <w:rsid w:val="0073513A"/>
    <w:rsid w:val="00735320"/>
    <w:rsid w:val="0074019F"/>
    <w:rsid w:val="00745AA1"/>
    <w:rsid w:val="007501A9"/>
    <w:rsid w:val="007503B0"/>
    <w:rsid w:val="00752CFA"/>
    <w:rsid w:val="00753150"/>
    <w:rsid w:val="00756019"/>
    <w:rsid w:val="00756327"/>
    <w:rsid w:val="007606C7"/>
    <w:rsid w:val="00760C78"/>
    <w:rsid w:val="00761929"/>
    <w:rsid w:val="00763CAB"/>
    <w:rsid w:val="00763F62"/>
    <w:rsid w:val="0076516E"/>
    <w:rsid w:val="007652F4"/>
    <w:rsid w:val="00766502"/>
    <w:rsid w:val="00766D11"/>
    <w:rsid w:val="00770329"/>
    <w:rsid w:val="00770EFE"/>
    <w:rsid w:val="0077217A"/>
    <w:rsid w:val="00773382"/>
    <w:rsid w:val="00776021"/>
    <w:rsid w:val="0078518F"/>
    <w:rsid w:val="00785673"/>
    <w:rsid w:val="007957EA"/>
    <w:rsid w:val="00795D93"/>
    <w:rsid w:val="0079783F"/>
    <w:rsid w:val="007A0417"/>
    <w:rsid w:val="007A400A"/>
    <w:rsid w:val="007A4761"/>
    <w:rsid w:val="007A68C4"/>
    <w:rsid w:val="007B0BF5"/>
    <w:rsid w:val="007B3FB0"/>
    <w:rsid w:val="007B4B39"/>
    <w:rsid w:val="007B4F8D"/>
    <w:rsid w:val="007C02BB"/>
    <w:rsid w:val="007C0D08"/>
    <w:rsid w:val="007C7426"/>
    <w:rsid w:val="007C7551"/>
    <w:rsid w:val="007D02C7"/>
    <w:rsid w:val="007D20BC"/>
    <w:rsid w:val="007D31BF"/>
    <w:rsid w:val="007E3981"/>
    <w:rsid w:val="007E4EA8"/>
    <w:rsid w:val="007E4F1C"/>
    <w:rsid w:val="007E512E"/>
    <w:rsid w:val="007E710D"/>
    <w:rsid w:val="007F1407"/>
    <w:rsid w:val="007F1FD4"/>
    <w:rsid w:val="007F2994"/>
    <w:rsid w:val="007F30B4"/>
    <w:rsid w:val="007F597E"/>
    <w:rsid w:val="007F5B0E"/>
    <w:rsid w:val="007F601E"/>
    <w:rsid w:val="007F7A68"/>
    <w:rsid w:val="0080005E"/>
    <w:rsid w:val="0080068F"/>
    <w:rsid w:val="008031D6"/>
    <w:rsid w:val="00804A30"/>
    <w:rsid w:val="00805579"/>
    <w:rsid w:val="008063C9"/>
    <w:rsid w:val="008079AA"/>
    <w:rsid w:val="00815DA8"/>
    <w:rsid w:val="00817A14"/>
    <w:rsid w:val="00817BAE"/>
    <w:rsid w:val="00820AEF"/>
    <w:rsid w:val="00821A1A"/>
    <w:rsid w:val="0082231F"/>
    <w:rsid w:val="00822720"/>
    <w:rsid w:val="008274C7"/>
    <w:rsid w:val="008279AF"/>
    <w:rsid w:val="00830147"/>
    <w:rsid w:val="008301F2"/>
    <w:rsid w:val="00830E78"/>
    <w:rsid w:val="00831B44"/>
    <w:rsid w:val="008345DD"/>
    <w:rsid w:val="00834D18"/>
    <w:rsid w:val="00835095"/>
    <w:rsid w:val="00835F81"/>
    <w:rsid w:val="008370AB"/>
    <w:rsid w:val="00842070"/>
    <w:rsid w:val="00842848"/>
    <w:rsid w:val="008430E2"/>
    <w:rsid w:val="00846C55"/>
    <w:rsid w:val="00846C57"/>
    <w:rsid w:val="00846F22"/>
    <w:rsid w:val="00854824"/>
    <w:rsid w:val="00857302"/>
    <w:rsid w:val="008575C4"/>
    <w:rsid w:val="00857660"/>
    <w:rsid w:val="008611B0"/>
    <w:rsid w:val="0086235A"/>
    <w:rsid w:val="008635BD"/>
    <w:rsid w:val="00864767"/>
    <w:rsid w:val="008677FF"/>
    <w:rsid w:val="00870A4C"/>
    <w:rsid w:val="00870CB8"/>
    <w:rsid w:val="00872635"/>
    <w:rsid w:val="00872D50"/>
    <w:rsid w:val="00872FDA"/>
    <w:rsid w:val="00873885"/>
    <w:rsid w:val="008779CA"/>
    <w:rsid w:val="00877CCE"/>
    <w:rsid w:val="00884193"/>
    <w:rsid w:val="0088670A"/>
    <w:rsid w:val="0088797B"/>
    <w:rsid w:val="008900B8"/>
    <w:rsid w:val="00891FA0"/>
    <w:rsid w:val="00892855"/>
    <w:rsid w:val="00894983"/>
    <w:rsid w:val="00894F1B"/>
    <w:rsid w:val="008A0DB3"/>
    <w:rsid w:val="008A163C"/>
    <w:rsid w:val="008A47DA"/>
    <w:rsid w:val="008B216A"/>
    <w:rsid w:val="008B2434"/>
    <w:rsid w:val="008B24CE"/>
    <w:rsid w:val="008B50C0"/>
    <w:rsid w:val="008B54D7"/>
    <w:rsid w:val="008C0184"/>
    <w:rsid w:val="008C15AC"/>
    <w:rsid w:val="008C15F5"/>
    <w:rsid w:val="008C1F30"/>
    <w:rsid w:val="008C249D"/>
    <w:rsid w:val="008C5CD4"/>
    <w:rsid w:val="008C7610"/>
    <w:rsid w:val="008D1A6E"/>
    <w:rsid w:val="008D2697"/>
    <w:rsid w:val="008D591E"/>
    <w:rsid w:val="008D6697"/>
    <w:rsid w:val="008D6C16"/>
    <w:rsid w:val="008D6EE3"/>
    <w:rsid w:val="008E13F0"/>
    <w:rsid w:val="008E2711"/>
    <w:rsid w:val="008E4C77"/>
    <w:rsid w:val="008E6318"/>
    <w:rsid w:val="008E768D"/>
    <w:rsid w:val="008F1A5B"/>
    <w:rsid w:val="008F3F8E"/>
    <w:rsid w:val="008F4288"/>
    <w:rsid w:val="008F7CCB"/>
    <w:rsid w:val="0090213F"/>
    <w:rsid w:val="00902B73"/>
    <w:rsid w:val="009055AF"/>
    <w:rsid w:val="009065BD"/>
    <w:rsid w:val="0090667D"/>
    <w:rsid w:val="00907715"/>
    <w:rsid w:val="00910286"/>
    <w:rsid w:val="00910CFC"/>
    <w:rsid w:val="00911D7D"/>
    <w:rsid w:val="0092072B"/>
    <w:rsid w:val="00921FF6"/>
    <w:rsid w:val="00924890"/>
    <w:rsid w:val="00925EEE"/>
    <w:rsid w:val="00926378"/>
    <w:rsid w:val="009264EF"/>
    <w:rsid w:val="009273CC"/>
    <w:rsid w:val="00930FA2"/>
    <w:rsid w:val="009319F7"/>
    <w:rsid w:val="00931B7A"/>
    <w:rsid w:val="009339D8"/>
    <w:rsid w:val="009364A7"/>
    <w:rsid w:val="00937BD8"/>
    <w:rsid w:val="009409BF"/>
    <w:rsid w:val="00940D68"/>
    <w:rsid w:val="00943D5D"/>
    <w:rsid w:val="00944EDF"/>
    <w:rsid w:val="009455B4"/>
    <w:rsid w:val="00946684"/>
    <w:rsid w:val="00947B7F"/>
    <w:rsid w:val="00951285"/>
    <w:rsid w:val="0095469E"/>
    <w:rsid w:val="009605B6"/>
    <w:rsid w:val="00962591"/>
    <w:rsid w:val="0096530A"/>
    <w:rsid w:val="0096690B"/>
    <w:rsid w:val="00967A02"/>
    <w:rsid w:val="00967B7E"/>
    <w:rsid w:val="00970656"/>
    <w:rsid w:val="00971079"/>
    <w:rsid w:val="0097147A"/>
    <w:rsid w:val="00973646"/>
    <w:rsid w:val="00973AF3"/>
    <w:rsid w:val="00976AC3"/>
    <w:rsid w:val="0098147B"/>
    <w:rsid w:val="0098679D"/>
    <w:rsid w:val="00986BAA"/>
    <w:rsid w:val="00987818"/>
    <w:rsid w:val="009A1A34"/>
    <w:rsid w:val="009A40EF"/>
    <w:rsid w:val="009A5170"/>
    <w:rsid w:val="009A6AF8"/>
    <w:rsid w:val="009A7D42"/>
    <w:rsid w:val="009B405E"/>
    <w:rsid w:val="009B443B"/>
    <w:rsid w:val="009B76AD"/>
    <w:rsid w:val="009C06F6"/>
    <w:rsid w:val="009C295F"/>
    <w:rsid w:val="009C6866"/>
    <w:rsid w:val="009C6D5F"/>
    <w:rsid w:val="009C7897"/>
    <w:rsid w:val="009D0E93"/>
    <w:rsid w:val="009D11B3"/>
    <w:rsid w:val="009D434E"/>
    <w:rsid w:val="009D6562"/>
    <w:rsid w:val="009D6F16"/>
    <w:rsid w:val="009D7352"/>
    <w:rsid w:val="009E2817"/>
    <w:rsid w:val="009E2BDB"/>
    <w:rsid w:val="009E534E"/>
    <w:rsid w:val="009E54F7"/>
    <w:rsid w:val="009E69D0"/>
    <w:rsid w:val="009F097C"/>
    <w:rsid w:val="009F141B"/>
    <w:rsid w:val="009F2438"/>
    <w:rsid w:val="009F4849"/>
    <w:rsid w:val="009F5D88"/>
    <w:rsid w:val="009F7C65"/>
    <w:rsid w:val="00A00CD6"/>
    <w:rsid w:val="00A030A5"/>
    <w:rsid w:val="00A04AA6"/>
    <w:rsid w:val="00A116D6"/>
    <w:rsid w:val="00A1347B"/>
    <w:rsid w:val="00A1496A"/>
    <w:rsid w:val="00A14982"/>
    <w:rsid w:val="00A16430"/>
    <w:rsid w:val="00A17B60"/>
    <w:rsid w:val="00A2124C"/>
    <w:rsid w:val="00A23582"/>
    <w:rsid w:val="00A24C4A"/>
    <w:rsid w:val="00A26EC8"/>
    <w:rsid w:val="00A276F3"/>
    <w:rsid w:val="00A30ABD"/>
    <w:rsid w:val="00A30CDD"/>
    <w:rsid w:val="00A32067"/>
    <w:rsid w:val="00A335D2"/>
    <w:rsid w:val="00A377EF"/>
    <w:rsid w:val="00A37A47"/>
    <w:rsid w:val="00A42924"/>
    <w:rsid w:val="00A42D3B"/>
    <w:rsid w:val="00A440AB"/>
    <w:rsid w:val="00A44150"/>
    <w:rsid w:val="00A45633"/>
    <w:rsid w:val="00A45707"/>
    <w:rsid w:val="00A4667D"/>
    <w:rsid w:val="00A562BF"/>
    <w:rsid w:val="00A60CAD"/>
    <w:rsid w:val="00A60D8D"/>
    <w:rsid w:val="00A6117A"/>
    <w:rsid w:val="00A6580A"/>
    <w:rsid w:val="00A65AE5"/>
    <w:rsid w:val="00A66E05"/>
    <w:rsid w:val="00A66E9D"/>
    <w:rsid w:val="00A66F5F"/>
    <w:rsid w:val="00A71A17"/>
    <w:rsid w:val="00A71A65"/>
    <w:rsid w:val="00A727D4"/>
    <w:rsid w:val="00A74D9E"/>
    <w:rsid w:val="00A82E13"/>
    <w:rsid w:val="00A84402"/>
    <w:rsid w:val="00A84420"/>
    <w:rsid w:val="00A84CC5"/>
    <w:rsid w:val="00A90E31"/>
    <w:rsid w:val="00A90F75"/>
    <w:rsid w:val="00A92031"/>
    <w:rsid w:val="00A94385"/>
    <w:rsid w:val="00AA1B9E"/>
    <w:rsid w:val="00AA208A"/>
    <w:rsid w:val="00AA2893"/>
    <w:rsid w:val="00AA6046"/>
    <w:rsid w:val="00AB0D38"/>
    <w:rsid w:val="00AB11DB"/>
    <w:rsid w:val="00AB609F"/>
    <w:rsid w:val="00AB71E4"/>
    <w:rsid w:val="00AB72D9"/>
    <w:rsid w:val="00AB7C12"/>
    <w:rsid w:val="00AC2597"/>
    <w:rsid w:val="00AC7F11"/>
    <w:rsid w:val="00AD0958"/>
    <w:rsid w:val="00AD1830"/>
    <w:rsid w:val="00AD412F"/>
    <w:rsid w:val="00AD4B47"/>
    <w:rsid w:val="00AE2934"/>
    <w:rsid w:val="00AE33B3"/>
    <w:rsid w:val="00AE4E8B"/>
    <w:rsid w:val="00AE4F89"/>
    <w:rsid w:val="00AE679C"/>
    <w:rsid w:val="00AE681F"/>
    <w:rsid w:val="00AE7448"/>
    <w:rsid w:val="00AE74B4"/>
    <w:rsid w:val="00AF1158"/>
    <w:rsid w:val="00AF68A3"/>
    <w:rsid w:val="00B036B0"/>
    <w:rsid w:val="00B04FD1"/>
    <w:rsid w:val="00B070EE"/>
    <w:rsid w:val="00B0764B"/>
    <w:rsid w:val="00B104F8"/>
    <w:rsid w:val="00B119D0"/>
    <w:rsid w:val="00B175D4"/>
    <w:rsid w:val="00B21F58"/>
    <w:rsid w:val="00B23CCC"/>
    <w:rsid w:val="00B23DFF"/>
    <w:rsid w:val="00B24801"/>
    <w:rsid w:val="00B26C26"/>
    <w:rsid w:val="00B27D72"/>
    <w:rsid w:val="00B27F28"/>
    <w:rsid w:val="00B3070A"/>
    <w:rsid w:val="00B30C24"/>
    <w:rsid w:val="00B320D1"/>
    <w:rsid w:val="00B350B7"/>
    <w:rsid w:val="00B3521A"/>
    <w:rsid w:val="00B45E8E"/>
    <w:rsid w:val="00B47F28"/>
    <w:rsid w:val="00B50777"/>
    <w:rsid w:val="00B524EF"/>
    <w:rsid w:val="00B528E4"/>
    <w:rsid w:val="00B543AE"/>
    <w:rsid w:val="00B546D3"/>
    <w:rsid w:val="00B5646E"/>
    <w:rsid w:val="00B57879"/>
    <w:rsid w:val="00B57D04"/>
    <w:rsid w:val="00B6233E"/>
    <w:rsid w:val="00B63CF0"/>
    <w:rsid w:val="00B67031"/>
    <w:rsid w:val="00B71218"/>
    <w:rsid w:val="00B718FA"/>
    <w:rsid w:val="00B72CA4"/>
    <w:rsid w:val="00B73777"/>
    <w:rsid w:val="00B77853"/>
    <w:rsid w:val="00B80C7B"/>
    <w:rsid w:val="00B813A0"/>
    <w:rsid w:val="00B8277A"/>
    <w:rsid w:val="00B84B1F"/>
    <w:rsid w:val="00B871AD"/>
    <w:rsid w:val="00B938F6"/>
    <w:rsid w:val="00B93A75"/>
    <w:rsid w:val="00BA064E"/>
    <w:rsid w:val="00BA074E"/>
    <w:rsid w:val="00BA0D9B"/>
    <w:rsid w:val="00BA6E3B"/>
    <w:rsid w:val="00BB1CE5"/>
    <w:rsid w:val="00BB1FF6"/>
    <w:rsid w:val="00BB7001"/>
    <w:rsid w:val="00BB7234"/>
    <w:rsid w:val="00BC2FB4"/>
    <w:rsid w:val="00BC4767"/>
    <w:rsid w:val="00BD275F"/>
    <w:rsid w:val="00BD2A7D"/>
    <w:rsid w:val="00BD3798"/>
    <w:rsid w:val="00BD4B26"/>
    <w:rsid w:val="00BE026D"/>
    <w:rsid w:val="00BE195E"/>
    <w:rsid w:val="00BF08CE"/>
    <w:rsid w:val="00BF10EA"/>
    <w:rsid w:val="00BF130E"/>
    <w:rsid w:val="00BF22AC"/>
    <w:rsid w:val="00BF6343"/>
    <w:rsid w:val="00BF77FA"/>
    <w:rsid w:val="00C056C9"/>
    <w:rsid w:val="00C06938"/>
    <w:rsid w:val="00C07FF3"/>
    <w:rsid w:val="00C1111F"/>
    <w:rsid w:val="00C1143A"/>
    <w:rsid w:val="00C11E52"/>
    <w:rsid w:val="00C13864"/>
    <w:rsid w:val="00C13FF6"/>
    <w:rsid w:val="00C25C1D"/>
    <w:rsid w:val="00C270DF"/>
    <w:rsid w:val="00C30046"/>
    <w:rsid w:val="00C325EF"/>
    <w:rsid w:val="00C33C15"/>
    <w:rsid w:val="00C3656E"/>
    <w:rsid w:val="00C37097"/>
    <w:rsid w:val="00C37621"/>
    <w:rsid w:val="00C40A78"/>
    <w:rsid w:val="00C41A8B"/>
    <w:rsid w:val="00C4502D"/>
    <w:rsid w:val="00C462DA"/>
    <w:rsid w:val="00C520EF"/>
    <w:rsid w:val="00C55610"/>
    <w:rsid w:val="00C55952"/>
    <w:rsid w:val="00C5719F"/>
    <w:rsid w:val="00C576A7"/>
    <w:rsid w:val="00C614A9"/>
    <w:rsid w:val="00C6202E"/>
    <w:rsid w:val="00C6219E"/>
    <w:rsid w:val="00C63465"/>
    <w:rsid w:val="00C6364D"/>
    <w:rsid w:val="00C63E20"/>
    <w:rsid w:val="00C6738E"/>
    <w:rsid w:val="00C73017"/>
    <w:rsid w:val="00C74C3F"/>
    <w:rsid w:val="00C760F7"/>
    <w:rsid w:val="00C7670D"/>
    <w:rsid w:val="00C77A4C"/>
    <w:rsid w:val="00C81219"/>
    <w:rsid w:val="00C865ED"/>
    <w:rsid w:val="00C86C02"/>
    <w:rsid w:val="00C9007C"/>
    <w:rsid w:val="00C905F9"/>
    <w:rsid w:val="00C90FDA"/>
    <w:rsid w:val="00C92782"/>
    <w:rsid w:val="00C92CD2"/>
    <w:rsid w:val="00C953FF"/>
    <w:rsid w:val="00C954D7"/>
    <w:rsid w:val="00CA375A"/>
    <w:rsid w:val="00CA4635"/>
    <w:rsid w:val="00CA4DD1"/>
    <w:rsid w:val="00CA6C50"/>
    <w:rsid w:val="00CA7237"/>
    <w:rsid w:val="00CB2F96"/>
    <w:rsid w:val="00CB3055"/>
    <w:rsid w:val="00CB629C"/>
    <w:rsid w:val="00CB765C"/>
    <w:rsid w:val="00CC37C7"/>
    <w:rsid w:val="00CC4FD2"/>
    <w:rsid w:val="00CC5DF8"/>
    <w:rsid w:val="00CC7CCD"/>
    <w:rsid w:val="00CD0013"/>
    <w:rsid w:val="00CD2218"/>
    <w:rsid w:val="00CD4414"/>
    <w:rsid w:val="00CD481A"/>
    <w:rsid w:val="00CD663C"/>
    <w:rsid w:val="00CD6F8F"/>
    <w:rsid w:val="00CD7CEC"/>
    <w:rsid w:val="00CE11C5"/>
    <w:rsid w:val="00CE2340"/>
    <w:rsid w:val="00CE5CE2"/>
    <w:rsid w:val="00CE5F92"/>
    <w:rsid w:val="00CE7D6A"/>
    <w:rsid w:val="00CF06F0"/>
    <w:rsid w:val="00CF2DAA"/>
    <w:rsid w:val="00CF4BF8"/>
    <w:rsid w:val="00CF5568"/>
    <w:rsid w:val="00CF75ED"/>
    <w:rsid w:val="00D014E1"/>
    <w:rsid w:val="00D02B22"/>
    <w:rsid w:val="00D03B46"/>
    <w:rsid w:val="00D043C7"/>
    <w:rsid w:val="00D04B75"/>
    <w:rsid w:val="00D04E03"/>
    <w:rsid w:val="00D06872"/>
    <w:rsid w:val="00D07C4B"/>
    <w:rsid w:val="00D13202"/>
    <w:rsid w:val="00D1424F"/>
    <w:rsid w:val="00D1460B"/>
    <w:rsid w:val="00D15436"/>
    <w:rsid w:val="00D15CDF"/>
    <w:rsid w:val="00D17AAC"/>
    <w:rsid w:val="00D2080C"/>
    <w:rsid w:val="00D22CAB"/>
    <w:rsid w:val="00D23D27"/>
    <w:rsid w:val="00D2451A"/>
    <w:rsid w:val="00D24BFE"/>
    <w:rsid w:val="00D26757"/>
    <w:rsid w:val="00D26BF3"/>
    <w:rsid w:val="00D26D40"/>
    <w:rsid w:val="00D30619"/>
    <w:rsid w:val="00D31C94"/>
    <w:rsid w:val="00D36C7A"/>
    <w:rsid w:val="00D41967"/>
    <w:rsid w:val="00D41C56"/>
    <w:rsid w:val="00D4283E"/>
    <w:rsid w:val="00D44273"/>
    <w:rsid w:val="00D44A20"/>
    <w:rsid w:val="00D45E55"/>
    <w:rsid w:val="00D47401"/>
    <w:rsid w:val="00D4768C"/>
    <w:rsid w:val="00D5677B"/>
    <w:rsid w:val="00D56893"/>
    <w:rsid w:val="00D6040F"/>
    <w:rsid w:val="00D621B3"/>
    <w:rsid w:val="00D62AAF"/>
    <w:rsid w:val="00D63835"/>
    <w:rsid w:val="00D6399F"/>
    <w:rsid w:val="00D63FE1"/>
    <w:rsid w:val="00D64EC4"/>
    <w:rsid w:val="00D64F5C"/>
    <w:rsid w:val="00D71C0A"/>
    <w:rsid w:val="00D72BB5"/>
    <w:rsid w:val="00D748C7"/>
    <w:rsid w:val="00D753AF"/>
    <w:rsid w:val="00D75C1F"/>
    <w:rsid w:val="00D76106"/>
    <w:rsid w:val="00D769B2"/>
    <w:rsid w:val="00D77FE7"/>
    <w:rsid w:val="00D809D7"/>
    <w:rsid w:val="00D810AC"/>
    <w:rsid w:val="00D81267"/>
    <w:rsid w:val="00D8239F"/>
    <w:rsid w:val="00D834BC"/>
    <w:rsid w:val="00D84D36"/>
    <w:rsid w:val="00D86950"/>
    <w:rsid w:val="00D90DD6"/>
    <w:rsid w:val="00D9239A"/>
    <w:rsid w:val="00D934E8"/>
    <w:rsid w:val="00D94633"/>
    <w:rsid w:val="00D953E7"/>
    <w:rsid w:val="00DA04B2"/>
    <w:rsid w:val="00DA26F4"/>
    <w:rsid w:val="00DA3907"/>
    <w:rsid w:val="00DA5B81"/>
    <w:rsid w:val="00DA6401"/>
    <w:rsid w:val="00DA78DB"/>
    <w:rsid w:val="00DB0B66"/>
    <w:rsid w:val="00DB1855"/>
    <w:rsid w:val="00DC3B95"/>
    <w:rsid w:val="00DC3D2D"/>
    <w:rsid w:val="00DC3F0C"/>
    <w:rsid w:val="00DC468F"/>
    <w:rsid w:val="00DC4DC1"/>
    <w:rsid w:val="00DC6928"/>
    <w:rsid w:val="00DC6D58"/>
    <w:rsid w:val="00DC7352"/>
    <w:rsid w:val="00DD08C7"/>
    <w:rsid w:val="00DD1B61"/>
    <w:rsid w:val="00DD2589"/>
    <w:rsid w:val="00DD3D19"/>
    <w:rsid w:val="00DD42AB"/>
    <w:rsid w:val="00DD6DFB"/>
    <w:rsid w:val="00DE1D17"/>
    <w:rsid w:val="00DE3ADE"/>
    <w:rsid w:val="00DE52DE"/>
    <w:rsid w:val="00DF092E"/>
    <w:rsid w:val="00DF1AA8"/>
    <w:rsid w:val="00DF1CAE"/>
    <w:rsid w:val="00DF4611"/>
    <w:rsid w:val="00E00B28"/>
    <w:rsid w:val="00E02013"/>
    <w:rsid w:val="00E025D2"/>
    <w:rsid w:val="00E038AD"/>
    <w:rsid w:val="00E03C63"/>
    <w:rsid w:val="00E06330"/>
    <w:rsid w:val="00E104E2"/>
    <w:rsid w:val="00E1354E"/>
    <w:rsid w:val="00E14F76"/>
    <w:rsid w:val="00E1549D"/>
    <w:rsid w:val="00E16524"/>
    <w:rsid w:val="00E17E80"/>
    <w:rsid w:val="00E2069A"/>
    <w:rsid w:val="00E22B6C"/>
    <w:rsid w:val="00E23C5B"/>
    <w:rsid w:val="00E23FE4"/>
    <w:rsid w:val="00E31DFE"/>
    <w:rsid w:val="00E32FD4"/>
    <w:rsid w:val="00E334B7"/>
    <w:rsid w:val="00E33D97"/>
    <w:rsid w:val="00E342DD"/>
    <w:rsid w:val="00E34EA5"/>
    <w:rsid w:val="00E34F16"/>
    <w:rsid w:val="00E372E1"/>
    <w:rsid w:val="00E40799"/>
    <w:rsid w:val="00E41138"/>
    <w:rsid w:val="00E428F9"/>
    <w:rsid w:val="00E42F20"/>
    <w:rsid w:val="00E4429E"/>
    <w:rsid w:val="00E47509"/>
    <w:rsid w:val="00E478EF"/>
    <w:rsid w:val="00E508CE"/>
    <w:rsid w:val="00E524D9"/>
    <w:rsid w:val="00E5444D"/>
    <w:rsid w:val="00E560EC"/>
    <w:rsid w:val="00E563A4"/>
    <w:rsid w:val="00E56655"/>
    <w:rsid w:val="00E56B7C"/>
    <w:rsid w:val="00E60BDA"/>
    <w:rsid w:val="00E62467"/>
    <w:rsid w:val="00E62989"/>
    <w:rsid w:val="00E66C0F"/>
    <w:rsid w:val="00E66FE7"/>
    <w:rsid w:val="00E67564"/>
    <w:rsid w:val="00E71A14"/>
    <w:rsid w:val="00E74A18"/>
    <w:rsid w:val="00E75814"/>
    <w:rsid w:val="00E75E28"/>
    <w:rsid w:val="00E770B4"/>
    <w:rsid w:val="00E8016E"/>
    <w:rsid w:val="00E80317"/>
    <w:rsid w:val="00E81AFD"/>
    <w:rsid w:val="00E830F8"/>
    <w:rsid w:val="00E84D7A"/>
    <w:rsid w:val="00E85345"/>
    <w:rsid w:val="00E855C7"/>
    <w:rsid w:val="00E948CE"/>
    <w:rsid w:val="00E94F7B"/>
    <w:rsid w:val="00EA1CBD"/>
    <w:rsid w:val="00EA4B50"/>
    <w:rsid w:val="00EA54E4"/>
    <w:rsid w:val="00EA55C2"/>
    <w:rsid w:val="00EA5E8E"/>
    <w:rsid w:val="00EA7258"/>
    <w:rsid w:val="00EB201F"/>
    <w:rsid w:val="00EB2CB0"/>
    <w:rsid w:val="00EB4ECA"/>
    <w:rsid w:val="00EB541C"/>
    <w:rsid w:val="00EB6958"/>
    <w:rsid w:val="00EB6984"/>
    <w:rsid w:val="00EB70DA"/>
    <w:rsid w:val="00EC02ED"/>
    <w:rsid w:val="00EC1B56"/>
    <w:rsid w:val="00EC30B7"/>
    <w:rsid w:val="00EC421F"/>
    <w:rsid w:val="00EC5E78"/>
    <w:rsid w:val="00EC71C4"/>
    <w:rsid w:val="00EC7A07"/>
    <w:rsid w:val="00ED0F6A"/>
    <w:rsid w:val="00ED11AB"/>
    <w:rsid w:val="00ED1BBA"/>
    <w:rsid w:val="00ED1FCE"/>
    <w:rsid w:val="00ED2B58"/>
    <w:rsid w:val="00ED2B61"/>
    <w:rsid w:val="00ED5F17"/>
    <w:rsid w:val="00ED7DA7"/>
    <w:rsid w:val="00EE76C6"/>
    <w:rsid w:val="00EF2731"/>
    <w:rsid w:val="00EF374C"/>
    <w:rsid w:val="00EF5A8F"/>
    <w:rsid w:val="00EF60F5"/>
    <w:rsid w:val="00EF62AD"/>
    <w:rsid w:val="00EF6550"/>
    <w:rsid w:val="00EF68CA"/>
    <w:rsid w:val="00F035B4"/>
    <w:rsid w:val="00F03CBB"/>
    <w:rsid w:val="00F071CB"/>
    <w:rsid w:val="00F10CEF"/>
    <w:rsid w:val="00F12A0C"/>
    <w:rsid w:val="00F13F74"/>
    <w:rsid w:val="00F16F26"/>
    <w:rsid w:val="00F24369"/>
    <w:rsid w:val="00F26A78"/>
    <w:rsid w:val="00F27086"/>
    <w:rsid w:val="00F270DA"/>
    <w:rsid w:val="00F317FA"/>
    <w:rsid w:val="00F363C5"/>
    <w:rsid w:val="00F379BB"/>
    <w:rsid w:val="00F4235C"/>
    <w:rsid w:val="00F45A6E"/>
    <w:rsid w:val="00F45DF3"/>
    <w:rsid w:val="00F467F0"/>
    <w:rsid w:val="00F52892"/>
    <w:rsid w:val="00F5592D"/>
    <w:rsid w:val="00F6194F"/>
    <w:rsid w:val="00F61BDD"/>
    <w:rsid w:val="00F61E0F"/>
    <w:rsid w:val="00F626A6"/>
    <w:rsid w:val="00F63973"/>
    <w:rsid w:val="00F70FCC"/>
    <w:rsid w:val="00F718BA"/>
    <w:rsid w:val="00F75A91"/>
    <w:rsid w:val="00F80D94"/>
    <w:rsid w:val="00F81F89"/>
    <w:rsid w:val="00F84014"/>
    <w:rsid w:val="00F848D3"/>
    <w:rsid w:val="00F849BC"/>
    <w:rsid w:val="00F849EA"/>
    <w:rsid w:val="00F85913"/>
    <w:rsid w:val="00F86ADF"/>
    <w:rsid w:val="00F87AC5"/>
    <w:rsid w:val="00F87DA2"/>
    <w:rsid w:val="00F912F8"/>
    <w:rsid w:val="00F91440"/>
    <w:rsid w:val="00F92332"/>
    <w:rsid w:val="00F92D47"/>
    <w:rsid w:val="00F93BC8"/>
    <w:rsid w:val="00F9693B"/>
    <w:rsid w:val="00F977D0"/>
    <w:rsid w:val="00FA6C7E"/>
    <w:rsid w:val="00FB0EBD"/>
    <w:rsid w:val="00FB45C4"/>
    <w:rsid w:val="00FB45ED"/>
    <w:rsid w:val="00FB4648"/>
    <w:rsid w:val="00FB5320"/>
    <w:rsid w:val="00FC0E5C"/>
    <w:rsid w:val="00FC15E8"/>
    <w:rsid w:val="00FC2B88"/>
    <w:rsid w:val="00FC3F9E"/>
    <w:rsid w:val="00FC6D10"/>
    <w:rsid w:val="00FD14AB"/>
    <w:rsid w:val="00FD2617"/>
    <w:rsid w:val="00FD3EE1"/>
    <w:rsid w:val="00FE2C5C"/>
    <w:rsid w:val="00FE3708"/>
    <w:rsid w:val="00FE3D9C"/>
    <w:rsid w:val="00FE5049"/>
    <w:rsid w:val="00FE5D82"/>
    <w:rsid w:val="00FE7700"/>
    <w:rsid w:val="00FF03E2"/>
    <w:rsid w:val="00FF1F0C"/>
    <w:rsid w:val="00FF3416"/>
    <w:rsid w:val="00FF6233"/>
    <w:rsid w:val="00FF6A1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ity"/>
  <w:smartTagType w:namespaceuri="urn:schemas-microsoft-com:office:smarttags" w:name="State"/>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25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sz w:val="22"/>
        <w:szCs w:val="22"/>
        <w:lang w:val="en-CA" w:eastAsia="en-CA"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AD1830"/>
    <w:rPr>
      <w:lang w:val="en-US" w:eastAsia="en-US"/>
    </w:rPr>
  </w:style>
  <w:style w:type="paragraph" w:styleId="Heading1">
    <w:name w:val="heading 1"/>
    <w:basedOn w:val="Normal"/>
    <w:next w:val="Normal"/>
    <w:link w:val="Heading1Char"/>
    <w:uiPriority w:val="99"/>
    <w:qFormat/>
    <w:locked/>
    <w:rsid w:val="00D41967"/>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iPriority w:val="99"/>
    <w:qFormat/>
    <w:rsid w:val="006A700A"/>
    <w:pPr>
      <w:keepNext/>
      <w:keepLines/>
      <w:spacing w:before="200"/>
      <w:outlineLvl w:val="1"/>
    </w:pPr>
    <w:rPr>
      <w:rFonts w:ascii="Cambria" w:hAnsi="Cambria"/>
      <w:b/>
      <w:bCs/>
      <w:color w:val="4F81BD"/>
      <w:sz w:val="26"/>
      <w:szCs w:val="26"/>
    </w:rPr>
  </w:style>
  <w:style w:type="paragraph" w:styleId="Heading3">
    <w:name w:val="heading 3"/>
    <w:basedOn w:val="Normal"/>
    <w:link w:val="Heading3Char"/>
    <w:uiPriority w:val="99"/>
    <w:qFormat/>
    <w:rsid w:val="006A700A"/>
    <w:pPr>
      <w:spacing w:before="100" w:beforeAutospacing="1" w:after="100" w:afterAutospacing="1"/>
      <w:outlineLvl w:val="2"/>
    </w:pPr>
    <w:rPr>
      <w:rFonts w:ascii="Times New Roman" w:hAnsi="Times New Roman"/>
      <w:b/>
      <w:bCs/>
      <w:sz w:val="27"/>
      <w:szCs w:val="27"/>
    </w:rPr>
  </w:style>
  <w:style w:type="paragraph" w:styleId="Heading4">
    <w:name w:val="heading 4"/>
    <w:basedOn w:val="Normal"/>
    <w:link w:val="Heading4Char"/>
    <w:uiPriority w:val="99"/>
    <w:qFormat/>
    <w:rsid w:val="006A700A"/>
    <w:pPr>
      <w:spacing w:before="100" w:beforeAutospacing="1" w:after="100" w:afterAutospacing="1"/>
      <w:outlineLvl w:val="3"/>
    </w:pPr>
    <w:rPr>
      <w:rFonts w:ascii="Times New Roman" w:hAnsi="Times New Roman"/>
      <w:b/>
      <w:bCs/>
      <w:sz w:val="24"/>
      <w:szCs w:val="24"/>
    </w:rPr>
  </w:style>
  <w:style w:type="paragraph" w:styleId="Heading5">
    <w:name w:val="heading 5"/>
    <w:basedOn w:val="Normal"/>
    <w:next w:val="Normal"/>
    <w:link w:val="Heading5Char"/>
    <w:uiPriority w:val="99"/>
    <w:qFormat/>
    <w:rsid w:val="00F849BC"/>
    <w:pPr>
      <w:keepNext/>
      <w:keepLines/>
      <w:spacing w:before="200"/>
      <w:outlineLvl w:val="4"/>
    </w:pPr>
    <w:rPr>
      <w:rFonts w:ascii="Cambria"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D41967"/>
    <w:rPr>
      <w:rFonts w:ascii="Cambria" w:hAnsi="Cambria" w:cs="Times New Roman"/>
      <w:b/>
      <w:bCs/>
      <w:color w:val="365F91"/>
      <w:sz w:val="28"/>
      <w:szCs w:val="28"/>
      <w:lang w:val="en-US" w:eastAsia="en-US"/>
    </w:rPr>
  </w:style>
  <w:style w:type="character" w:customStyle="1" w:styleId="Heading2Char">
    <w:name w:val="Heading 2 Char"/>
    <w:basedOn w:val="DefaultParagraphFont"/>
    <w:link w:val="Heading2"/>
    <w:uiPriority w:val="99"/>
    <w:semiHidden/>
    <w:locked/>
    <w:rsid w:val="006A700A"/>
    <w:rPr>
      <w:rFonts w:ascii="Cambria" w:hAnsi="Cambria" w:cs="Times New Roman"/>
      <w:b/>
      <w:bCs/>
      <w:color w:val="4F81BD"/>
      <w:sz w:val="26"/>
      <w:szCs w:val="26"/>
    </w:rPr>
  </w:style>
  <w:style w:type="character" w:customStyle="1" w:styleId="Heading3Char">
    <w:name w:val="Heading 3 Char"/>
    <w:basedOn w:val="DefaultParagraphFont"/>
    <w:link w:val="Heading3"/>
    <w:uiPriority w:val="99"/>
    <w:locked/>
    <w:rsid w:val="006A700A"/>
    <w:rPr>
      <w:rFonts w:ascii="Times New Roman" w:hAnsi="Times New Roman" w:cs="Times New Roman"/>
      <w:b/>
      <w:bCs/>
      <w:sz w:val="27"/>
      <w:szCs w:val="27"/>
    </w:rPr>
  </w:style>
  <w:style w:type="character" w:customStyle="1" w:styleId="Heading4Char">
    <w:name w:val="Heading 4 Char"/>
    <w:basedOn w:val="DefaultParagraphFont"/>
    <w:link w:val="Heading4"/>
    <w:uiPriority w:val="99"/>
    <w:locked/>
    <w:rsid w:val="006A700A"/>
    <w:rPr>
      <w:rFonts w:ascii="Times New Roman" w:hAnsi="Times New Roman" w:cs="Times New Roman"/>
      <w:b/>
      <w:bCs/>
      <w:sz w:val="24"/>
      <w:szCs w:val="24"/>
    </w:rPr>
  </w:style>
  <w:style w:type="character" w:customStyle="1" w:styleId="Heading5Char">
    <w:name w:val="Heading 5 Char"/>
    <w:basedOn w:val="DefaultParagraphFont"/>
    <w:link w:val="Heading5"/>
    <w:uiPriority w:val="99"/>
    <w:semiHidden/>
    <w:locked/>
    <w:rsid w:val="00F849BC"/>
    <w:rPr>
      <w:rFonts w:ascii="Cambria" w:hAnsi="Cambria" w:cs="Times New Roman"/>
      <w:color w:val="243F60"/>
      <w:sz w:val="22"/>
      <w:szCs w:val="22"/>
    </w:rPr>
  </w:style>
  <w:style w:type="paragraph" w:styleId="BalloonText">
    <w:name w:val="Balloon Text"/>
    <w:basedOn w:val="Normal"/>
    <w:link w:val="BalloonTextChar"/>
    <w:uiPriority w:val="99"/>
    <w:semiHidden/>
    <w:rsid w:val="00EC7A07"/>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EC7A07"/>
    <w:rPr>
      <w:rFonts w:ascii="Tahoma" w:hAnsi="Tahoma" w:cs="Tahoma"/>
      <w:sz w:val="16"/>
      <w:szCs w:val="16"/>
    </w:rPr>
  </w:style>
  <w:style w:type="paragraph" w:styleId="ListParagraph">
    <w:name w:val="List Paragraph"/>
    <w:basedOn w:val="Normal"/>
    <w:uiPriority w:val="99"/>
    <w:qFormat/>
    <w:rsid w:val="007D02C7"/>
    <w:pPr>
      <w:ind w:left="720"/>
      <w:contextualSpacing/>
    </w:pPr>
  </w:style>
  <w:style w:type="character" w:styleId="Hyperlink">
    <w:name w:val="Hyperlink"/>
    <w:basedOn w:val="DefaultParagraphFont"/>
    <w:uiPriority w:val="99"/>
    <w:rsid w:val="00461FD0"/>
    <w:rPr>
      <w:rFonts w:cs="Times New Roman"/>
      <w:color w:val="0000FF"/>
      <w:u w:val="single"/>
    </w:rPr>
  </w:style>
  <w:style w:type="character" w:styleId="FollowedHyperlink">
    <w:name w:val="FollowedHyperlink"/>
    <w:basedOn w:val="DefaultParagraphFont"/>
    <w:uiPriority w:val="99"/>
    <w:semiHidden/>
    <w:rsid w:val="00461FD0"/>
    <w:rPr>
      <w:rFonts w:cs="Times New Roman"/>
      <w:color w:val="800080"/>
      <w:u w:val="single"/>
    </w:rPr>
  </w:style>
  <w:style w:type="character" w:styleId="PlaceholderText">
    <w:name w:val="Placeholder Text"/>
    <w:basedOn w:val="DefaultParagraphFont"/>
    <w:uiPriority w:val="99"/>
    <w:semiHidden/>
    <w:rsid w:val="00B80C7B"/>
    <w:rPr>
      <w:rFonts w:cs="Times New Roman"/>
      <w:color w:val="808080"/>
    </w:rPr>
  </w:style>
  <w:style w:type="paragraph" w:customStyle="1" w:styleId="Standard">
    <w:name w:val="Standard"/>
    <w:link w:val="StandardChar"/>
    <w:uiPriority w:val="99"/>
    <w:rsid w:val="00BD4B26"/>
    <w:pPr>
      <w:widowControl w:val="0"/>
      <w:suppressAutoHyphens/>
      <w:autoSpaceDN w:val="0"/>
    </w:pPr>
    <w:rPr>
      <w:rFonts w:ascii="Arial" w:hAnsi="Arial" w:cs="Tahoma"/>
      <w:color w:val="000000"/>
      <w:kern w:val="3"/>
      <w:sz w:val="24"/>
      <w:szCs w:val="24"/>
      <w:lang w:eastAsia="en-US"/>
    </w:rPr>
  </w:style>
  <w:style w:type="paragraph" w:customStyle="1" w:styleId="PreformattedText">
    <w:name w:val="Preformatted Text"/>
    <w:basedOn w:val="Standard"/>
    <w:uiPriority w:val="99"/>
    <w:rsid w:val="00BD4B26"/>
    <w:pPr>
      <w:textAlignment w:val="baseline"/>
    </w:pPr>
    <w:rPr>
      <w:rFonts w:ascii="Courier New" w:hAnsi="Courier New" w:cs="Courier New"/>
      <w:sz w:val="20"/>
      <w:szCs w:val="20"/>
    </w:rPr>
  </w:style>
  <w:style w:type="paragraph" w:customStyle="1" w:styleId="Fileformatexample">
    <w:name w:val="File_format_example"/>
    <w:basedOn w:val="Standard"/>
    <w:link w:val="FileformatexampleChar"/>
    <w:uiPriority w:val="99"/>
    <w:rsid w:val="00BD4B26"/>
    <w:pPr>
      <w:tabs>
        <w:tab w:val="left" w:pos="0"/>
      </w:tabs>
      <w:spacing w:line="360" w:lineRule="auto"/>
      <w:jc w:val="both"/>
    </w:pPr>
    <w:rPr>
      <w:rFonts w:ascii="Courier New" w:hAnsi="Courier New" w:cs="Courier New"/>
    </w:rPr>
  </w:style>
  <w:style w:type="character" w:customStyle="1" w:styleId="StandardChar">
    <w:name w:val="Standard Char"/>
    <w:basedOn w:val="DefaultParagraphFont"/>
    <w:link w:val="Standard"/>
    <w:uiPriority w:val="99"/>
    <w:locked/>
    <w:rsid w:val="00BD4B26"/>
    <w:rPr>
      <w:rFonts w:ascii="Arial" w:hAnsi="Arial" w:cs="Tahoma"/>
      <w:color w:val="000000"/>
      <w:kern w:val="3"/>
      <w:sz w:val="24"/>
      <w:szCs w:val="24"/>
      <w:lang w:val="en-CA" w:eastAsia="en-US" w:bidi="ar-SA"/>
    </w:rPr>
  </w:style>
  <w:style w:type="character" w:customStyle="1" w:styleId="FileformatexampleChar">
    <w:name w:val="File_format_example Char"/>
    <w:basedOn w:val="StandardChar"/>
    <w:link w:val="Fileformatexample"/>
    <w:uiPriority w:val="99"/>
    <w:locked/>
    <w:rsid w:val="00BD4B26"/>
    <w:rPr>
      <w:rFonts w:ascii="Courier New" w:hAnsi="Courier New" w:cs="Courier New"/>
      <w:color w:val="000000"/>
      <w:kern w:val="3"/>
      <w:sz w:val="24"/>
      <w:szCs w:val="24"/>
      <w:lang w:val="en-CA" w:eastAsia="en-US" w:bidi="ar-SA"/>
    </w:rPr>
  </w:style>
  <w:style w:type="character" w:styleId="Strong">
    <w:name w:val="Strong"/>
    <w:basedOn w:val="DefaultParagraphFont"/>
    <w:uiPriority w:val="99"/>
    <w:qFormat/>
    <w:rsid w:val="006A700A"/>
    <w:rPr>
      <w:rFonts w:cs="Times New Roman"/>
      <w:b/>
      <w:bCs/>
    </w:rPr>
  </w:style>
  <w:style w:type="paragraph" w:styleId="NormalWeb">
    <w:name w:val="Normal (Web)"/>
    <w:basedOn w:val="Normal"/>
    <w:uiPriority w:val="99"/>
    <w:rsid w:val="006A700A"/>
    <w:pPr>
      <w:spacing w:before="100" w:beforeAutospacing="1" w:after="100" w:afterAutospacing="1"/>
    </w:pPr>
    <w:rPr>
      <w:rFonts w:ascii="Times New Roman" w:hAnsi="Times New Roman"/>
      <w:sz w:val="24"/>
      <w:szCs w:val="24"/>
    </w:rPr>
  </w:style>
  <w:style w:type="character" w:styleId="Emphasis">
    <w:name w:val="Emphasis"/>
    <w:basedOn w:val="DefaultParagraphFont"/>
    <w:uiPriority w:val="99"/>
    <w:qFormat/>
    <w:rsid w:val="006A700A"/>
    <w:rPr>
      <w:rFonts w:cs="Times New Roman"/>
      <w:i/>
      <w:iCs/>
    </w:rPr>
  </w:style>
  <w:style w:type="character" w:styleId="HTMLTypewriter">
    <w:name w:val="HTML Typewriter"/>
    <w:basedOn w:val="DefaultParagraphFont"/>
    <w:uiPriority w:val="99"/>
    <w:semiHidden/>
    <w:rsid w:val="00156100"/>
    <w:rPr>
      <w:rFonts w:ascii="Courier New" w:hAnsi="Courier New" w:cs="Courier New"/>
      <w:sz w:val="20"/>
      <w:szCs w:val="20"/>
    </w:rPr>
  </w:style>
  <w:style w:type="character" w:styleId="HTMLKeyboard">
    <w:name w:val="HTML Keyboard"/>
    <w:basedOn w:val="DefaultParagraphFont"/>
    <w:uiPriority w:val="99"/>
    <w:semiHidden/>
    <w:rsid w:val="004903E6"/>
    <w:rPr>
      <w:rFonts w:ascii="Courier New" w:hAnsi="Courier New" w:cs="Courier New"/>
      <w:sz w:val="20"/>
      <w:szCs w:val="20"/>
    </w:rPr>
  </w:style>
  <w:style w:type="paragraph" w:styleId="HTMLPreformatted">
    <w:name w:val="HTML Preformatted"/>
    <w:basedOn w:val="Normal"/>
    <w:link w:val="HTMLPreformattedChar"/>
    <w:uiPriority w:val="99"/>
    <w:semiHidden/>
    <w:rsid w:val="00F8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F849BC"/>
    <w:rPr>
      <w:rFonts w:ascii="Courier New" w:hAnsi="Courier New" w:cs="Courier New"/>
    </w:rPr>
  </w:style>
  <w:style w:type="character" w:styleId="HTMLCode">
    <w:name w:val="HTML Code"/>
    <w:basedOn w:val="DefaultParagraphFont"/>
    <w:uiPriority w:val="99"/>
    <w:semiHidden/>
    <w:rsid w:val="00D769B2"/>
    <w:rPr>
      <w:rFonts w:ascii="Courier New" w:hAnsi="Courier New" w:cs="Courier New"/>
      <w:sz w:val="20"/>
      <w:szCs w:val="20"/>
    </w:rPr>
  </w:style>
  <w:style w:type="character" w:customStyle="1" w:styleId="apple-style-span">
    <w:name w:val="apple-style-span"/>
    <w:basedOn w:val="DefaultParagraphFont"/>
    <w:uiPriority w:val="99"/>
    <w:rsid w:val="00253F2D"/>
    <w:rPr>
      <w:rFonts w:cs="Times New Roman"/>
    </w:rPr>
  </w:style>
  <w:style w:type="character" w:customStyle="1" w:styleId="apple-converted-space">
    <w:name w:val="apple-converted-space"/>
    <w:basedOn w:val="DefaultParagraphFont"/>
    <w:uiPriority w:val="99"/>
    <w:rsid w:val="00253F2D"/>
    <w:rPr>
      <w:rFonts w:cs="Times New Roman"/>
    </w:rPr>
  </w:style>
  <w:style w:type="paragraph" w:styleId="PlainText">
    <w:name w:val="Plain Text"/>
    <w:basedOn w:val="Normal"/>
    <w:link w:val="PlainTextChar"/>
    <w:uiPriority w:val="99"/>
    <w:semiHidden/>
    <w:rsid w:val="002E7696"/>
    <w:rPr>
      <w:szCs w:val="21"/>
    </w:rPr>
  </w:style>
  <w:style w:type="character" w:customStyle="1" w:styleId="PlainTextChar">
    <w:name w:val="Plain Text Char"/>
    <w:basedOn w:val="DefaultParagraphFont"/>
    <w:link w:val="PlainText"/>
    <w:uiPriority w:val="99"/>
    <w:semiHidden/>
    <w:locked/>
    <w:rsid w:val="002E7696"/>
    <w:rPr>
      <w:rFonts w:eastAsia="Times New Roman" w:cs="Times New Roman"/>
      <w:sz w:val="21"/>
      <w:szCs w:val="21"/>
      <w:lang w:val="en-US" w:eastAsia="en-US"/>
    </w:rPr>
  </w:style>
  <w:style w:type="paragraph" w:styleId="Header">
    <w:name w:val="header"/>
    <w:basedOn w:val="Normal"/>
    <w:link w:val="HeaderChar"/>
    <w:uiPriority w:val="99"/>
    <w:rsid w:val="004C58D6"/>
    <w:pPr>
      <w:tabs>
        <w:tab w:val="center" w:pos="4844"/>
        <w:tab w:val="right" w:pos="9689"/>
      </w:tabs>
    </w:pPr>
  </w:style>
  <w:style w:type="character" w:customStyle="1" w:styleId="HeaderChar">
    <w:name w:val="Header Char"/>
    <w:basedOn w:val="DefaultParagraphFont"/>
    <w:link w:val="Header"/>
    <w:uiPriority w:val="99"/>
    <w:locked/>
    <w:rsid w:val="004C58D6"/>
    <w:rPr>
      <w:rFonts w:cs="Times New Roman"/>
      <w:lang w:val="en-US" w:eastAsia="en-US"/>
    </w:rPr>
  </w:style>
  <w:style w:type="paragraph" w:styleId="Footer">
    <w:name w:val="footer"/>
    <w:basedOn w:val="Normal"/>
    <w:link w:val="FooterChar"/>
    <w:uiPriority w:val="99"/>
    <w:rsid w:val="004C58D6"/>
    <w:pPr>
      <w:tabs>
        <w:tab w:val="center" w:pos="4844"/>
        <w:tab w:val="right" w:pos="9689"/>
      </w:tabs>
    </w:pPr>
  </w:style>
  <w:style w:type="character" w:customStyle="1" w:styleId="FooterChar">
    <w:name w:val="Footer Char"/>
    <w:basedOn w:val="DefaultParagraphFont"/>
    <w:link w:val="Footer"/>
    <w:uiPriority w:val="99"/>
    <w:locked/>
    <w:rsid w:val="004C58D6"/>
    <w:rPr>
      <w:rFonts w:cs="Times New Roman"/>
      <w:lang w:val="en-US" w:eastAsia="en-US"/>
    </w:rPr>
  </w:style>
  <w:style w:type="character" w:styleId="IntenseEmphasis">
    <w:name w:val="Intense Emphasis"/>
    <w:basedOn w:val="DefaultParagraphFont"/>
    <w:uiPriority w:val="99"/>
    <w:qFormat/>
    <w:rsid w:val="00D5677B"/>
    <w:rPr>
      <w:rFonts w:cs="Times New Roman"/>
      <w:b/>
      <w:bCs/>
      <w:i/>
      <w:iCs/>
      <w:color w:val="4F81BD"/>
    </w:rPr>
  </w:style>
  <w:style w:type="paragraph" w:styleId="TOCHeading">
    <w:name w:val="TOC Heading"/>
    <w:basedOn w:val="Heading1"/>
    <w:next w:val="Normal"/>
    <w:uiPriority w:val="99"/>
    <w:qFormat/>
    <w:rsid w:val="00D41967"/>
    <w:pPr>
      <w:spacing w:line="276" w:lineRule="auto"/>
      <w:outlineLvl w:val="9"/>
    </w:pPr>
    <w:rPr>
      <w:lang w:eastAsia="ja-JP"/>
    </w:rPr>
  </w:style>
  <w:style w:type="paragraph" w:styleId="TOC2">
    <w:name w:val="toc 2"/>
    <w:basedOn w:val="Normal"/>
    <w:next w:val="Normal"/>
    <w:autoRedefine/>
    <w:uiPriority w:val="99"/>
    <w:locked/>
    <w:rsid w:val="00ED1FCE"/>
    <w:pPr>
      <w:tabs>
        <w:tab w:val="right" w:leader="dot" w:pos="9840"/>
      </w:tabs>
      <w:spacing w:before="240"/>
      <w:ind w:firstLine="270"/>
    </w:pPr>
    <w:rPr>
      <w:rFonts w:cs="Calibri"/>
      <w:b/>
      <w:bCs/>
      <w:sz w:val="20"/>
      <w:szCs w:val="20"/>
    </w:rPr>
  </w:style>
  <w:style w:type="paragraph" w:styleId="TOC1">
    <w:name w:val="toc 1"/>
    <w:basedOn w:val="Normal"/>
    <w:next w:val="Normal"/>
    <w:autoRedefine/>
    <w:uiPriority w:val="99"/>
    <w:locked/>
    <w:rsid w:val="00D41967"/>
    <w:pPr>
      <w:spacing w:before="360"/>
    </w:pPr>
    <w:rPr>
      <w:rFonts w:ascii="Cambria" w:hAnsi="Cambria"/>
      <w:b/>
      <w:bCs/>
      <w:caps/>
      <w:sz w:val="24"/>
      <w:szCs w:val="24"/>
    </w:rPr>
  </w:style>
  <w:style w:type="paragraph" w:styleId="TOC3">
    <w:name w:val="toc 3"/>
    <w:basedOn w:val="Normal"/>
    <w:next w:val="Normal"/>
    <w:autoRedefine/>
    <w:uiPriority w:val="99"/>
    <w:locked/>
    <w:rsid w:val="00D41967"/>
    <w:pPr>
      <w:ind w:left="220"/>
    </w:pPr>
    <w:rPr>
      <w:rFonts w:cs="Calibri"/>
      <w:sz w:val="20"/>
      <w:szCs w:val="20"/>
    </w:rPr>
  </w:style>
  <w:style w:type="paragraph" w:styleId="TOC4">
    <w:name w:val="toc 4"/>
    <w:basedOn w:val="Normal"/>
    <w:next w:val="Normal"/>
    <w:autoRedefine/>
    <w:uiPriority w:val="99"/>
    <w:locked/>
    <w:rsid w:val="00D41967"/>
    <w:pPr>
      <w:ind w:left="440"/>
    </w:pPr>
    <w:rPr>
      <w:rFonts w:cs="Calibri"/>
      <w:sz w:val="20"/>
      <w:szCs w:val="20"/>
    </w:rPr>
  </w:style>
  <w:style w:type="paragraph" w:styleId="TOC5">
    <w:name w:val="toc 5"/>
    <w:basedOn w:val="Normal"/>
    <w:next w:val="Normal"/>
    <w:autoRedefine/>
    <w:uiPriority w:val="99"/>
    <w:locked/>
    <w:rsid w:val="00D41967"/>
    <w:pPr>
      <w:ind w:left="660"/>
    </w:pPr>
    <w:rPr>
      <w:rFonts w:cs="Calibri"/>
      <w:sz w:val="20"/>
      <w:szCs w:val="20"/>
    </w:rPr>
  </w:style>
  <w:style w:type="paragraph" w:styleId="TOC6">
    <w:name w:val="toc 6"/>
    <w:basedOn w:val="Normal"/>
    <w:next w:val="Normal"/>
    <w:autoRedefine/>
    <w:uiPriority w:val="99"/>
    <w:locked/>
    <w:rsid w:val="00D41967"/>
    <w:pPr>
      <w:ind w:left="880"/>
    </w:pPr>
    <w:rPr>
      <w:rFonts w:cs="Calibri"/>
      <w:sz w:val="20"/>
      <w:szCs w:val="20"/>
    </w:rPr>
  </w:style>
  <w:style w:type="paragraph" w:styleId="TOC7">
    <w:name w:val="toc 7"/>
    <w:basedOn w:val="Normal"/>
    <w:next w:val="Normal"/>
    <w:autoRedefine/>
    <w:uiPriority w:val="99"/>
    <w:locked/>
    <w:rsid w:val="00D41967"/>
    <w:pPr>
      <w:ind w:left="1100"/>
    </w:pPr>
    <w:rPr>
      <w:rFonts w:cs="Calibri"/>
      <w:sz w:val="20"/>
      <w:szCs w:val="20"/>
    </w:rPr>
  </w:style>
  <w:style w:type="paragraph" w:styleId="TOC8">
    <w:name w:val="toc 8"/>
    <w:basedOn w:val="Normal"/>
    <w:next w:val="Normal"/>
    <w:autoRedefine/>
    <w:uiPriority w:val="99"/>
    <w:locked/>
    <w:rsid w:val="00D41967"/>
    <w:pPr>
      <w:ind w:left="1320"/>
    </w:pPr>
    <w:rPr>
      <w:rFonts w:cs="Calibri"/>
      <w:sz w:val="20"/>
      <w:szCs w:val="20"/>
    </w:rPr>
  </w:style>
  <w:style w:type="paragraph" w:styleId="TOC9">
    <w:name w:val="toc 9"/>
    <w:basedOn w:val="Normal"/>
    <w:next w:val="Normal"/>
    <w:autoRedefine/>
    <w:uiPriority w:val="99"/>
    <w:locked/>
    <w:rsid w:val="00D41967"/>
    <w:pPr>
      <w:ind w:left="1540"/>
    </w:pPr>
    <w:rPr>
      <w:rFonts w:cs="Calibri"/>
      <w:sz w:val="20"/>
      <w:szCs w:val="20"/>
    </w:rPr>
  </w:style>
  <w:style w:type="paragraph" w:styleId="Caption">
    <w:name w:val="caption"/>
    <w:basedOn w:val="Normal"/>
    <w:next w:val="Normal"/>
    <w:uiPriority w:val="99"/>
    <w:qFormat/>
    <w:locked/>
    <w:rsid w:val="003841D0"/>
    <w:pPr>
      <w:spacing w:after="200"/>
    </w:pPr>
    <w:rPr>
      <w:b/>
      <w:bCs/>
      <w:color w:val="4F81BD"/>
      <w:sz w:val="18"/>
      <w:szCs w:val="18"/>
    </w:rPr>
  </w:style>
  <w:style w:type="paragraph" w:customStyle="1" w:styleId="Figurestyle">
    <w:name w:val="Figure style"/>
    <w:basedOn w:val="Normal"/>
    <w:link w:val="FigurestyleChar"/>
    <w:uiPriority w:val="99"/>
    <w:rsid w:val="004E18E4"/>
    <w:pPr>
      <w:keepNext/>
      <w:jc w:val="center"/>
    </w:pPr>
    <w:rPr>
      <w:szCs w:val="24"/>
    </w:rPr>
  </w:style>
  <w:style w:type="character" w:customStyle="1" w:styleId="FigurestyleChar">
    <w:name w:val="Figure style Char"/>
    <w:basedOn w:val="DefaultParagraphFont"/>
    <w:link w:val="Figurestyle"/>
    <w:uiPriority w:val="99"/>
    <w:locked/>
    <w:rsid w:val="004E18E4"/>
    <w:rPr>
      <w:rFonts w:ascii="Calibri" w:hAnsi="Calibri" w:cs="Times New Roman"/>
      <w:sz w:val="24"/>
      <w:szCs w:val="24"/>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sz w:val="22"/>
        <w:szCs w:val="22"/>
        <w:lang w:val="en-CA" w:eastAsia="en-CA"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AD1830"/>
    <w:rPr>
      <w:lang w:val="en-US" w:eastAsia="en-US"/>
    </w:rPr>
  </w:style>
  <w:style w:type="paragraph" w:styleId="Heading1">
    <w:name w:val="heading 1"/>
    <w:basedOn w:val="Normal"/>
    <w:next w:val="Normal"/>
    <w:link w:val="Heading1Char"/>
    <w:uiPriority w:val="99"/>
    <w:qFormat/>
    <w:locked/>
    <w:rsid w:val="00D41967"/>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iPriority w:val="99"/>
    <w:qFormat/>
    <w:rsid w:val="006A700A"/>
    <w:pPr>
      <w:keepNext/>
      <w:keepLines/>
      <w:spacing w:before="200"/>
      <w:outlineLvl w:val="1"/>
    </w:pPr>
    <w:rPr>
      <w:rFonts w:ascii="Cambria" w:hAnsi="Cambria"/>
      <w:b/>
      <w:bCs/>
      <w:color w:val="4F81BD"/>
      <w:sz w:val="26"/>
      <w:szCs w:val="26"/>
    </w:rPr>
  </w:style>
  <w:style w:type="paragraph" w:styleId="Heading3">
    <w:name w:val="heading 3"/>
    <w:basedOn w:val="Normal"/>
    <w:link w:val="Heading3Char"/>
    <w:uiPriority w:val="99"/>
    <w:qFormat/>
    <w:rsid w:val="006A700A"/>
    <w:pPr>
      <w:spacing w:before="100" w:beforeAutospacing="1" w:after="100" w:afterAutospacing="1"/>
      <w:outlineLvl w:val="2"/>
    </w:pPr>
    <w:rPr>
      <w:rFonts w:ascii="Times New Roman" w:hAnsi="Times New Roman"/>
      <w:b/>
      <w:bCs/>
      <w:sz w:val="27"/>
      <w:szCs w:val="27"/>
    </w:rPr>
  </w:style>
  <w:style w:type="paragraph" w:styleId="Heading4">
    <w:name w:val="heading 4"/>
    <w:basedOn w:val="Normal"/>
    <w:link w:val="Heading4Char"/>
    <w:uiPriority w:val="99"/>
    <w:qFormat/>
    <w:rsid w:val="006A700A"/>
    <w:pPr>
      <w:spacing w:before="100" w:beforeAutospacing="1" w:after="100" w:afterAutospacing="1"/>
      <w:outlineLvl w:val="3"/>
    </w:pPr>
    <w:rPr>
      <w:rFonts w:ascii="Times New Roman" w:hAnsi="Times New Roman"/>
      <w:b/>
      <w:bCs/>
      <w:sz w:val="24"/>
      <w:szCs w:val="24"/>
    </w:rPr>
  </w:style>
  <w:style w:type="paragraph" w:styleId="Heading5">
    <w:name w:val="heading 5"/>
    <w:basedOn w:val="Normal"/>
    <w:next w:val="Normal"/>
    <w:link w:val="Heading5Char"/>
    <w:uiPriority w:val="99"/>
    <w:qFormat/>
    <w:rsid w:val="00F849BC"/>
    <w:pPr>
      <w:keepNext/>
      <w:keepLines/>
      <w:spacing w:before="200"/>
      <w:outlineLvl w:val="4"/>
    </w:pPr>
    <w:rPr>
      <w:rFonts w:ascii="Cambria"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D41967"/>
    <w:rPr>
      <w:rFonts w:ascii="Cambria" w:hAnsi="Cambria" w:cs="Times New Roman"/>
      <w:b/>
      <w:bCs/>
      <w:color w:val="365F91"/>
      <w:sz w:val="28"/>
      <w:szCs w:val="28"/>
      <w:lang w:val="en-US" w:eastAsia="en-US"/>
    </w:rPr>
  </w:style>
  <w:style w:type="character" w:customStyle="1" w:styleId="Heading2Char">
    <w:name w:val="Heading 2 Char"/>
    <w:basedOn w:val="DefaultParagraphFont"/>
    <w:link w:val="Heading2"/>
    <w:uiPriority w:val="99"/>
    <w:semiHidden/>
    <w:locked/>
    <w:rsid w:val="006A700A"/>
    <w:rPr>
      <w:rFonts w:ascii="Cambria" w:hAnsi="Cambria" w:cs="Times New Roman"/>
      <w:b/>
      <w:bCs/>
      <w:color w:val="4F81BD"/>
      <w:sz w:val="26"/>
      <w:szCs w:val="26"/>
    </w:rPr>
  </w:style>
  <w:style w:type="character" w:customStyle="1" w:styleId="Heading3Char">
    <w:name w:val="Heading 3 Char"/>
    <w:basedOn w:val="DefaultParagraphFont"/>
    <w:link w:val="Heading3"/>
    <w:uiPriority w:val="99"/>
    <w:locked/>
    <w:rsid w:val="006A700A"/>
    <w:rPr>
      <w:rFonts w:ascii="Times New Roman" w:hAnsi="Times New Roman" w:cs="Times New Roman"/>
      <w:b/>
      <w:bCs/>
      <w:sz w:val="27"/>
      <w:szCs w:val="27"/>
    </w:rPr>
  </w:style>
  <w:style w:type="character" w:customStyle="1" w:styleId="Heading4Char">
    <w:name w:val="Heading 4 Char"/>
    <w:basedOn w:val="DefaultParagraphFont"/>
    <w:link w:val="Heading4"/>
    <w:uiPriority w:val="99"/>
    <w:locked/>
    <w:rsid w:val="006A700A"/>
    <w:rPr>
      <w:rFonts w:ascii="Times New Roman" w:hAnsi="Times New Roman" w:cs="Times New Roman"/>
      <w:b/>
      <w:bCs/>
      <w:sz w:val="24"/>
      <w:szCs w:val="24"/>
    </w:rPr>
  </w:style>
  <w:style w:type="character" w:customStyle="1" w:styleId="Heading5Char">
    <w:name w:val="Heading 5 Char"/>
    <w:basedOn w:val="DefaultParagraphFont"/>
    <w:link w:val="Heading5"/>
    <w:uiPriority w:val="99"/>
    <w:semiHidden/>
    <w:locked/>
    <w:rsid w:val="00F849BC"/>
    <w:rPr>
      <w:rFonts w:ascii="Cambria" w:hAnsi="Cambria" w:cs="Times New Roman"/>
      <w:color w:val="243F60"/>
      <w:sz w:val="22"/>
      <w:szCs w:val="22"/>
    </w:rPr>
  </w:style>
  <w:style w:type="paragraph" w:styleId="BalloonText">
    <w:name w:val="Balloon Text"/>
    <w:basedOn w:val="Normal"/>
    <w:link w:val="BalloonTextChar"/>
    <w:uiPriority w:val="99"/>
    <w:semiHidden/>
    <w:rsid w:val="00EC7A07"/>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EC7A07"/>
    <w:rPr>
      <w:rFonts w:ascii="Tahoma" w:hAnsi="Tahoma" w:cs="Tahoma"/>
      <w:sz w:val="16"/>
      <w:szCs w:val="16"/>
    </w:rPr>
  </w:style>
  <w:style w:type="paragraph" w:styleId="ListParagraph">
    <w:name w:val="List Paragraph"/>
    <w:basedOn w:val="Normal"/>
    <w:uiPriority w:val="99"/>
    <w:qFormat/>
    <w:rsid w:val="007D02C7"/>
    <w:pPr>
      <w:ind w:left="720"/>
      <w:contextualSpacing/>
    </w:pPr>
  </w:style>
  <w:style w:type="character" w:styleId="Hyperlink">
    <w:name w:val="Hyperlink"/>
    <w:basedOn w:val="DefaultParagraphFont"/>
    <w:uiPriority w:val="99"/>
    <w:rsid w:val="00461FD0"/>
    <w:rPr>
      <w:rFonts w:cs="Times New Roman"/>
      <w:color w:val="0000FF"/>
      <w:u w:val="single"/>
    </w:rPr>
  </w:style>
  <w:style w:type="character" w:styleId="FollowedHyperlink">
    <w:name w:val="FollowedHyperlink"/>
    <w:basedOn w:val="DefaultParagraphFont"/>
    <w:uiPriority w:val="99"/>
    <w:semiHidden/>
    <w:rsid w:val="00461FD0"/>
    <w:rPr>
      <w:rFonts w:cs="Times New Roman"/>
      <w:color w:val="800080"/>
      <w:u w:val="single"/>
    </w:rPr>
  </w:style>
  <w:style w:type="character" w:styleId="PlaceholderText">
    <w:name w:val="Placeholder Text"/>
    <w:basedOn w:val="DefaultParagraphFont"/>
    <w:uiPriority w:val="99"/>
    <w:semiHidden/>
    <w:rsid w:val="00B80C7B"/>
    <w:rPr>
      <w:rFonts w:cs="Times New Roman"/>
      <w:color w:val="808080"/>
    </w:rPr>
  </w:style>
  <w:style w:type="paragraph" w:customStyle="1" w:styleId="Standard">
    <w:name w:val="Standard"/>
    <w:link w:val="StandardChar"/>
    <w:uiPriority w:val="99"/>
    <w:rsid w:val="00BD4B26"/>
    <w:pPr>
      <w:widowControl w:val="0"/>
      <w:suppressAutoHyphens/>
      <w:autoSpaceDN w:val="0"/>
    </w:pPr>
    <w:rPr>
      <w:rFonts w:ascii="Arial" w:hAnsi="Arial" w:cs="Tahoma"/>
      <w:color w:val="000000"/>
      <w:kern w:val="3"/>
      <w:sz w:val="24"/>
      <w:szCs w:val="24"/>
      <w:lang w:eastAsia="en-US"/>
    </w:rPr>
  </w:style>
  <w:style w:type="paragraph" w:customStyle="1" w:styleId="PreformattedText">
    <w:name w:val="Preformatted Text"/>
    <w:basedOn w:val="Standard"/>
    <w:uiPriority w:val="99"/>
    <w:rsid w:val="00BD4B26"/>
    <w:pPr>
      <w:textAlignment w:val="baseline"/>
    </w:pPr>
    <w:rPr>
      <w:rFonts w:ascii="Courier New" w:hAnsi="Courier New" w:cs="Courier New"/>
      <w:sz w:val="20"/>
      <w:szCs w:val="20"/>
    </w:rPr>
  </w:style>
  <w:style w:type="paragraph" w:customStyle="1" w:styleId="Fileformatexample">
    <w:name w:val="File_format_example"/>
    <w:basedOn w:val="Standard"/>
    <w:link w:val="FileformatexampleChar"/>
    <w:uiPriority w:val="99"/>
    <w:rsid w:val="00BD4B26"/>
    <w:pPr>
      <w:tabs>
        <w:tab w:val="left" w:pos="0"/>
      </w:tabs>
      <w:spacing w:line="360" w:lineRule="auto"/>
      <w:jc w:val="both"/>
    </w:pPr>
    <w:rPr>
      <w:rFonts w:ascii="Courier New" w:hAnsi="Courier New" w:cs="Courier New"/>
    </w:rPr>
  </w:style>
  <w:style w:type="character" w:customStyle="1" w:styleId="StandardChar">
    <w:name w:val="Standard Char"/>
    <w:basedOn w:val="DefaultParagraphFont"/>
    <w:link w:val="Standard"/>
    <w:uiPriority w:val="99"/>
    <w:locked/>
    <w:rsid w:val="00BD4B26"/>
    <w:rPr>
      <w:rFonts w:ascii="Arial" w:hAnsi="Arial" w:cs="Tahoma"/>
      <w:color w:val="000000"/>
      <w:kern w:val="3"/>
      <w:sz w:val="24"/>
      <w:szCs w:val="24"/>
      <w:lang w:val="en-CA" w:eastAsia="en-US" w:bidi="ar-SA"/>
    </w:rPr>
  </w:style>
  <w:style w:type="character" w:customStyle="1" w:styleId="FileformatexampleChar">
    <w:name w:val="File_format_example Char"/>
    <w:basedOn w:val="StandardChar"/>
    <w:link w:val="Fileformatexample"/>
    <w:uiPriority w:val="99"/>
    <w:locked/>
    <w:rsid w:val="00BD4B26"/>
    <w:rPr>
      <w:rFonts w:ascii="Courier New" w:hAnsi="Courier New" w:cs="Courier New"/>
      <w:color w:val="000000"/>
      <w:kern w:val="3"/>
      <w:sz w:val="24"/>
      <w:szCs w:val="24"/>
      <w:lang w:val="en-CA" w:eastAsia="en-US" w:bidi="ar-SA"/>
    </w:rPr>
  </w:style>
  <w:style w:type="character" w:styleId="Strong">
    <w:name w:val="Strong"/>
    <w:basedOn w:val="DefaultParagraphFont"/>
    <w:uiPriority w:val="99"/>
    <w:qFormat/>
    <w:rsid w:val="006A700A"/>
    <w:rPr>
      <w:rFonts w:cs="Times New Roman"/>
      <w:b/>
      <w:bCs/>
    </w:rPr>
  </w:style>
  <w:style w:type="paragraph" w:styleId="NormalWeb">
    <w:name w:val="Normal (Web)"/>
    <w:basedOn w:val="Normal"/>
    <w:uiPriority w:val="99"/>
    <w:rsid w:val="006A700A"/>
    <w:pPr>
      <w:spacing w:before="100" w:beforeAutospacing="1" w:after="100" w:afterAutospacing="1"/>
    </w:pPr>
    <w:rPr>
      <w:rFonts w:ascii="Times New Roman" w:hAnsi="Times New Roman"/>
      <w:sz w:val="24"/>
      <w:szCs w:val="24"/>
    </w:rPr>
  </w:style>
  <w:style w:type="character" w:styleId="Emphasis">
    <w:name w:val="Emphasis"/>
    <w:basedOn w:val="DefaultParagraphFont"/>
    <w:uiPriority w:val="99"/>
    <w:qFormat/>
    <w:rsid w:val="006A700A"/>
    <w:rPr>
      <w:rFonts w:cs="Times New Roman"/>
      <w:i/>
      <w:iCs/>
    </w:rPr>
  </w:style>
  <w:style w:type="character" w:styleId="HTMLTypewriter">
    <w:name w:val="HTML Typewriter"/>
    <w:basedOn w:val="DefaultParagraphFont"/>
    <w:uiPriority w:val="99"/>
    <w:semiHidden/>
    <w:rsid w:val="00156100"/>
    <w:rPr>
      <w:rFonts w:ascii="Courier New" w:hAnsi="Courier New" w:cs="Courier New"/>
      <w:sz w:val="20"/>
      <w:szCs w:val="20"/>
    </w:rPr>
  </w:style>
  <w:style w:type="character" w:styleId="HTMLKeyboard">
    <w:name w:val="HTML Keyboard"/>
    <w:basedOn w:val="DefaultParagraphFont"/>
    <w:uiPriority w:val="99"/>
    <w:semiHidden/>
    <w:rsid w:val="004903E6"/>
    <w:rPr>
      <w:rFonts w:ascii="Courier New" w:hAnsi="Courier New" w:cs="Courier New"/>
      <w:sz w:val="20"/>
      <w:szCs w:val="20"/>
    </w:rPr>
  </w:style>
  <w:style w:type="paragraph" w:styleId="HTMLPreformatted">
    <w:name w:val="HTML Preformatted"/>
    <w:basedOn w:val="Normal"/>
    <w:link w:val="HTMLPreformattedChar"/>
    <w:uiPriority w:val="99"/>
    <w:semiHidden/>
    <w:rsid w:val="00F849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F849BC"/>
    <w:rPr>
      <w:rFonts w:ascii="Courier New" w:hAnsi="Courier New" w:cs="Courier New"/>
    </w:rPr>
  </w:style>
  <w:style w:type="character" w:styleId="HTMLCode">
    <w:name w:val="HTML Code"/>
    <w:basedOn w:val="DefaultParagraphFont"/>
    <w:uiPriority w:val="99"/>
    <w:semiHidden/>
    <w:rsid w:val="00D769B2"/>
    <w:rPr>
      <w:rFonts w:ascii="Courier New" w:hAnsi="Courier New" w:cs="Courier New"/>
      <w:sz w:val="20"/>
      <w:szCs w:val="20"/>
    </w:rPr>
  </w:style>
  <w:style w:type="character" w:customStyle="1" w:styleId="apple-style-span">
    <w:name w:val="apple-style-span"/>
    <w:basedOn w:val="DefaultParagraphFont"/>
    <w:uiPriority w:val="99"/>
    <w:rsid w:val="00253F2D"/>
    <w:rPr>
      <w:rFonts w:cs="Times New Roman"/>
    </w:rPr>
  </w:style>
  <w:style w:type="character" w:customStyle="1" w:styleId="apple-converted-space">
    <w:name w:val="apple-converted-space"/>
    <w:basedOn w:val="DefaultParagraphFont"/>
    <w:uiPriority w:val="99"/>
    <w:rsid w:val="00253F2D"/>
    <w:rPr>
      <w:rFonts w:cs="Times New Roman"/>
    </w:rPr>
  </w:style>
  <w:style w:type="paragraph" w:styleId="PlainText">
    <w:name w:val="Plain Text"/>
    <w:basedOn w:val="Normal"/>
    <w:link w:val="PlainTextChar"/>
    <w:uiPriority w:val="99"/>
    <w:semiHidden/>
    <w:rsid w:val="002E7696"/>
    <w:rPr>
      <w:szCs w:val="21"/>
    </w:rPr>
  </w:style>
  <w:style w:type="character" w:customStyle="1" w:styleId="PlainTextChar">
    <w:name w:val="Plain Text Char"/>
    <w:basedOn w:val="DefaultParagraphFont"/>
    <w:link w:val="PlainText"/>
    <w:uiPriority w:val="99"/>
    <w:semiHidden/>
    <w:locked/>
    <w:rsid w:val="002E7696"/>
    <w:rPr>
      <w:rFonts w:eastAsia="Times New Roman" w:cs="Times New Roman"/>
      <w:sz w:val="21"/>
      <w:szCs w:val="21"/>
      <w:lang w:val="en-US" w:eastAsia="en-US"/>
    </w:rPr>
  </w:style>
  <w:style w:type="paragraph" w:styleId="Header">
    <w:name w:val="header"/>
    <w:basedOn w:val="Normal"/>
    <w:link w:val="HeaderChar"/>
    <w:uiPriority w:val="99"/>
    <w:rsid w:val="004C58D6"/>
    <w:pPr>
      <w:tabs>
        <w:tab w:val="center" w:pos="4844"/>
        <w:tab w:val="right" w:pos="9689"/>
      </w:tabs>
    </w:pPr>
  </w:style>
  <w:style w:type="character" w:customStyle="1" w:styleId="HeaderChar">
    <w:name w:val="Header Char"/>
    <w:basedOn w:val="DefaultParagraphFont"/>
    <w:link w:val="Header"/>
    <w:uiPriority w:val="99"/>
    <w:locked/>
    <w:rsid w:val="004C58D6"/>
    <w:rPr>
      <w:rFonts w:cs="Times New Roman"/>
      <w:lang w:val="en-US" w:eastAsia="en-US"/>
    </w:rPr>
  </w:style>
  <w:style w:type="paragraph" w:styleId="Footer">
    <w:name w:val="footer"/>
    <w:basedOn w:val="Normal"/>
    <w:link w:val="FooterChar"/>
    <w:uiPriority w:val="99"/>
    <w:rsid w:val="004C58D6"/>
    <w:pPr>
      <w:tabs>
        <w:tab w:val="center" w:pos="4844"/>
        <w:tab w:val="right" w:pos="9689"/>
      </w:tabs>
    </w:pPr>
  </w:style>
  <w:style w:type="character" w:customStyle="1" w:styleId="FooterChar">
    <w:name w:val="Footer Char"/>
    <w:basedOn w:val="DefaultParagraphFont"/>
    <w:link w:val="Footer"/>
    <w:uiPriority w:val="99"/>
    <w:locked/>
    <w:rsid w:val="004C58D6"/>
    <w:rPr>
      <w:rFonts w:cs="Times New Roman"/>
      <w:lang w:val="en-US" w:eastAsia="en-US"/>
    </w:rPr>
  </w:style>
  <w:style w:type="character" w:styleId="IntenseEmphasis">
    <w:name w:val="Intense Emphasis"/>
    <w:basedOn w:val="DefaultParagraphFont"/>
    <w:uiPriority w:val="99"/>
    <w:qFormat/>
    <w:rsid w:val="00D5677B"/>
    <w:rPr>
      <w:rFonts w:cs="Times New Roman"/>
      <w:b/>
      <w:bCs/>
      <w:i/>
      <w:iCs/>
      <w:color w:val="4F81BD"/>
    </w:rPr>
  </w:style>
  <w:style w:type="paragraph" w:styleId="TOCHeading">
    <w:name w:val="TOC Heading"/>
    <w:basedOn w:val="Heading1"/>
    <w:next w:val="Normal"/>
    <w:uiPriority w:val="99"/>
    <w:qFormat/>
    <w:rsid w:val="00D41967"/>
    <w:pPr>
      <w:spacing w:line="276" w:lineRule="auto"/>
      <w:outlineLvl w:val="9"/>
    </w:pPr>
    <w:rPr>
      <w:lang w:eastAsia="ja-JP"/>
    </w:rPr>
  </w:style>
  <w:style w:type="paragraph" w:styleId="TOC2">
    <w:name w:val="toc 2"/>
    <w:basedOn w:val="Normal"/>
    <w:next w:val="Normal"/>
    <w:autoRedefine/>
    <w:uiPriority w:val="99"/>
    <w:locked/>
    <w:rsid w:val="00ED1FCE"/>
    <w:pPr>
      <w:tabs>
        <w:tab w:val="right" w:leader="dot" w:pos="9840"/>
      </w:tabs>
      <w:spacing w:before="240"/>
      <w:ind w:firstLine="270"/>
    </w:pPr>
    <w:rPr>
      <w:rFonts w:cs="Calibri"/>
      <w:b/>
      <w:bCs/>
      <w:sz w:val="20"/>
      <w:szCs w:val="20"/>
    </w:rPr>
  </w:style>
  <w:style w:type="paragraph" w:styleId="TOC1">
    <w:name w:val="toc 1"/>
    <w:basedOn w:val="Normal"/>
    <w:next w:val="Normal"/>
    <w:autoRedefine/>
    <w:uiPriority w:val="99"/>
    <w:locked/>
    <w:rsid w:val="00D41967"/>
    <w:pPr>
      <w:spacing w:before="360"/>
    </w:pPr>
    <w:rPr>
      <w:rFonts w:ascii="Cambria" w:hAnsi="Cambria"/>
      <w:b/>
      <w:bCs/>
      <w:caps/>
      <w:sz w:val="24"/>
      <w:szCs w:val="24"/>
    </w:rPr>
  </w:style>
  <w:style w:type="paragraph" w:styleId="TOC3">
    <w:name w:val="toc 3"/>
    <w:basedOn w:val="Normal"/>
    <w:next w:val="Normal"/>
    <w:autoRedefine/>
    <w:uiPriority w:val="99"/>
    <w:locked/>
    <w:rsid w:val="00D41967"/>
    <w:pPr>
      <w:ind w:left="220"/>
    </w:pPr>
    <w:rPr>
      <w:rFonts w:cs="Calibri"/>
      <w:sz w:val="20"/>
      <w:szCs w:val="20"/>
    </w:rPr>
  </w:style>
  <w:style w:type="paragraph" w:styleId="TOC4">
    <w:name w:val="toc 4"/>
    <w:basedOn w:val="Normal"/>
    <w:next w:val="Normal"/>
    <w:autoRedefine/>
    <w:uiPriority w:val="99"/>
    <w:locked/>
    <w:rsid w:val="00D41967"/>
    <w:pPr>
      <w:ind w:left="440"/>
    </w:pPr>
    <w:rPr>
      <w:rFonts w:cs="Calibri"/>
      <w:sz w:val="20"/>
      <w:szCs w:val="20"/>
    </w:rPr>
  </w:style>
  <w:style w:type="paragraph" w:styleId="TOC5">
    <w:name w:val="toc 5"/>
    <w:basedOn w:val="Normal"/>
    <w:next w:val="Normal"/>
    <w:autoRedefine/>
    <w:uiPriority w:val="99"/>
    <w:locked/>
    <w:rsid w:val="00D41967"/>
    <w:pPr>
      <w:ind w:left="660"/>
    </w:pPr>
    <w:rPr>
      <w:rFonts w:cs="Calibri"/>
      <w:sz w:val="20"/>
      <w:szCs w:val="20"/>
    </w:rPr>
  </w:style>
  <w:style w:type="paragraph" w:styleId="TOC6">
    <w:name w:val="toc 6"/>
    <w:basedOn w:val="Normal"/>
    <w:next w:val="Normal"/>
    <w:autoRedefine/>
    <w:uiPriority w:val="99"/>
    <w:locked/>
    <w:rsid w:val="00D41967"/>
    <w:pPr>
      <w:ind w:left="880"/>
    </w:pPr>
    <w:rPr>
      <w:rFonts w:cs="Calibri"/>
      <w:sz w:val="20"/>
      <w:szCs w:val="20"/>
    </w:rPr>
  </w:style>
  <w:style w:type="paragraph" w:styleId="TOC7">
    <w:name w:val="toc 7"/>
    <w:basedOn w:val="Normal"/>
    <w:next w:val="Normal"/>
    <w:autoRedefine/>
    <w:uiPriority w:val="99"/>
    <w:locked/>
    <w:rsid w:val="00D41967"/>
    <w:pPr>
      <w:ind w:left="1100"/>
    </w:pPr>
    <w:rPr>
      <w:rFonts w:cs="Calibri"/>
      <w:sz w:val="20"/>
      <w:szCs w:val="20"/>
    </w:rPr>
  </w:style>
  <w:style w:type="paragraph" w:styleId="TOC8">
    <w:name w:val="toc 8"/>
    <w:basedOn w:val="Normal"/>
    <w:next w:val="Normal"/>
    <w:autoRedefine/>
    <w:uiPriority w:val="99"/>
    <w:locked/>
    <w:rsid w:val="00D41967"/>
    <w:pPr>
      <w:ind w:left="1320"/>
    </w:pPr>
    <w:rPr>
      <w:rFonts w:cs="Calibri"/>
      <w:sz w:val="20"/>
      <w:szCs w:val="20"/>
    </w:rPr>
  </w:style>
  <w:style w:type="paragraph" w:styleId="TOC9">
    <w:name w:val="toc 9"/>
    <w:basedOn w:val="Normal"/>
    <w:next w:val="Normal"/>
    <w:autoRedefine/>
    <w:uiPriority w:val="99"/>
    <w:locked/>
    <w:rsid w:val="00D41967"/>
    <w:pPr>
      <w:ind w:left="1540"/>
    </w:pPr>
    <w:rPr>
      <w:rFonts w:cs="Calibri"/>
      <w:sz w:val="20"/>
      <w:szCs w:val="20"/>
    </w:rPr>
  </w:style>
  <w:style w:type="paragraph" w:styleId="Caption">
    <w:name w:val="caption"/>
    <w:basedOn w:val="Normal"/>
    <w:next w:val="Normal"/>
    <w:uiPriority w:val="99"/>
    <w:qFormat/>
    <w:locked/>
    <w:rsid w:val="003841D0"/>
    <w:pPr>
      <w:spacing w:after="200"/>
    </w:pPr>
    <w:rPr>
      <w:b/>
      <w:bCs/>
      <w:color w:val="4F81BD"/>
      <w:sz w:val="18"/>
      <w:szCs w:val="18"/>
    </w:rPr>
  </w:style>
  <w:style w:type="paragraph" w:customStyle="1" w:styleId="Figurestyle">
    <w:name w:val="Figure style"/>
    <w:basedOn w:val="Normal"/>
    <w:link w:val="FigurestyleChar"/>
    <w:uiPriority w:val="99"/>
    <w:rsid w:val="004E18E4"/>
    <w:pPr>
      <w:keepNext/>
      <w:jc w:val="center"/>
    </w:pPr>
    <w:rPr>
      <w:szCs w:val="24"/>
    </w:rPr>
  </w:style>
  <w:style w:type="character" w:customStyle="1" w:styleId="FigurestyleChar">
    <w:name w:val="Figure style Char"/>
    <w:basedOn w:val="DefaultParagraphFont"/>
    <w:link w:val="Figurestyle"/>
    <w:uiPriority w:val="99"/>
    <w:locked/>
    <w:rsid w:val="004E18E4"/>
    <w:rPr>
      <w:rFonts w:ascii="Calibri" w:hAnsi="Calibri"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86283">
      <w:marLeft w:val="0"/>
      <w:marRight w:val="0"/>
      <w:marTop w:val="0"/>
      <w:marBottom w:val="0"/>
      <w:divBdr>
        <w:top w:val="none" w:sz="0" w:space="0" w:color="auto"/>
        <w:left w:val="none" w:sz="0" w:space="0" w:color="auto"/>
        <w:bottom w:val="none" w:sz="0" w:space="0" w:color="auto"/>
        <w:right w:val="none" w:sz="0" w:space="0" w:color="auto"/>
      </w:divBdr>
    </w:div>
    <w:div w:id="7686284">
      <w:marLeft w:val="0"/>
      <w:marRight w:val="0"/>
      <w:marTop w:val="0"/>
      <w:marBottom w:val="0"/>
      <w:divBdr>
        <w:top w:val="none" w:sz="0" w:space="0" w:color="auto"/>
        <w:left w:val="none" w:sz="0" w:space="0" w:color="auto"/>
        <w:bottom w:val="none" w:sz="0" w:space="0" w:color="auto"/>
        <w:right w:val="none" w:sz="0" w:space="0" w:color="auto"/>
      </w:divBdr>
    </w:div>
    <w:div w:id="7686285">
      <w:marLeft w:val="0"/>
      <w:marRight w:val="0"/>
      <w:marTop w:val="0"/>
      <w:marBottom w:val="0"/>
      <w:divBdr>
        <w:top w:val="none" w:sz="0" w:space="0" w:color="auto"/>
        <w:left w:val="none" w:sz="0" w:space="0" w:color="auto"/>
        <w:bottom w:val="none" w:sz="0" w:space="0" w:color="auto"/>
        <w:right w:val="none" w:sz="0" w:space="0" w:color="auto"/>
      </w:divBdr>
    </w:div>
    <w:div w:id="7686286">
      <w:marLeft w:val="0"/>
      <w:marRight w:val="0"/>
      <w:marTop w:val="0"/>
      <w:marBottom w:val="0"/>
      <w:divBdr>
        <w:top w:val="none" w:sz="0" w:space="0" w:color="auto"/>
        <w:left w:val="none" w:sz="0" w:space="0" w:color="auto"/>
        <w:bottom w:val="none" w:sz="0" w:space="0" w:color="auto"/>
        <w:right w:val="none" w:sz="0" w:space="0" w:color="auto"/>
      </w:divBdr>
    </w:div>
    <w:div w:id="7686287">
      <w:marLeft w:val="0"/>
      <w:marRight w:val="0"/>
      <w:marTop w:val="0"/>
      <w:marBottom w:val="0"/>
      <w:divBdr>
        <w:top w:val="none" w:sz="0" w:space="0" w:color="auto"/>
        <w:left w:val="none" w:sz="0" w:space="0" w:color="auto"/>
        <w:bottom w:val="none" w:sz="0" w:space="0" w:color="auto"/>
        <w:right w:val="none" w:sz="0" w:space="0" w:color="auto"/>
      </w:divBdr>
    </w:div>
    <w:div w:id="7686288">
      <w:marLeft w:val="0"/>
      <w:marRight w:val="0"/>
      <w:marTop w:val="0"/>
      <w:marBottom w:val="0"/>
      <w:divBdr>
        <w:top w:val="none" w:sz="0" w:space="0" w:color="auto"/>
        <w:left w:val="none" w:sz="0" w:space="0" w:color="auto"/>
        <w:bottom w:val="none" w:sz="0" w:space="0" w:color="auto"/>
        <w:right w:val="none" w:sz="0" w:space="0" w:color="auto"/>
      </w:divBdr>
    </w:div>
    <w:div w:id="7686289">
      <w:marLeft w:val="0"/>
      <w:marRight w:val="0"/>
      <w:marTop w:val="0"/>
      <w:marBottom w:val="0"/>
      <w:divBdr>
        <w:top w:val="none" w:sz="0" w:space="0" w:color="auto"/>
        <w:left w:val="none" w:sz="0" w:space="0" w:color="auto"/>
        <w:bottom w:val="none" w:sz="0" w:space="0" w:color="auto"/>
        <w:right w:val="none" w:sz="0" w:space="0" w:color="auto"/>
      </w:divBdr>
    </w:div>
    <w:div w:id="7686291">
      <w:marLeft w:val="0"/>
      <w:marRight w:val="0"/>
      <w:marTop w:val="0"/>
      <w:marBottom w:val="0"/>
      <w:divBdr>
        <w:top w:val="none" w:sz="0" w:space="0" w:color="auto"/>
        <w:left w:val="none" w:sz="0" w:space="0" w:color="auto"/>
        <w:bottom w:val="none" w:sz="0" w:space="0" w:color="auto"/>
        <w:right w:val="none" w:sz="0" w:space="0" w:color="auto"/>
      </w:divBdr>
    </w:div>
    <w:div w:id="7686292">
      <w:marLeft w:val="0"/>
      <w:marRight w:val="0"/>
      <w:marTop w:val="0"/>
      <w:marBottom w:val="0"/>
      <w:divBdr>
        <w:top w:val="none" w:sz="0" w:space="0" w:color="auto"/>
        <w:left w:val="none" w:sz="0" w:space="0" w:color="auto"/>
        <w:bottom w:val="none" w:sz="0" w:space="0" w:color="auto"/>
        <w:right w:val="none" w:sz="0" w:space="0" w:color="auto"/>
      </w:divBdr>
    </w:div>
    <w:div w:id="7686293">
      <w:marLeft w:val="0"/>
      <w:marRight w:val="0"/>
      <w:marTop w:val="0"/>
      <w:marBottom w:val="0"/>
      <w:divBdr>
        <w:top w:val="none" w:sz="0" w:space="0" w:color="auto"/>
        <w:left w:val="none" w:sz="0" w:space="0" w:color="auto"/>
        <w:bottom w:val="none" w:sz="0" w:space="0" w:color="auto"/>
        <w:right w:val="none" w:sz="0" w:space="0" w:color="auto"/>
      </w:divBdr>
      <w:divsChild>
        <w:div w:id="7686290">
          <w:marLeft w:val="720"/>
          <w:marRight w:val="720"/>
          <w:marTop w:val="100"/>
          <w:marBottom w:val="100"/>
          <w:divBdr>
            <w:top w:val="none" w:sz="0" w:space="0" w:color="auto"/>
            <w:left w:val="none" w:sz="0" w:space="0" w:color="auto"/>
            <w:bottom w:val="none" w:sz="0" w:space="0" w:color="auto"/>
            <w:right w:val="none" w:sz="0" w:space="0" w:color="auto"/>
          </w:divBdr>
        </w:div>
        <w:div w:id="7686315">
          <w:marLeft w:val="720"/>
          <w:marRight w:val="720"/>
          <w:marTop w:val="100"/>
          <w:marBottom w:val="100"/>
          <w:divBdr>
            <w:top w:val="none" w:sz="0" w:space="0" w:color="auto"/>
            <w:left w:val="none" w:sz="0" w:space="0" w:color="auto"/>
            <w:bottom w:val="none" w:sz="0" w:space="0" w:color="auto"/>
            <w:right w:val="none" w:sz="0" w:space="0" w:color="auto"/>
          </w:divBdr>
        </w:div>
      </w:divsChild>
    </w:div>
    <w:div w:id="7686294">
      <w:marLeft w:val="0"/>
      <w:marRight w:val="0"/>
      <w:marTop w:val="0"/>
      <w:marBottom w:val="0"/>
      <w:divBdr>
        <w:top w:val="none" w:sz="0" w:space="0" w:color="auto"/>
        <w:left w:val="none" w:sz="0" w:space="0" w:color="auto"/>
        <w:bottom w:val="none" w:sz="0" w:space="0" w:color="auto"/>
        <w:right w:val="none" w:sz="0" w:space="0" w:color="auto"/>
      </w:divBdr>
    </w:div>
    <w:div w:id="7686295">
      <w:marLeft w:val="0"/>
      <w:marRight w:val="0"/>
      <w:marTop w:val="0"/>
      <w:marBottom w:val="0"/>
      <w:divBdr>
        <w:top w:val="none" w:sz="0" w:space="0" w:color="auto"/>
        <w:left w:val="none" w:sz="0" w:space="0" w:color="auto"/>
        <w:bottom w:val="none" w:sz="0" w:space="0" w:color="auto"/>
        <w:right w:val="none" w:sz="0" w:space="0" w:color="auto"/>
      </w:divBdr>
    </w:div>
    <w:div w:id="7686296">
      <w:marLeft w:val="0"/>
      <w:marRight w:val="0"/>
      <w:marTop w:val="0"/>
      <w:marBottom w:val="0"/>
      <w:divBdr>
        <w:top w:val="none" w:sz="0" w:space="0" w:color="auto"/>
        <w:left w:val="none" w:sz="0" w:space="0" w:color="auto"/>
        <w:bottom w:val="none" w:sz="0" w:space="0" w:color="auto"/>
        <w:right w:val="none" w:sz="0" w:space="0" w:color="auto"/>
      </w:divBdr>
    </w:div>
    <w:div w:id="7686298">
      <w:marLeft w:val="0"/>
      <w:marRight w:val="0"/>
      <w:marTop w:val="0"/>
      <w:marBottom w:val="0"/>
      <w:divBdr>
        <w:top w:val="none" w:sz="0" w:space="0" w:color="auto"/>
        <w:left w:val="none" w:sz="0" w:space="0" w:color="auto"/>
        <w:bottom w:val="none" w:sz="0" w:space="0" w:color="auto"/>
        <w:right w:val="none" w:sz="0" w:space="0" w:color="auto"/>
      </w:divBdr>
    </w:div>
    <w:div w:id="7686299">
      <w:marLeft w:val="0"/>
      <w:marRight w:val="0"/>
      <w:marTop w:val="0"/>
      <w:marBottom w:val="0"/>
      <w:divBdr>
        <w:top w:val="none" w:sz="0" w:space="0" w:color="auto"/>
        <w:left w:val="none" w:sz="0" w:space="0" w:color="auto"/>
        <w:bottom w:val="none" w:sz="0" w:space="0" w:color="auto"/>
        <w:right w:val="none" w:sz="0" w:space="0" w:color="auto"/>
      </w:divBdr>
    </w:div>
    <w:div w:id="7686300">
      <w:marLeft w:val="0"/>
      <w:marRight w:val="0"/>
      <w:marTop w:val="0"/>
      <w:marBottom w:val="0"/>
      <w:divBdr>
        <w:top w:val="none" w:sz="0" w:space="0" w:color="auto"/>
        <w:left w:val="none" w:sz="0" w:space="0" w:color="auto"/>
        <w:bottom w:val="none" w:sz="0" w:space="0" w:color="auto"/>
        <w:right w:val="none" w:sz="0" w:space="0" w:color="auto"/>
      </w:divBdr>
    </w:div>
    <w:div w:id="7686301">
      <w:marLeft w:val="0"/>
      <w:marRight w:val="0"/>
      <w:marTop w:val="0"/>
      <w:marBottom w:val="0"/>
      <w:divBdr>
        <w:top w:val="none" w:sz="0" w:space="0" w:color="auto"/>
        <w:left w:val="none" w:sz="0" w:space="0" w:color="auto"/>
        <w:bottom w:val="none" w:sz="0" w:space="0" w:color="auto"/>
        <w:right w:val="none" w:sz="0" w:space="0" w:color="auto"/>
      </w:divBdr>
    </w:div>
    <w:div w:id="7686302">
      <w:marLeft w:val="0"/>
      <w:marRight w:val="0"/>
      <w:marTop w:val="0"/>
      <w:marBottom w:val="0"/>
      <w:divBdr>
        <w:top w:val="none" w:sz="0" w:space="0" w:color="auto"/>
        <w:left w:val="none" w:sz="0" w:space="0" w:color="auto"/>
        <w:bottom w:val="none" w:sz="0" w:space="0" w:color="auto"/>
        <w:right w:val="none" w:sz="0" w:space="0" w:color="auto"/>
      </w:divBdr>
    </w:div>
    <w:div w:id="7686303">
      <w:marLeft w:val="0"/>
      <w:marRight w:val="0"/>
      <w:marTop w:val="0"/>
      <w:marBottom w:val="0"/>
      <w:divBdr>
        <w:top w:val="none" w:sz="0" w:space="0" w:color="auto"/>
        <w:left w:val="none" w:sz="0" w:space="0" w:color="auto"/>
        <w:bottom w:val="none" w:sz="0" w:space="0" w:color="auto"/>
        <w:right w:val="none" w:sz="0" w:space="0" w:color="auto"/>
      </w:divBdr>
    </w:div>
    <w:div w:id="7686304">
      <w:marLeft w:val="0"/>
      <w:marRight w:val="0"/>
      <w:marTop w:val="0"/>
      <w:marBottom w:val="0"/>
      <w:divBdr>
        <w:top w:val="none" w:sz="0" w:space="0" w:color="auto"/>
        <w:left w:val="none" w:sz="0" w:space="0" w:color="auto"/>
        <w:bottom w:val="none" w:sz="0" w:space="0" w:color="auto"/>
        <w:right w:val="none" w:sz="0" w:space="0" w:color="auto"/>
      </w:divBdr>
      <w:divsChild>
        <w:div w:id="7686297">
          <w:marLeft w:val="0"/>
          <w:marRight w:val="0"/>
          <w:marTop w:val="0"/>
          <w:marBottom w:val="0"/>
          <w:divBdr>
            <w:top w:val="none" w:sz="0" w:space="0" w:color="auto"/>
            <w:left w:val="none" w:sz="0" w:space="0" w:color="auto"/>
            <w:bottom w:val="none" w:sz="0" w:space="0" w:color="auto"/>
            <w:right w:val="none" w:sz="0" w:space="0" w:color="auto"/>
          </w:divBdr>
        </w:div>
      </w:divsChild>
    </w:div>
    <w:div w:id="7686305">
      <w:marLeft w:val="0"/>
      <w:marRight w:val="0"/>
      <w:marTop w:val="0"/>
      <w:marBottom w:val="0"/>
      <w:divBdr>
        <w:top w:val="none" w:sz="0" w:space="0" w:color="auto"/>
        <w:left w:val="none" w:sz="0" w:space="0" w:color="auto"/>
        <w:bottom w:val="none" w:sz="0" w:space="0" w:color="auto"/>
        <w:right w:val="none" w:sz="0" w:space="0" w:color="auto"/>
      </w:divBdr>
    </w:div>
    <w:div w:id="7686306">
      <w:marLeft w:val="0"/>
      <w:marRight w:val="0"/>
      <w:marTop w:val="0"/>
      <w:marBottom w:val="0"/>
      <w:divBdr>
        <w:top w:val="none" w:sz="0" w:space="0" w:color="auto"/>
        <w:left w:val="none" w:sz="0" w:space="0" w:color="auto"/>
        <w:bottom w:val="none" w:sz="0" w:space="0" w:color="auto"/>
        <w:right w:val="none" w:sz="0" w:space="0" w:color="auto"/>
      </w:divBdr>
    </w:div>
    <w:div w:id="7686307">
      <w:marLeft w:val="0"/>
      <w:marRight w:val="0"/>
      <w:marTop w:val="0"/>
      <w:marBottom w:val="0"/>
      <w:divBdr>
        <w:top w:val="none" w:sz="0" w:space="0" w:color="auto"/>
        <w:left w:val="none" w:sz="0" w:space="0" w:color="auto"/>
        <w:bottom w:val="none" w:sz="0" w:space="0" w:color="auto"/>
        <w:right w:val="none" w:sz="0" w:space="0" w:color="auto"/>
      </w:divBdr>
    </w:div>
    <w:div w:id="7686308">
      <w:marLeft w:val="0"/>
      <w:marRight w:val="0"/>
      <w:marTop w:val="0"/>
      <w:marBottom w:val="0"/>
      <w:divBdr>
        <w:top w:val="none" w:sz="0" w:space="0" w:color="auto"/>
        <w:left w:val="none" w:sz="0" w:space="0" w:color="auto"/>
        <w:bottom w:val="none" w:sz="0" w:space="0" w:color="auto"/>
        <w:right w:val="none" w:sz="0" w:space="0" w:color="auto"/>
      </w:divBdr>
    </w:div>
    <w:div w:id="7686309">
      <w:marLeft w:val="0"/>
      <w:marRight w:val="0"/>
      <w:marTop w:val="0"/>
      <w:marBottom w:val="0"/>
      <w:divBdr>
        <w:top w:val="none" w:sz="0" w:space="0" w:color="auto"/>
        <w:left w:val="none" w:sz="0" w:space="0" w:color="auto"/>
        <w:bottom w:val="none" w:sz="0" w:space="0" w:color="auto"/>
        <w:right w:val="none" w:sz="0" w:space="0" w:color="auto"/>
      </w:divBdr>
    </w:div>
    <w:div w:id="7686310">
      <w:marLeft w:val="0"/>
      <w:marRight w:val="0"/>
      <w:marTop w:val="0"/>
      <w:marBottom w:val="0"/>
      <w:divBdr>
        <w:top w:val="none" w:sz="0" w:space="0" w:color="auto"/>
        <w:left w:val="none" w:sz="0" w:space="0" w:color="auto"/>
        <w:bottom w:val="none" w:sz="0" w:space="0" w:color="auto"/>
        <w:right w:val="none" w:sz="0" w:space="0" w:color="auto"/>
      </w:divBdr>
    </w:div>
    <w:div w:id="7686311">
      <w:marLeft w:val="0"/>
      <w:marRight w:val="0"/>
      <w:marTop w:val="0"/>
      <w:marBottom w:val="0"/>
      <w:divBdr>
        <w:top w:val="none" w:sz="0" w:space="0" w:color="auto"/>
        <w:left w:val="none" w:sz="0" w:space="0" w:color="auto"/>
        <w:bottom w:val="none" w:sz="0" w:space="0" w:color="auto"/>
        <w:right w:val="none" w:sz="0" w:space="0" w:color="auto"/>
      </w:divBdr>
    </w:div>
    <w:div w:id="7686312">
      <w:marLeft w:val="0"/>
      <w:marRight w:val="0"/>
      <w:marTop w:val="0"/>
      <w:marBottom w:val="0"/>
      <w:divBdr>
        <w:top w:val="none" w:sz="0" w:space="0" w:color="auto"/>
        <w:left w:val="none" w:sz="0" w:space="0" w:color="auto"/>
        <w:bottom w:val="none" w:sz="0" w:space="0" w:color="auto"/>
        <w:right w:val="none" w:sz="0" w:space="0" w:color="auto"/>
      </w:divBdr>
    </w:div>
    <w:div w:id="7686313">
      <w:marLeft w:val="0"/>
      <w:marRight w:val="0"/>
      <w:marTop w:val="0"/>
      <w:marBottom w:val="0"/>
      <w:divBdr>
        <w:top w:val="none" w:sz="0" w:space="0" w:color="auto"/>
        <w:left w:val="none" w:sz="0" w:space="0" w:color="auto"/>
        <w:bottom w:val="none" w:sz="0" w:space="0" w:color="auto"/>
        <w:right w:val="none" w:sz="0" w:space="0" w:color="auto"/>
      </w:divBdr>
    </w:div>
    <w:div w:id="7686314">
      <w:marLeft w:val="0"/>
      <w:marRight w:val="0"/>
      <w:marTop w:val="0"/>
      <w:marBottom w:val="0"/>
      <w:divBdr>
        <w:top w:val="none" w:sz="0" w:space="0" w:color="auto"/>
        <w:left w:val="none" w:sz="0" w:space="0" w:color="auto"/>
        <w:bottom w:val="none" w:sz="0" w:space="0" w:color="auto"/>
        <w:right w:val="none" w:sz="0" w:space="0" w:color="auto"/>
      </w:divBdr>
    </w:div>
    <w:div w:id="7686316">
      <w:marLeft w:val="0"/>
      <w:marRight w:val="0"/>
      <w:marTop w:val="0"/>
      <w:marBottom w:val="0"/>
      <w:divBdr>
        <w:top w:val="none" w:sz="0" w:space="0" w:color="auto"/>
        <w:left w:val="none" w:sz="0" w:space="0" w:color="auto"/>
        <w:bottom w:val="none" w:sz="0" w:space="0" w:color="auto"/>
        <w:right w:val="none" w:sz="0" w:space="0" w:color="auto"/>
      </w:divBdr>
    </w:div>
    <w:div w:id="7686317">
      <w:marLeft w:val="0"/>
      <w:marRight w:val="0"/>
      <w:marTop w:val="0"/>
      <w:marBottom w:val="0"/>
      <w:divBdr>
        <w:top w:val="none" w:sz="0" w:space="0" w:color="auto"/>
        <w:left w:val="none" w:sz="0" w:space="0" w:color="auto"/>
        <w:bottom w:val="none" w:sz="0" w:space="0" w:color="auto"/>
        <w:right w:val="none" w:sz="0" w:space="0" w:color="auto"/>
      </w:divBdr>
    </w:div>
    <w:div w:id="7686318">
      <w:marLeft w:val="0"/>
      <w:marRight w:val="0"/>
      <w:marTop w:val="0"/>
      <w:marBottom w:val="0"/>
      <w:divBdr>
        <w:top w:val="none" w:sz="0" w:space="0" w:color="auto"/>
        <w:left w:val="none" w:sz="0" w:space="0" w:color="auto"/>
        <w:bottom w:val="none" w:sz="0" w:space="0" w:color="auto"/>
        <w:right w:val="none" w:sz="0" w:space="0" w:color="auto"/>
      </w:divBdr>
    </w:div>
    <w:div w:id="768631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emf"/><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www.eos.ubc.ca/ubcgif/iag/sftwrdocs/dcip2d/dcip2d-manual/ref.html"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emf"/><Relationship Id="rId124" Type="http://schemas.openxmlformats.org/officeDocument/2006/relationships/image" Target="media/image113.png"/><Relationship Id="rId129" Type="http://schemas.openxmlformats.org/officeDocument/2006/relationships/image" Target="media/image118.emf"/><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eos.ubc.ca/ubcgif/iag/sftwrdocs/dcip2d/dcip2d-manual/ref.html"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emf"/><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emf"/><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emf"/><Relationship Id="rId115" Type="http://schemas.openxmlformats.org/officeDocument/2006/relationships/image" Target="media/image104.png"/><Relationship Id="rId131"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emf"/><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emf"/><Relationship Id="rId4" Type="http://schemas.microsoft.com/office/2007/relationships/stylesWithEffects" Target="stylesWithEffects.xml"/><Relationship Id="rId9" Type="http://schemas.openxmlformats.org/officeDocument/2006/relationships/footer" Target="footer1.xml"/><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C897E0-6BFE-4A6D-BA0C-B0158CEAC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2364</TotalTime>
  <Pages>85</Pages>
  <Words>26544</Words>
  <Characters>151306</Characters>
  <Application>Microsoft Office Word</Application>
  <DocSecurity>0</DocSecurity>
  <Lines>1260</Lines>
  <Paragraphs>354</Paragraphs>
  <ScaleCrop>false</ScaleCrop>
  <HeadingPairs>
    <vt:vector size="2" baseType="variant">
      <vt:variant>
        <vt:lpstr>Title</vt:lpstr>
      </vt:variant>
      <vt:variant>
        <vt:i4>1</vt:i4>
      </vt:variant>
    </vt:vector>
  </HeadingPairs>
  <TitlesOfParts>
    <vt:vector size="1" baseType="lpstr">
      <vt:lpstr>Content page</vt:lpstr>
    </vt:vector>
  </TitlesOfParts>
  <Company/>
  <LinksUpToDate>false</LinksUpToDate>
  <CharactersWithSpaces>177496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Content page</dc:title>
  <dc:creator>fjones</dc:creator>
  <dc:description>Document was created by {applicationname}, version: {version}</dc:description>
  <cp:lastModifiedBy>kdavis</cp:lastModifiedBy>
  <cp:revision>13</cp:revision>
  <cp:lastPrinted>2011-09-07T19:31:00Z</cp:lastPrinted>
  <dcterms:created xsi:type="dcterms:W3CDTF">2013-06-24T17:05:00Z</dcterms:created>
  <dcterms:modified xsi:type="dcterms:W3CDTF">2014-07-18T23:31:00Z</dcterms:modified>
</cp:coreProperties>
</file>